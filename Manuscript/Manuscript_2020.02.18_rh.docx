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7BBEFCEC" w14:textId="5CAFE5B4" w:rsidR="0035600B" w:rsidRDefault="005121F1" w:rsidP="005121F1">
      <w:pPr>
        <w:pStyle w:val="FirstParagraph"/>
        <w:rPr>
          <w:ins w:id="4" w:author="Nicholas Harp" w:date="2020-02-18T14:06:00Z"/>
        </w:rPr>
      </w:pPr>
      <w:commentRangeStart w:id="5"/>
      <w:commentRangeStart w:id="6"/>
      <w:ins w:id="7" w:author="Maital Neta" w:date="2020-02-13T12:55:00Z">
        <w:del w:id="8" w:author="Nicholas Harp" w:date="2020-02-18T14:04:00Z">
          <w:r w:rsidDel="00850363">
            <w:delText xml:space="preserve">A </w:delText>
          </w:r>
        </w:del>
      </w:ins>
      <w:ins w:id="9" w:author="Maital Neta" w:date="2020-02-18T09:04:00Z">
        <w:del w:id="10" w:author="Nicholas Harp" w:date="2020-02-18T14:04:00Z">
          <w:r w:rsidR="009E0BD1" w:rsidDel="00850363">
            <w:delText>reserve</w:delText>
          </w:r>
        </w:del>
      </w:ins>
      <w:ins w:id="11" w:author="Maital Neta" w:date="2020-02-13T12:55:00Z">
        <w:del w:id="12" w:author="Nicholas Harp" w:date="2020-02-18T14:04:00Z">
          <w:r w:rsidDel="00850363">
            <w:delText xml:space="preserve"> of cognitive</w:delText>
          </w:r>
        </w:del>
      </w:ins>
      <w:ins w:id="13" w:author="Nicholas Harp" w:date="2020-02-18T14:04:00Z">
        <w:r w:rsidR="00850363">
          <w:t>Cognitive</w:t>
        </w:r>
      </w:ins>
      <w:ins w:id="14" w:author="Maital Neta" w:date="2020-02-13T12:55:00Z">
        <w:r>
          <w:t xml:space="preserve"> resources </w:t>
        </w:r>
      </w:ins>
      <w:commentRangeEnd w:id="5"/>
      <w:ins w:id="15" w:author="Maital Neta" w:date="2020-02-18T08:57:00Z">
        <w:r w:rsidR="009E0BD1">
          <w:rPr>
            <w:rStyle w:val="CommentReference"/>
            <w:rFonts w:asciiTheme="minorHAnsi" w:hAnsiTheme="minorHAnsi"/>
          </w:rPr>
          <w:commentReference w:id="5"/>
        </w:r>
      </w:ins>
      <w:commentRangeEnd w:id="6"/>
      <w:r w:rsidR="00850363">
        <w:rPr>
          <w:rStyle w:val="CommentReference"/>
          <w:rFonts w:asciiTheme="minorHAnsi" w:hAnsiTheme="minorHAnsi"/>
        </w:rPr>
        <w:commentReference w:id="6"/>
      </w:r>
      <w:r>
        <w:t>are required for navigating our daily lives, including for adaptive processes in attention deployment (</w:t>
      </w:r>
      <w:proofErr w:type="spellStart"/>
      <w:r w:rsidR="00820EDB">
        <w:t>Franconeri</w:t>
      </w:r>
      <w:proofErr w:type="spellEnd"/>
      <w:r w:rsidR="00820EDB">
        <w:t>, Alvarez, &amp; Cavanagh, 2013</w:t>
      </w:r>
      <w:r>
        <w:t>), planning (</w:t>
      </w:r>
      <w:r w:rsidR="00D70418">
        <w:t xml:space="preserve">Hayes-Roth &amp; Hayes-Roth, 1979; </w:t>
      </w:r>
      <w:proofErr w:type="spellStart"/>
      <w:r w:rsidR="00820EDB">
        <w:t>Kliegel</w:t>
      </w:r>
      <w:proofErr w:type="spellEnd"/>
      <w:r w:rsidR="00820EDB">
        <w:t>, Martin, McDaniel, &amp; Phillips, 2007</w:t>
      </w:r>
      <w:r>
        <w:t>), decision-making (</w:t>
      </w:r>
      <w:r w:rsidR="009B2DE8">
        <w:t xml:space="preserve">Deck &amp; </w:t>
      </w:r>
      <w:proofErr w:type="spellStart"/>
      <w:r w:rsidR="009B2DE8">
        <w:t>Jahedi</w:t>
      </w:r>
      <w:proofErr w:type="spellEnd"/>
      <w:r w:rsidR="009B2DE8">
        <w:t>, 2015</w:t>
      </w:r>
      <w:r w:rsidR="00BB0D1C">
        <w:t>; Whitney, Rinehart, &amp; Hinson, 2008</w:t>
      </w:r>
      <w:r>
        <w:t>),</w:t>
      </w:r>
      <w:ins w:id="16" w:author="Maital Neta" w:date="2020-02-13T12:55:00Z">
        <w:r>
          <w:t xml:space="preserve"> </w:t>
        </w:r>
      </w:ins>
      <w:ins w:id="17" w:author="Maital Neta" w:date="2020-02-13T12:56:00Z">
        <w:del w:id="18" w:author="Nicholas Harp" w:date="2020-02-14T10:06:00Z">
          <w:r w:rsidDel="00673C33">
            <w:delText>and XX</w:delText>
          </w:r>
        </w:del>
      </w:ins>
      <w:ins w:id="19" w:author="Nicholas Harp" w:date="2020-02-14T10:06:00Z">
        <w:r w:rsidR="00673C33">
          <w:t>inhibition</w:t>
        </w:r>
      </w:ins>
      <w:ins w:id="20" w:author="Maital Neta" w:date="2020-02-13T12:56:00Z">
        <w:del w:id="21" w:author="Nicholas Harp" w:date="2020-02-14T10:07:00Z">
          <w:r w:rsidDel="00225B05">
            <w:delText xml:space="preserve"> (</w:delText>
          </w:r>
        </w:del>
        <w:del w:id="22" w:author="Nicholas Harp" w:date="2020-02-14T10:06:00Z">
          <w:r w:rsidDel="00673C33">
            <w:delText>CITE</w:delText>
          </w:r>
        </w:del>
        <w:del w:id="23" w:author="Nicholas Harp" w:date="2020-02-14T10:07:00Z">
          <w:r w:rsidDel="00225B05">
            <w:delText>)</w:delText>
          </w:r>
        </w:del>
      </w:ins>
      <w:ins w:id="24" w:author="Nicholas Harp" w:date="2020-02-14T10:06:00Z">
        <w:r w:rsidR="00673C33">
          <w:t xml:space="preserve"> </w:t>
        </w:r>
      </w:ins>
      <w:ins w:id="25" w:author="Maital Neta" w:date="2020-02-18T09:07:00Z">
        <w:r w:rsidR="002016D2">
          <w:t xml:space="preserve">(Ward &amp; Mann, 2000) </w:t>
        </w:r>
      </w:ins>
      <w:ins w:id="26" w:author="Nicholas Harp" w:date="2020-02-14T10:06:00Z">
        <w:r w:rsidR="00673C33">
          <w:t xml:space="preserve">and </w:t>
        </w:r>
        <w:del w:id="27" w:author="Maital Neta" w:date="2020-02-18T09:07:00Z">
          <w:r w:rsidR="00673C33" w:rsidDel="002016D2">
            <w:delText>regulation</w:delText>
          </w:r>
        </w:del>
      </w:ins>
      <w:ins w:id="28" w:author="Maital Neta" w:date="2020-02-18T09:07:00Z">
        <w:r w:rsidR="002016D2">
          <w:t>cognitive control</w:t>
        </w:r>
      </w:ins>
      <w:ins w:id="29" w:author="Nicholas Harp" w:date="2020-02-14T10:06:00Z">
        <w:r w:rsidR="00673C33">
          <w:t xml:space="preserve"> (</w:t>
        </w:r>
      </w:ins>
      <w:proofErr w:type="spellStart"/>
      <w:ins w:id="30" w:author="Nicholas Harp" w:date="2020-02-14T10:15:00Z">
        <w:r w:rsidR="00225B05">
          <w:t>Deveney</w:t>
        </w:r>
        <w:proofErr w:type="spellEnd"/>
        <w:r w:rsidR="00225B05">
          <w:t xml:space="preserve"> &amp; </w:t>
        </w:r>
        <w:proofErr w:type="spellStart"/>
        <w:r w:rsidR="00225B05">
          <w:t>Pizzagalli</w:t>
        </w:r>
        <w:proofErr w:type="spellEnd"/>
        <w:r w:rsidR="00225B05">
          <w:t>, 2008</w:t>
        </w:r>
        <w:del w:id="31" w:author="Maital Neta" w:date="2020-02-18T09:07:00Z">
          <w:r w:rsidR="009B2DE8" w:rsidDel="002016D2">
            <w:delText>; Ward &amp; Mann, 2000</w:delText>
          </w:r>
        </w:del>
      </w:ins>
      <w:ins w:id="32" w:author="Nicholas Harp" w:date="2020-02-14T10:06:00Z">
        <w:r w:rsidR="00673C33">
          <w:t>)</w:t>
        </w:r>
      </w:ins>
      <w:ins w:id="33" w:author="Maital Neta" w:date="2020-02-13T12:56:00Z">
        <w:r>
          <w:t xml:space="preserve">. </w:t>
        </w:r>
      </w:ins>
      <w:r>
        <w:t xml:space="preserve">As such, when </w:t>
      </w:r>
      <w:r w:rsidR="0035600B">
        <w:t>cognitive resources are limited</w:t>
      </w:r>
      <w:r>
        <w:t xml:space="preserve"> (i.e., cognitive depletion)</w:t>
      </w:r>
      <w:r w:rsidR="00170128">
        <w:t xml:space="preserve">, </w:t>
      </w:r>
      <w:ins w:id="34" w:author="Nicholas Harp" w:date="2020-02-13T09:03:00Z">
        <w:del w:id="35" w:author="Maital Neta" w:date="2020-02-13T12:57:00Z">
          <w:r w:rsidR="00170128" w:rsidDel="005121F1">
            <w:delText>which</w:delText>
          </w:r>
        </w:del>
      </w:ins>
      <w:ins w:id="36" w:author="Nicholas Harp" w:date="2020-02-12T14:24:00Z">
        <w:del w:id="37" w:author="Maital Neta" w:date="2020-02-13T12:57:00Z">
          <w:r w:rsidR="00F516A3" w:rsidDel="005121F1">
            <w:delText xml:space="preserve"> </w:delText>
          </w:r>
        </w:del>
      </w:ins>
      <w:ins w:id="38" w:author="Maital Neta" w:date="2020-02-13T12:57:00Z">
        <w:r>
          <w:t xml:space="preserve">there </w:t>
        </w:r>
      </w:ins>
      <w:ins w:id="39" w:author="Maital Neta" w:date="2020-02-18T09:08:00Z">
        <w:r w:rsidR="002016D2">
          <w:t xml:space="preserve">is </w:t>
        </w:r>
      </w:ins>
      <w:ins w:id="40" w:author="Maital Neta" w:date="2020-02-13T12:57:00Z">
        <w:r>
          <w:t xml:space="preserve">greater </w:t>
        </w:r>
      </w:ins>
      <w:del w:id="41" w:author="Maital Neta" w:date="2020-02-13T12:57:00Z">
        <w:r w:rsidR="0035600B" w:rsidDel="005121F1">
          <w:delText xml:space="preserve">can lead to </w:delText>
        </w:r>
      </w:del>
      <w:r w:rsidR="0035600B">
        <w:t>difficulty in effortful self-regulation of cognitive</w:t>
      </w:r>
      <w:ins w:id="42" w:author="Nicholas Harp" w:date="2020-02-13T09:03:00Z">
        <w:r w:rsidR="00170128">
          <w:t xml:space="preserve"> and </w:t>
        </w:r>
      </w:ins>
      <w:del w:id="43" w:author="Nicholas Harp" w:date="2020-02-13T09:03:00Z">
        <w:r w:rsidR="0035600B" w:rsidDel="00170128">
          <w:delText xml:space="preserve"> </w:delText>
        </w:r>
      </w:del>
      <w:del w:id="44" w:author="Nicholas Harp" w:date="2020-02-12T14:32:00Z">
        <w:r w:rsidR="0035600B" w:rsidDel="002A14E2">
          <w:delText>and</w:delText>
        </w:r>
      </w:del>
      <w:del w:id="45" w:author="Nicholas Harp" w:date="2020-02-13T09:03:00Z">
        <w:r w:rsidR="0035600B" w:rsidDel="00170128">
          <w:delText xml:space="preserve"> </w:delText>
        </w:r>
      </w:del>
      <w:r w:rsidR="0035600B">
        <w:t>affective processes (Baumeister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r w:rsidR="00170128" w:rsidRPr="00170128">
        <w:t xml:space="preserve"> </w:t>
      </w:r>
      <w:r>
        <w:t>For example, imagine a student attending a lecture while also text messaging a friend. As the student considers how to respond in their next message</w:t>
      </w:r>
      <w:r w:rsidR="00776B31">
        <w:t xml:space="preserve"> and </w:t>
      </w:r>
      <w:r>
        <w:t>direct</w:t>
      </w:r>
      <w:r w:rsidR="00776B31">
        <w:t>s</w:t>
      </w:r>
      <w:r>
        <w:t xml:space="preserve"> cognitive resources towards the conversation and away from the lecture, the student’s ability to understand and remember the lecture material will suffer. Directing cognitive resources between different tasks in this manner taxes an already </w:t>
      </w:r>
      <w:r w:rsidRPr="00EA7C05">
        <w:t>limited pool of cognitive</w:t>
      </w:r>
      <w:r>
        <w:t xml:space="preserve"> resources (Baumeister &amp; Heatherton, 1996; Kahneman, 1973</w:t>
      </w:r>
      <w:r w:rsidRPr="00EA7C05">
        <w:t>)</w:t>
      </w:r>
      <w:r w:rsidRPr="00203FC9">
        <w:t>.</w:t>
      </w:r>
      <w:r>
        <w:t xml:space="preserve"> And on a larger scale, the accumulation of cognitive depletion can have </w:t>
      </w:r>
      <w:r w:rsidR="002016D2">
        <w:t xml:space="preserve">a </w:t>
      </w:r>
      <w:r>
        <w:t xml:space="preserve">widespread </w:t>
      </w:r>
      <w:ins w:id="46" w:author="Maital Neta" w:date="2020-02-18T09:13:00Z">
        <w:r w:rsidR="00131DA9">
          <w:t xml:space="preserve">societal implications </w:t>
        </w:r>
      </w:ins>
      <w:del w:id="47" w:author="Maital Neta" w:date="2020-02-18T09:13:00Z">
        <w:r w:rsidDel="00131DA9">
          <w:delText>impact o</w:delText>
        </w:r>
        <w:r w:rsidR="002016D2" w:rsidDel="00131DA9">
          <w:delText>n</w:delText>
        </w:r>
        <w:r w:rsidDel="00131DA9">
          <w:delText xml:space="preserve"> </w:delText>
        </w:r>
        <w:r w:rsidR="002E187D" w:rsidDel="00131DA9">
          <w:delText>socio-</w:delText>
        </w:r>
        <w:r w:rsidDel="00131DA9">
          <w:delText xml:space="preserve">emotional functioning </w:delText>
        </w:r>
      </w:del>
      <w:r>
        <w:t>(</w:t>
      </w:r>
      <w:r w:rsidR="002E187D">
        <w:t>e.g., burnout</w:t>
      </w:r>
      <w:r w:rsidR="00DA2E43">
        <w:t xml:space="preserve"> and absenteeism</w:t>
      </w:r>
      <w:r w:rsidR="002E187D">
        <w:t>; Diestel &amp; Schmidt, 2011</w:t>
      </w:r>
      <w:r>
        <w:t xml:space="preserve">). For example, in </w:t>
      </w:r>
      <w:r w:rsidR="00776B31">
        <w:t xml:space="preserve">emotionally </w:t>
      </w:r>
      <w:r>
        <w:t>deman</w:t>
      </w:r>
      <w:r w:rsidR="00F50EF6">
        <w:t>d</w:t>
      </w:r>
      <w:r>
        <w:t>ing occupation</w:t>
      </w:r>
      <w:r w:rsidR="000A4E98">
        <w:t>s</w:t>
      </w:r>
      <w:r w:rsidR="00170128">
        <w:t xml:space="preserve"> (e.g., healthcare positions</w:t>
      </w:r>
      <w:r>
        <w:t xml:space="preserve">), cognitive </w:t>
      </w:r>
      <w:r w:rsidR="002016D2">
        <w:t>depletion is</w:t>
      </w:r>
      <w:r>
        <w:t xml:space="preserve"> associated with</w:t>
      </w:r>
      <w:ins w:id="48" w:author="Maital Neta" w:date="2020-02-13T12:58:00Z">
        <w:r>
          <w:t xml:space="preserve"> </w:t>
        </w:r>
      </w:ins>
      <w:ins w:id="49" w:author="Maital Neta" w:date="2020-02-18T09:10:00Z">
        <w:r w:rsidR="002016D2">
          <w:t xml:space="preserve">worse </w:t>
        </w:r>
      </w:ins>
      <w:ins w:id="50" w:author="Maital Neta" w:date="2020-02-13T12:59:00Z">
        <w:del w:id="51" w:author="Nicholas Harp" w:date="2020-02-17T08:29:00Z">
          <w:r w:rsidDel="00776B31">
            <w:delText xml:space="preserve">work </w:delText>
          </w:r>
        </w:del>
        <w:r>
          <w:t>job performance (</w:t>
        </w:r>
      </w:ins>
      <w:proofErr w:type="spellStart"/>
      <w:ins w:id="52"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53"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54" w:author="Nicholas Harp" w:date="2020-02-13T09:03:00Z">
        <w:del w:id="55" w:author="Maital Neta" w:date="2020-02-13T12:59:00Z">
          <w:r w:rsidR="00170128" w:rsidDel="005121F1">
            <w:delText xml:space="preserve">; </w:delText>
          </w:r>
        </w:del>
        <w:proofErr w:type="spellStart"/>
        <w:r w:rsidR="00170128">
          <w:t>Motowidlo</w:t>
        </w:r>
        <w:proofErr w:type="spellEnd"/>
        <w:r w:rsidR="00170128">
          <w:t>, Packard, &amp; Manning, 1986)</w:t>
        </w:r>
      </w:ins>
      <w:ins w:id="56" w:author="Nicholas Harp" w:date="2020-02-13T09:04:00Z">
        <w:r w:rsidR="00170128">
          <w:t xml:space="preserve"> and</w:t>
        </w:r>
      </w:ins>
      <w:ins w:id="57" w:author="Maital Neta" w:date="2020-02-18T09:11:00Z">
        <w:r w:rsidR="002016D2">
          <w:t xml:space="preserve"> increased</w:t>
        </w:r>
      </w:ins>
      <w:ins w:id="58" w:author="Nicholas Harp" w:date="2020-02-13T09:03:00Z">
        <w:r w:rsidR="00170128">
          <w:t xml:space="preserve"> </w:t>
        </w:r>
      </w:ins>
      <w:ins w:id="59" w:author="Nicholas Harp" w:date="2020-02-13T09:04:00Z">
        <w:del w:id="60" w:author="Maital Neta" w:date="2020-02-13T12:59:00Z">
          <w:r w:rsidR="00170128" w:rsidDel="005121F1">
            <w:delText>t</w:delText>
          </w:r>
        </w:del>
      </w:ins>
      <w:ins w:id="61" w:author="Nicholas Harp" w:date="2020-02-13T09:03:00Z">
        <w:del w:id="62" w:author="Maital Neta" w:date="2020-02-13T12:59:00Z">
          <w:r w:rsidR="00170128" w:rsidDel="005121F1">
            <w:delText>he</w:delText>
          </w:r>
        </w:del>
      </w:ins>
      <w:ins w:id="63" w:author="Maital Neta" w:date="2020-02-13T12:59:00Z">
        <w:r>
          <w:t>job-related</w:t>
        </w:r>
      </w:ins>
      <w:ins w:id="64" w:author="Nicholas Harp" w:date="2020-02-13T09:03:00Z">
        <w:r w:rsidR="00170128">
          <w:t xml:space="preserve"> stress that </w:t>
        </w:r>
        <w:del w:id="65" w:author="Maital Neta" w:date="2020-02-13T12:59:00Z">
          <w:r w:rsidR="00170128" w:rsidDel="005121F1">
            <w:delText xml:space="preserve">often accompanies these high cognitive demands </w:delText>
          </w:r>
        </w:del>
        <w:r w:rsidR="00170128">
          <w:t xml:space="preserve">reduces executive </w:t>
        </w:r>
        <w:r w:rsidR="00170128">
          <w:lastRenderedPageBreak/>
          <w:t>functioning (</w:t>
        </w:r>
      </w:ins>
      <w:proofErr w:type="spellStart"/>
      <w:ins w:id="66"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67" w:author="Nicholas Harp" w:date="2020-02-14T10:33:00Z">
        <w:r w:rsidR="00484D36">
          <w:t>Castro</w:t>
        </w:r>
        <w:proofErr w:type="spellEnd"/>
        <w:r w:rsidR="00484D36">
          <w:t xml:space="preserve">, 2014; </w:t>
        </w:r>
      </w:ins>
      <w:proofErr w:type="spellStart"/>
      <w:ins w:id="68" w:author="Nicholas Harp" w:date="2020-02-13T09:03:00Z">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ins>
      <w:del w:id="69" w:author="Nicholas Harp" w:date="2020-02-13T09:06:00Z">
        <w:r w:rsidR="0035600B" w:rsidDel="00170128">
          <w:delText xml:space="preserve"> </w:delText>
        </w:r>
      </w:del>
      <w:ins w:id="70" w:author="Nicholas Harp" w:date="2020-02-12T14:34:00Z">
        <w:del w:id="71" w:author="Maital Neta" w:date="2020-02-13T13:00:00Z">
          <w:r w:rsidR="002A14E2" w:rsidDel="005121F1">
            <w:delText>While the cognitive demands of a healthcare position likely come with emotional tolls (e.g., concern for a patient’s health outcome)</w:delText>
          </w:r>
        </w:del>
      </w:ins>
      <w:ins w:id="72" w:author="Nicholas Harp" w:date="2020-02-12T14:35:00Z">
        <w:del w:id="73" w:author="Maital Neta" w:date="2020-02-13T13:00:00Z">
          <w:r w:rsidR="002A14E2" w:rsidDel="005121F1">
            <w:delText xml:space="preserve">, </w:delText>
          </w:r>
        </w:del>
        <w:del w:id="74" w:author="Maital Neta" w:date="2020-02-13T13:02:00Z">
          <w:r w:rsidR="002A14E2" w:rsidDel="005121F1">
            <w:delText>more innocuous cognitive demands can affect performance</w:delText>
          </w:r>
        </w:del>
      </w:ins>
      <w:ins w:id="75" w:author="Nicholas Harp" w:date="2020-02-13T09:06:00Z">
        <w:del w:id="76" w:author="Maital Neta" w:date="2020-02-13T13:00:00Z">
          <w:r w:rsidR="00170128" w:rsidDel="005121F1">
            <w:delText xml:space="preserve"> as well</w:delText>
          </w:r>
        </w:del>
      </w:ins>
      <w:ins w:id="77" w:author="Nicholas Harp" w:date="2020-02-12T14:35:00Z">
        <w:del w:id="78" w:author="Maital Neta" w:date="2020-02-13T13:02:00Z">
          <w:r w:rsidR="002A14E2" w:rsidDel="005121F1">
            <w:delText xml:space="preserve">. </w:delText>
          </w:r>
        </w:del>
      </w:ins>
      <w:del w:id="79" w:author="Maital Neta" w:date="2020-02-13T13:01:00Z">
        <w:r w:rsidR="0035600B" w:rsidDel="005121F1">
          <w:delText xml:space="preserve">For example, imagine a student attending a lecture while </w:delText>
        </w:r>
      </w:del>
      <w:ins w:id="80" w:author="Nicholas Harp" w:date="2020-02-13T09:07:00Z">
        <w:del w:id="81" w:author="Maital Neta" w:date="2020-02-13T13:01:00Z">
          <w:r w:rsidR="00170128" w:rsidDel="005121F1">
            <w:delText>also</w:delText>
          </w:r>
        </w:del>
      </w:ins>
      <w:del w:id="82" w:author="Maital Neta" w:date="2020-02-13T13:01:00Z">
        <w:r w:rsidR="0035600B" w:rsidDel="005121F1">
          <w:delText>engaging in a text messag</w:delText>
        </w:r>
      </w:del>
      <w:ins w:id="83" w:author="Nicholas Harp" w:date="2020-02-13T09:07:00Z">
        <w:del w:id="84" w:author="Maital Neta" w:date="2020-02-13T13:01:00Z">
          <w:r w:rsidR="00170128" w:rsidDel="005121F1">
            <w:delText>ing</w:delText>
          </w:r>
        </w:del>
      </w:ins>
      <w:del w:id="85" w:author="Maital Neta" w:date="2020-02-13T13:01:00Z">
        <w:r w:rsidR="0035600B" w:rsidDel="005121F1">
          <w:delText xml:space="preserve">e conversation with a friend. </w:delText>
        </w:r>
      </w:del>
      <w:ins w:id="86" w:author="Nicholas Harp" w:date="2020-02-13T11:22:00Z">
        <w:del w:id="87" w:author="Maital Neta" w:date="2020-02-13T13:01:00Z">
          <w:r w:rsidR="00407981" w:rsidDel="005121F1">
            <w:delText xml:space="preserve">As </w:delText>
          </w:r>
        </w:del>
      </w:ins>
      <w:del w:id="88" w:author="Maital Neta" w:date="2020-02-13T13:01:00Z">
        <w:r w:rsidR="0035600B" w:rsidDel="005121F1">
          <w:delText>T</w:delText>
        </w:r>
      </w:del>
      <w:ins w:id="89" w:author="Nicholas Harp" w:date="2020-02-13T11:22:00Z">
        <w:del w:id="90" w:author="Maital Neta" w:date="2020-02-13T13:01:00Z">
          <w:r w:rsidR="00407981" w:rsidDel="005121F1">
            <w:delText>t</w:delText>
          </w:r>
        </w:del>
      </w:ins>
      <w:del w:id="91" w:author="Maital Neta" w:date="2020-02-13T13:01:00Z">
        <w:r w:rsidR="0035600B" w:rsidDel="005121F1">
          <w:delText xml:space="preserve">he student </w:delText>
        </w:r>
      </w:del>
      <w:ins w:id="92" w:author="Nicholas Harp" w:date="2020-02-13T11:23:00Z">
        <w:del w:id="93" w:author="Maital Neta" w:date="2020-02-13T13:01:00Z">
          <w:r w:rsidR="0093790E" w:rsidDel="005121F1">
            <w:delText xml:space="preserve">considers how to respond </w:delText>
          </w:r>
        </w:del>
      </w:ins>
      <w:del w:id="94" w:author="Maital Neta" w:date="2020-02-13T13:01:00Z">
        <w:r w:rsidR="0035600B" w:rsidDel="005121F1">
          <w:delText>will be distracted by notifications</w:delText>
        </w:r>
      </w:del>
      <w:ins w:id="95" w:author="Nicholas Harp" w:date="2020-02-13T11:23:00Z">
        <w:del w:id="96" w:author="Maital Neta" w:date="2020-02-13T13:01:00Z">
          <w:r w:rsidR="0093790E" w:rsidDel="005121F1">
            <w:delText>in</w:delText>
          </w:r>
        </w:del>
      </w:ins>
      <w:ins w:id="97" w:author="Nicholas Harp" w:date="2020-02-13T11:22:00Z">
        <w:del w:id="98" w:author="Maital Neta" w:date="2020-02-13T13:01:00Z">
          <w:r w:rsidR="00407981" w:rsidDel="005121F1">
            <w:delText xml:space="preserve"> their ne</w:delText>
          </w:r>
        </w:del>
      </w:ins>
      <w:ins w:id="99" w:author="Nicholas Harp" w:date="2020-02-13T11:23:00Z">
        <w:del w:id="100" w:author="Maital Neta" w:date="2020-02-13T13:01:00Z">
          <w:r w:rsidR="0093790E" w:rsidDel="005121F1">
            <w:delText>x</w:delText>
          </w:r>
        </w:del>
      </w:ins>
      <w:ins w:id="101" w:author="Nicholas Harp" w:date="2020-02-13T11:22:00Z">
        <w:del w:id="102" w:author="Maital Neta" w:date="2020-02-13T13:01:00Z">
          <w:r w:rsidR="00407981" w:rsidDel="005121F1">
            <w:delText>t message</w:delText>
          </w:r>
        </w:del>
      </w:ins>
      <w:del w:id="103" w:author="Maital Neta" w:date="2020-02-13T13:01:00Z">
        <w:r w:rsidR="0035600B" w:rsidDel="005121F1">
          <w:delText>, thus directing cognitive resources towards the conversation and away from the lecture</w:delText>
        </w:r>
      </w:del>
      <w:ins w:id="104" w:author="Nicholas Harp" w:date="2020-02-13T11:23:00Z">
        <w:del w:id="105" w:author="Maital Neta" w:date="2020-02-13T13:01:00Z">
          <w:r w:rsidR="00407981" w:rsidDel="005121F1">
            <w:delText>,</w:delText>
          </w:r>
        </w:del>
      </w:ins>
      <w:del w:id="106"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630C04D4" w14:textId="6FB0B53F" w:rsidR="00850363" w:rsidRPr="00850363" w:rsidRDefault="00850363" w:rsidP="00850363">
      <w:pPr>
        <w:pStyle w:val="BodyText"/>
        <w:pPrChange w:id="107" w:author="Nicholas Harp" w:date="2020-02-18T14:06:00Z">
          <w:pPr>
            <w:pStyle w:val="FirstParagraph"/>
          </w:pPr>
        </w:pPrChange>
      </w:pPr>
      <w:ins w:id="108" w:author="Nicholas Harp" w:date="2020-02-18T14:07:00Z">
        <w:r>
          <w:t>Indeed, many emotional processes are affected by concurrent cognitive deman</w:t>
        </w:r>
      </w:ins>
      <w:ins w:id="109" w:author="Nicholas Harp" w:date="2020-02-18T14:08:00Z">
        <w:r>
          <w:t xml:space="preserve">ds, </w:t>
        </w:r>
      </w:ins>
      <w:bookmarkStart w:id="110" w:name="_GoBack"/>
      <w:bookmarkEnd w:id="110"/>
    </w:p>
    <w:p w14:paraId="2562BCA8" w14:textId="0CD13C29" w:rsidR="00CC6E59" w:rsidRDefault="005121F1" w:rsidP="00CC6E59">
      <w:pPr>
        <w:pStyle w:val="FirstParagraph"/>
        <w:rPr>
          <w:ins w:id="111" w:author="Nicholas Harp" w:date="2020-02-18T12:04:00Z"/>
        </w:rPr>
      </w:pPr>
      <w:del w:id="112" w:author="Nicholas Harp" w:date="2020-02-14T09:32:00Z">
        <w:r w:rsidDel="000A4E98">
          <w:rPr>
            <w:rStyle w:val="CommentReference"/>
            <w:rFonts w:asciiTheme="minorHAnsi" w:hAnsiTheme="minorHAnsi"/>
          </w:rPr>
          <w:commentReference w:id="113"/>
        </w:r>
      </w:del>
      <w:ins w:id="114" w:author="Nicholas Harp" w:date="2020-02-18T12:08:00Z">
        <w:r w:rsidR="007A1E38">
          <w:t xml:space="preserve">[It’s important WHICH </w:t>
        </w:r>
        <w:proofErr w:type="spellStart"/>
        <w:r w:rsidR="007A1E38">
          <w:t>resoruces</w:t>
        </w:r>
        <w:proofErr w:type="spellEnd"/>
        <w:r w:rsidR="007A1E38">
          <w:t xml:space="preserve"> are getting depleted… ]</w:t>
        </w:r>
      </w:ins>
      <w:ins w:id="115" w:author="Nicholas Harp" w:date="2020-02-17T08:34:00Z">
        <w:del w:id="116" w:author="Maital Neta" w:date="2020-02-18T09:25:00Z">
          <w:r w:rsidR="00776B31" w:rsidDel="004F1119">
            <w:delText>In</w:delText>
          </w:r>
        </w:del>
        <w:del w:id="117" w:author="Maital Neta" w:date="2020-02-18T09:12:00Z">
          <w:r w:rsidR="00776B31" w:rsidDel="00131DA9">
            <w:delText>deed</w:delText>
          </w:r>
        </w:del>
      </w:ins>
      <w:commentRangeStart w:id="118"/>
      <w:ins w:id="119" w:author="Nicholas Harp" w:date="2020-02-05T12:13:00Z">
        <w:del w:id="120" w:author="Maital Neta" w:date="2020-02-18T09:25:00Z">
          <w:r w:rsidR="0035600B" w:rsidDel="004F1119">
            <w:delText>, c</w:delText>
          </w:r>
        </w:del>
      </w:ins>
      <w:ins w:id="121" w:author="Maital Neta" w:date="2020-02-18T09:25:00Z">
        <w:r w:rsidR="004F1119">
          <w:t>C</w:t>
        </w:r>
      </w:ins>
      <w:ins w:id="122" w:author="Nicholas Harp" w:date="2020-02-05T12:13:00Z">
        <w:r w:rsidR="0035600B">
          <w:t xml:space="preserve">ognitively demanding tasks </w:t>
        </w:r>
        <w:del w:id="123" w:author="Maital Neta" w:date="2020-02-18T09:13:00Z">
          <w:r w:rsidR="0035600B" w:rsidDel="00131DA9">
            <w:delText>often</w:delText>
          </w:r>
        </w:del>
      </w:ins>
      <w:ins w:id="124" w:author="Maital Neta" w:date="2020-02-18T09:13:00Z">
        <w:r w:rsidR="00131DA9">
          <w:t>also</w:t>
        </w:r>
      </w:ins>
      <w:ins w:id="125" w:author="Nicholas Harp" w:date="2020-02-05T12:13:00Z">
        <w:r w:rsidR="0035600B">
          <w:t xml:space="preserve"> interact with concurrent affective processes </w:t>
        </w:r>
      </w:ins>
      <w:commentRangeEnd w:id="118"/>
      <w:r w:rsidR="004E0BC4">
        <w:rPr>
          <w:rStyle w:val="CommentReference"/>
          <w:rFonts w:asciiTheme="minorHAnsi" w:hAnsiTheme="minorHAnsi"/>
        </w:rPr>
        <w:commentReference w:id="118"/>
      </w:r>
      <w:ins w:id="126" w:author="Nicholas Harp" w:date="2020-02-05T12:13:00Z">
        <w:r w:rsidR="0035600B">
          <w:t xml:space="preserve">(e.g., face categorization, subjective emotional experience), perhaps as a result of a shared resource pool for these processes (Ahmed, 2018, Blair et al., 2007; </w:t>
        </w:r>
        <w:proofErr w:type="spellStart"/>
        <w:r w:rsidR="0035600B">
          <w:t>Muraven</w:t>
        </w:r>
        <w:proofErr w:type="spellEnd"/>
        <w:r w:rsidR="0035600B">
          <w:t xml:space="preserve">, Tice, &amp; Baumeister, 1998; Mather &amp; Knight, 2005; Knight et al., 2007). For instance, Ahmed (2018) showed that </w:t>
        </w:r>
      </w:ins>
      <w:ins w:id="127" w:author="Maital Neta" w:date="2020-02-18T09:16:00Z">
        <w:r w:rsidR="004F1119">
          <w:t xml:space="preserve">participants are less </w:t>
        </w:r>
        <w:commentRangeStart w:id="128"/>
        <w:r w:rsidR="004F1119">
          <w:t xml:space="preserve">accurate </w:t>
        </w:r>
        <w:commentRangeEnd w:id="128"/>
        <w:r w:rsidR="004F1119">
          <w:rPr>
            <w:rStyle w:val="CommentReference"/>
            <w:rFonts w:asciiTheme="minorHAnsi" w:hAnsiTheme="minorHAnsi"/>
          </w:rPr>
          <w:commentReference w:id="128"/>
        </w:r>
        <w:r w:rsidR="004F1119">
          <w:t xml:space="preserve">at categorizing emotional facial expressions </w:t>
        </w:r>
      </w:ins>
      <w:ins w:id="129" w:author="Nicholas Harp" w:date="2020-02-05T12:13:00Z">
        <w:del w:id="130" w:author="Maital Neta" w:date="2020-02-18T09:16:00Z">
          <w:r w:rsidR="0035600B" w:rsidDel="004F1119">
            <w:delText xml:space="preserve">performance on a facial expression categorization task suffers </w:delText>
          </w:r>
        </w:del>
        <w:r w:rsidR="0035600B">
          <w:t xml:space="preserve">when </w:t>
        </w:r>
        <w:del w:id="131" w:author="Maital Neta" w:date="2020-02-18T09:16:00Z">
          <w:r w:rsidR="0035600B" w:rsidDel="004F1119">
            <w:delText xml:space="preserve">participants are </w:delText>
          </w:r>
        </w:del>
        <w:r w:rsidR="0035600B">
          <w:t xml:space="preserve">under high cognitive load. </w:t>
        </w:r>
      </w:ins>
      <w:ins w:id="132" w:author="Nicholas Harp" w:date="2020-02-18T10:53:00Z">
        <w:r w:rsidR="00CC6E59">
          <w:t xml:space="preserve">Other evidence for a shared resource pool comes from studies with cognitively demanding tasks preceded by emotional distractors. For instance, </w:t>
        </w:r>
      </w:ins>
      <w:ins w:id="133" w:author="Nicholas Harp" w:date="2020-02-18T10:54:00Z">
        <w:r w:rsidR="00CC6E59">
          <w:t xml:space="preserve">more complex arithmetic tasks (high load) resulted in </w:t>
        </w:r>
      </w:ins>
      <w:ins w:id="134" w:author="Nicholas Harp" w:date="2020-02-18T10:55:00Z">
        <w:r w:rsidR="00CC6E59">
          <w:t xml:space="preserve">less self-reported negative emotion towards negative images and activation in the </w:t>
        </w:r>
        <w:proofErr w:type="spellStart"/>
        <w:r w:rsidR="00CC6E59">
          <w:t>am</w:t>
        </w:r>
      </w:ins>
      <w:ins w:id="135" w:author="Nicholas Harp" w:date="2020-02-18T10:56:00Z">
        <w:r w:rsidR="00CC6E59">
          <w:t>gydala</w:t>
        </w:r>
      </w:ins>
      <w:proofErr w:type="spellEnd"/>
      <w:ins w:id="136" w:author="Nicholas Harp" w:date="2020-02-18T11:02:00Z">
        <w:r w:rsidR="00CC6E59">
          <w:t xml:space="preserve"> in response to negative images</w:t>
        </w:r>
      </w:ins>
      <w:ins w:id="137" w:author="Nicholas Harp" w:date="2020-02-18T10:56:00Z">
        <w:r w:rsidR="00CC6E59">
          <w:t xml:space="preserve"> </w:t>
        </w:r>
      </w:ins>
      <w:ins w:id="138" w:author="Nicholas Harp" w:date="2020-02-18T11:17:00Z">
        <w:r w:rsidR="00D6054C">
          <w:t>was</w:t>
        </w:r>
      </w:ins>
      <w:ins w:id="139" w:author="Nicholas Harp" w:date="2020-02-18T11:01:00Z">
        <w:r w:rsidR="00CC6E59">
          <w:t xml:space="preserve"> attenuated during high </w:t>
        </w:r>
      </w:ins>
      <w:ins w:id="140" w:author="Nicholas Harp" w:date="2020-02-18T11:02:00Z">
        <w:r w:rsidR="00CC6E59">
          <w:t xml:space="preserve">load (Van </w:t>
        </w:r>
        <w:proofErr w:type="spellStart"/>
        <w:r w:rsidR="00CC6E59">
          <w:t>Dillen</w:t>
        </w:r>
        <w:proofErr w:type="spellEnd"/>
        <w:r w:rsidR="00CC6E59">
          <w:t xml:space="preserve"> et al., 2009), suggesting an overlap of the neural resources for evaluating negative images and </w:t>
        </w:r>
      </w:ins>
      <w:ins w:id="141" w:author="Nicholas Harp" w:date="2020-02-18T11:03:00Z">
        <w:r w:rsidR="00CC6E59">
          <w:t xml:space="preserve">completing complex </w:t>
        </w:r>
      </w:ins>
      <w:ins w:id="142" w:author="Nicholas Harp" w:date="2020-02-18T11:17:00Z">
        <w:r w:rsidR="00D6054C">
          <w:t xml:space="preserve">arithmetic </w:t>
        </w:r>
      </w:ins>
      <w:ins w:id="143" w:author="Nicholas Harp" w:date="2020-02-18T11:03:00Z">
        <w:r w:rsidR="00CC6E59">
          <w:t>tasks</w:t>
        </w:r>
      </w:ins>
      <w:ins w:id="144" w:author="Nicholas Harp" w:date="2020-02-18T10:55:00Z">
        <w:r w:rsidR="00CC6E59">
          <w:t>.</w:t>
        </w:r>
      </w:ins>
      <w:ins w:id="145" w:author="Nicholas Harp" w:date="2020-02-18T11:03:00Z">
        <w:r w:rsidR="00CC6E59">
          <w:t xml:space="preserve"> </w:t>
        </w:r>
      </w:ins>
      <w:ins w:id="146" w:author="Nicholas Harp" w:date="2020-02-18T11:06:00Z">
        <w:r w:rsidR="008426F4">
          <w:t xml:space="preserve">Further, performance on the cognitively demanding Stroop task </w:t>
        </w:r>
      </w:ins>
      <w:ins w:id="147" w:author="Nicholas Harp" w:date="2020-02-18T11:09:00Z">
        <w:r w:rsidR="008426F4">
          <w:t>was</w:t>
        </w:r>
      </w:ins>
      <w:ins w:id="148" w:author="Nicholas Harp" w:date="2020-02-18T11:06:00Z">
        <w:r w:rsidR="008426F4">
          <w:t xml:space="preserve"> slower during trials with emotional distractors</w:t>
        </w:r>
      </w:ins>
      <w:ins w:id="149" w:author="Nicholas Harp" w:date="2020-02-18T11:08:00Z">
        <w:r w:rsidR="008426F4">
          <w:t>,</w:t>
        </w:r>
      </w:ins>
      <w:ins w:id="150" w:author="Nicholas Harp" w:date="2020-02-18T11:06:00Z">
        <w:r w:rsidR="008426F4">
          <w:t xml:space="preserve"> and</w:t>
        </w:r>
      </w:ins>
      <w:ins w:id="151" w:author="Nicholas Harp" w:date="2020-02-18T11:11:00Z">
        <w:r w:rsidR="006043AC">
          <w:t xml:space="preserve"> both</w:t>
        </w:r>
      </w:ins>
      <w:ins w:id="152" w:author="Nicholas Harp" w:date="2020-02-18T11:06:00Z">
        <w:r w:rsidR="008426F4">
          <w:t xml:space="preserve"> </w:t>
        </w:r>
      </w:ins>
      <w:ins w:id="153" w:author="Nicholas Harp" w:date="2020-02-18T11:07:00Z">
        <w:r w:rsidR="008426F4">
          <w:t xml:space="preserve">inferior frontal cortex </w:t>
        </w:r>
      </w:ins>
      <w:ins w:id="154" w:author="Nicholas Harp" w:date="2020-02-18T11:11:00Z">
        <w:r w:rsidR="006043AC">
          <w:t xml:space="preserve">and amygdala </w:t>
        </w:r>
      </w:ins>
      <w:ins w:id="155" w:author="Nicholas Harp" w:date="2020-02-18T11:09:00Z">
        <w:r w:rsidR="008426F4">
          <w:t xml:space="preserve">activation </w:t>
        </w:r>
      </w:ins>
      <w:ins w:id="156" w:author="Nicholas Harp" w:date="2020-02-18T11:11:00Z">
        <w:r w:rsidR="006043AC">
          <w:t>were</w:t>
        </w:r>
      </w:ins>
      <w:ins w:id="157" w:author="Nicholas Harp" w:date="2020-02-18T11:07:00Z">
        <w:r w:rsidR="008426F4">
          <w:t xml:space="preserve"> lower towards emotional distractors during more difficult (incongruent) task trials</w:t>
        </w:r>
      </w:ins>
      <w:ins w:id="158" w:author="Nicholas Harp" w:date="2020-02-18T11:08:00Z">
        <w:r w:rsidR="008426F4">
          <w:t xml:space="preserve"> (Blair et al., 2007). </w:t>
        </w:r>
      </w:ins>
      <w:commentRangeStart w:id="159"/>
      <w:ins w:id="160" w:author="Nicholas Harp" w:date="2020-02-18T11:27:00Z">
        <w:r w:rsidR="00D91AF2">
          <w:t>T</w:t>
        </w:r>
      </w:ins>
      <w:ins w:id="161" w:author="Nicholas Harp" w:date="2020-02-18T11:26:00Z">
        <w:r w:rsidR="00D91AF2">
          <w:t>hese results suggest that regulation of the emotional distractors</w:t>
        </w:r>
      </w:ins>
      <w:ins w:id="162" w:author="Nicholas Harp" w:date="2020-02-18T11:27:00Z">
        <w:r w:rsidR="00D91AF2">
          <w:t xml:space="preserve"> (i.e., reduced brain activity in emotion-related regions)</w:t>
        </w:r>
      </w:ins>
      <w:ins w:id="163" w:author="Nicholas Harp" w:date="2020-02-18T11:26:00Z">
        <w:r w:rsidR="00D91AF2">
          <w:t xml:space="preserve"> is a result of attending</w:t>
        </w:r>
      </w:ins>
      <w:ins w:id="164" w:author="Nicholas Harp" w:date="2020-02-18T11:27:00Z">
        <w:r w:rsidR="00D91AF2">
          <w:t xml:space="preserve"> to the task-relevant cognitive load.  </w:t>
        </w:r>
      </w:ins>
      <w:commentRangeEnd w:id="159"/>
      <w:ins w:id="165" w:author="Nicholas Harp" w:date="2020-02-18T11:28:00Z">
        <w:r w:rsidR="00D91AF2">
          <w:rPr>
            <w:rStyle w:val="CommentReference"/>
            <w:rFonts w:asciiTheme="minorHAnsi" w:hAnsiTheme="minorHAnsi"/>
          </w:rPr>
          <w:commentReference w:id="159"/>
        </w:r>
      </w:ins>
    </w:p>
    <w:p w14:paraId="027F5D4F" w14:textId="147DA366" w:rsidR="007A1E38" w:rsidRPr="007A1E38" w:rsidRDefault="007A1E38" w:rsidP="007A1E38">
      <w:pPr>
        <w:pStyle w:val="BodyText"/>
        <w:rPr>
          <w:ins w:id="166" w:author="Nicholas Harp" w:date="2020-02-18T11:03:00Z"/>
        </w:rPr>
        <w:pPrChange w:id="167" w:author="Nicholas Harp" w:date="2020-02-18T12:04:00Z">
          <w:pPr>
            <w:pStyle w:val="FirstParagraph"/>
          </w:pPr>
        </w:pPrChange>
      </w:pPr>
      <w:ins w:id="168" w:author="Nicholas Harp" w:date="2020-02-18T12:04:00Z">
        <w:r w:rsidRPr="007A1E38">
          <w:rPr>
            <w:highlight w:val="green"/>
            <w:rPrChange w:id="169" w:author="Nicholas Harp" w:date="2020-02-18T12:04:00Z">
              <w:rPr/>
            </w:rPrChange>
          </w:rPr>
          <w:t>We need cognitive resources for emotional processes…</w:t>
        </w:r>
        <w:r>
          <w:t xml:space="preserve"> </w:t>
        </w:r>
      </w:ins>
    </w:p>
    <w:p w14:paraId="1EE0D5F2" w14:textId="77777777" w:rsidR="00CC6E59" w:rsidRDefault="00CC6E59" w:rsidP="0035600B">
      <w:pPr>
        <w:pStyle w:val="FirstParagraph"/>
        <w:rPr>
          <w:ins w:id="170" w:author="Nicholas Harp" w:date="2020-02-18T11:03:00Z"/>
        </w:rPr>
      </w:pPr>
    </w:p>
    <w:p w14:paraId="6B291A07" w14:textId="77777777" w:rsidR="00CC6E59" w:rsidRDefault="00CC6E59" w:rsidP="0035600B">
      <w:pPr>
        <w:pStyle w:val="FirstParagraph"/>
        <w:rPr>
          <w:ins w:id="171" w:author="Nicholas Harp" w:date="2020-02-18T11:03:00Z"/>
        </w:rPr>
      </w:pPr>
    </w:p>
    <w:p w14:paraId="5F9E4BE1" w14:textId="327C71DE" w:rsidR="003D0976" w:rsidRDefault="00CC6E59" w:rsidP="0035600B">
      <w:pPr>
        <w:pStyle w:val="FirstParagraph"/>
        <w:rPr>
          <w:ins w:id="172" w:author="Nicholas Harp" w:date="2020-02-18T10:52:00Z"/>
        </w:rPr>
      </w:pPr>
      <w:ins w:id="173" w:author="Nicholas Harp" w:date="2020-02-18T10:55:00Z">
        <w:r>
          <w:t xml:space="preserve"> </w:t>
        </w:r>
      </w:ins>
    </w:p>
    <w:p w14:paraId="51B917C4" w14:textId="0B0BD2AF" w:rsidR="0035600B" w:rsidRDefault="0035600B" w:rsidP="0035600B">
      <w:pPr>
        <w:pStyle w:val="FirstParagraph"/>
        <w:rPr>
          <w:ins w:id="174" w:author="Nicholas Harp" w:date="2020-02-14T11:06:00Z"/>
        </w:rPr>
      </w:pPr>
      <w:commentRangeStart w:id="175"/>
      <w:ins w:id="176" w:author="Nicholas Harp" w:date="2020-02-05T12:13:00Z">
        <w:r>
          <w:t xml:space="preserve">Additionally, </w:t>
        </w:r>
        <w:del w:id="177" w:author="Maital Neta" w:date="2020-02-18T09:17:00Z">
          <w:r w:rsidDel="004F1119">
            <w:delText>cognitive load has been linked to changes in emotional responses</w:delText>
          </w:r>
        </w:del>
        <w:r>
          <w:t xml:space="preserve"> </w:t>
        </w:r>
      </w:ins>
      <w:commentRangeEnd w:id="175"/>
      <w:r w:rsidR="004F1119">
        <w:rPr>
          <w:rStyle w:val="CommentReference"/>
          <w:rFonts w:asciiTheme="minorHAnsi" w:hAnsiTheme="minorHAnsi"/>
        </w:rPr>
        <w:commentReference w:id="175"/>
      </w:r>
      <w:ins w:id="178" w:author="Nicholas Harp" w:date="2020-02-05T12:13:00Z">
        <w:del w:id="179" w:author="Maital Neta" w:date="2020-02-18T09:18:00Z">
          <w:r w:rsidDel="004F1119">
            <w:delText>(Blair et al., 2007; Van Dillen, Heslenfeld, &amp; Koole, 2009). H</w:delText>
          </w:r>
        </w:del>
      </w:ins>
      <w:ins w:id="180" w:author="Maital Neta" w:date="2020-02-18T09:18:00Z">
        <w:r w:rsidR="004F1119">
          <w:t>h</w:t>
        </w:r>
      </w:ins>
      <w:ins w:id="181" w:author="Nicholas Harp" w:date="2020-02-05T12:13:00Z">
        <w:r>
          <w:t>igher load</w:t>
        </w:r>
        <w:del w:id="182" w:author="Maital Neta" w:date="2020-02-18T09:18:00Z">
          <w:r w:rsidDel="004F1119">
            <w:delText>s</w:delText>
          </w:r>
        </w:del>
        <w:r>
          <w:t xml:space="preserve"> </w:t>
        </w:r>
        <w:del w:id="183" w:author="Maital Neta" w:date="2020-02-18T09:18:00Z">
          <w:r w:rsidDel="004F1119">
            <w:delText xml:space="preserve">during a working memory task </w:delText>
          </w:r>
        </w:del>
        <w:r>
          <w:t>(</w:t>
        </w:r>
        <w:commentRangeStart w:id="184"/>
        <w:r>
          <w:t xml:space="preserve">Van </w:t>
        </w:r>
        <w:proofErr w:type="spellStart"/>
        <w:r>
          <w:t>Dillen</w:t>
        </w:r>
        <w:proofErr w:type="spellEnd"/>
        <w:r>
          <w:t xml:space="preserve"> et al., 2009</w:t>
        </w:r>
      </w:ins>
      <w:commentRangeEnd w:id="184"/>
      <w:r w:rsidR="000C0996">
        <w:rPr>
          <w:rStyle w:val="CommentReference"/>
          <w:rFonts w:asciiTheme="minorHAnsi" w:hAnsiTheme="minorHAnsi"/>
        </w:rPr>
        <w:commentReference w:id="184"/>
      </w:r>
      <w:ins w:id="185" w:author="Nicholas Harp" w:date="2020-02-05T12:13:00Z">
        <w:r>
          <w:t>) and increased cognitive demands (</w:t>
        </w:r>
        <w:commentRangeStart w:id="186"/>
        <w:r>
          <w:t>Blair et al., 2007</w:t>
        </w:r>
      </w:ins>
      <w:commentRangeEnd w:id="186"/>
      <w:r w:rsidR="000C0996">
        <w:rPr>
          <w:rStyle w:val="CommentReference"/>
          <w:rFonts w:asciiTheme="minorHAnsi" w:hAnsiTheme="minorHAnsi"/>
        </w:rPr>
        <w:commentReference w:id="186"/>
      </w:r>
      <w:ins w:id="187" w:author="Nicholas Harp" w:date="2020-02-05T12:13:00Z">
        <w:r>
          <w:t xml:space="preserve">) </w:t>
        </w:r>
        <w:commentRangeStart w:id="188"/>
        <w:r>
          <w:t>reduce subjective emotional experience</w:t>
        </w:r>
      </w:ins>
      <w:commentRangeEnd w:id="188"/>
      <w:r w:rsidR="004F1119">
        <w:rPr>
          <w:rStyle w:val="CommentReference"/>
          <w:rFonts w:asciiTheme="minorHAnsi" w:hAnsiTheme="minorHAnsi"/>
        </w:rPr>
        <w:commentReference w:id="188"/>
      </w:r>
      <w:ins w:id="189" w:author="Nicholas Harp" w:date="2020-02-05T12:13:00Z">
        <w:r>
          <w:t xml:space="preserve">, as well as brain responses to emotion (i.e., amygdala and inferior frontal gyrus activation). Further, </w:t>
        </w:r>
        <w:commentRangeStart w:id="190"/>
        <w:r>
          <w:t>behavioral performance o</w:t>
        </w:r>
        <w:del w:id="191" w:author="Maital Neta" w:date="2020-02-18T09:19:00Z">
          <w:r w:rsidDel="004F1119">
            <w:delText>f</w:delText>
          </w:r>
        </w:del>
      </w:ins>
      <w:ins w:id="192" w:author="Maital Neta" w:date="2020-02-18T09:19:00Z">
        <w:r w:rsidR="004F1119">
          <w:t>n</w:t>
        </w:r>
      </w:ins>
      <w:ins w:id="193" w:author="Nicholas Harp" w:date="2020-02-05T12:13:00Z">
        <w:r>
          <w:t xml:space="preserve"> </w:t>
        </w:r>
        <w:del w:id="194" w:author="Maital Neta" w:date="2020-02-18T09:23:00Z">
          <w:r w:rsidDel="004F1119">
            <w:delText>a</w:delText>
          </w:r>
        </w:del>
      </w:ins>
      <w:ins w:id="195" w:author="Maital Neta" w:date="2020-02-18T09:23:00Z">
        <w:r w:rsidR="004F1119">
          <w:t>the</w:t>
        </w:r>
      </w:ins>
      <w:ins w:id="196" w:author="Nicholas Harp" w:date="2020-02-05T12:13:00Z">
        <w:r>
          <w:t xml:space="preserve"> cognitively demanding</w:t>
        </w:r>
      </w:ins>
      <w:ins w:id="197" w:author="Maital Neta" w:date="2020-02-18T09:22:00Z">
        <w:r w:rsidR="004F1119">
          <w:t xml:space="preserve"> Stroop</w:t>
        </w:r>
      </w:ins>
      <w:ins w:id="198" w:author="Nicholas Harp" w:date="2020-02-05T12:13:00Z">
        <w:r>
          <w:t xml:space="preserve"> task </w:t>
        </w:r>
        <w:del w:id="199" w:author="Maital Neta" w:date="2020-02-18T09:23:00Z">
          <w:r w:rsidDel="004F1119">
            <w:delText xml:space="preserve">(i.e., Stroop task) </w:delText>
          </w:r>
        </w:del>
        <w:r>
          <w:t>suffers during trials with emotional distractors (</w:t>
        </w:r>
      </w:ins>
      <w:ins w:id="200" w:author="Nicholas Harp" w:date="2020-02-18T10:16:00Z">
        <w:r w:rsidR="00BA4DE5">
          <w:t>i.e., responses were slower</w:t>
        </w:r>
      </w:ins>
      <w:ins w:id="201" w:author="Nicholas Harp" w:date="2020-02-18T10:17:00Z">
        <w:r w:rsidR="00BA4DE5">
          <w:t xml:space="preserve"> </w:t>
        </w:r>
        <w:r w:rsidR="00CF20C0">
          <w:t>[</w:t>
        </w:r>
        <w:r w:rsidR="00BA4DE5">
          <w:t>suggesting that emotional distractors disrupted goal-directed behavior</w:t>
        </w:r>
        <w:r w:rsidR="00CF20C0">
          <w:t>]</w:t>
        </w:r>
      </w:ins>
      <w:ins w:id="202" w:author="Nicholas Harp" w:date="2020-02-18T10:16:00Z">
        <w:r w:rsidR="00BA4DE5">
          <w:t xml:space="preserve">; </w:t>
        </w:r>
      </w:ins>
      <w:ins w:id="203" w:author="Nicholas Harp" w:date="2020-02-05T12:13:00Z">
        <w:r>
          <w:t>Blair et al., 2007).</w:t>
        </w:r>
      </w:ins>
      <w:commentRangeEnd w:id="190"/>
      <w:r w:rsidR="004F1119">
        <w:rPr>
          <w:rStyle w:val="CommentReference"/>
          <w:rFonts w:asciiTheme="minorHAnsi" w:hAnsiTheme="minorHAnsi"/>
        </w:rPr>
        <w:commentReference w:id="190"/>
      </w:r>
      <w:ins w:id="204" w:author="Nicholas Harp" w:date="2020-02-05T12:13:00Z">
        <w:r>
          <w:t xml:space="preserve"> Other work has demonstrated the </w:t>
        </w:r>
        <w:commentRangeStart w:id="205"/>
        <w:del w:id="206" w:author="Maital Neta" w:date="2020-02-18T09:20:00Z">
          <w:r w:rsidDel="004F1119">
            <w:delText>negative</w:delText>
          </w:r>
        </w:del>
      </w:ins>
      <w:ins w:id="207" w:author="Maital Neta" w:date="2020-02-18T09:20:00Z">
        <w:r w:rsidR="004F1119">
          <w:t>deleterious</w:t>
        </w:r>
      </w:ins>
      <w:ins w:id="208" w:author="Nicholas Harp" w:date="2020-02-05T12:13:00Z">
        <w:r>
          <w:t xml:space="preserve"> </w:t>
        </w:r>
      </w:ins>
      <w:commentRangeEnd w:id="205"/>
      <w:r w:rsidR="004F1119">
        <w:rPr>
          <w:rStyle w:val="CommentReference"/>
          <w:rFonts w:asciiTheme="minorHAnsi" w:hAnsiTheme="minorHAnsi"/>
        </w:rPr>
        <w:commentReference w:id="205"/>
      </w:r>
      <w:ins w:id="209" w:author="Nicholas Harp" w:date="2020-02-05T12:13:00Z">
        <w:r>
          <w:t xml:space="preserve">effects of cognitive load on affective bias in older adults, showing that cognitively demanding tasks (e.g., distraction during memory encoding) reduces </w:t>
        </w:r>
      </w:ins>
      <w:ins w:id="210" w:author="Maital Neta" w:date="2020-02-18T09:21:00Z">
        <w:r w:rsidR="004F1119">
          <w:t xml:space="preserve">the </w:t>
        </w:r>
      </w:ins>
      <w:ins w:id="211" w:author="Nicholas Harp" w:date="2020-02-05T12:13:00Z">
        <w:r>
          <w:t>age-related positivity bias (Mather &amp; Knight, 2005; Knight et al., 2007). Together, these effects suggest an overlap between cognitive demands and emotional processes, with high cognitive demands interfering with typical emotion processing.</w:t>
        </w:r>
      </w:ins>
      <w:ins w:id="212" w:author="Nicholas Harp" w:date="2020-02-05T12:30:00Z">
        <w:r w:rsidR="00C10CBB">
          <w:t xml:space="preserve"> </w:t>
        </w:r>
      </w:ins>
    </w:p>
    <w:p w14:paraId="57AF92EC" w14:textId="62A8B2F8" w:rsidR="00D67168" w:rsidRDefault="008F6986" w:rsidP="008F6986">
      <w:pPr>
        <w:pStyle w:val="BodyText"/>
        <w:rPr>
          <w:ins w:id="213" w:author="Nicholas Harp" w:date="2020-02-18T12:06:00Z"/>
        </w:rPr>
      </w:pPr>
      <w:commentRangeStart w:id="214"/>
      <w:proofErr w:type="gramStart"/>
      <w:ins w:id="215" w:author="Nicholas Harp" w:date="2020-02-14T11:38:00Z">
        <w:r>
          <w:t>Additionally</w:t>
        </w:r>
      </w:ins>
      <w:commentRangeEnd w:id="214"/>
      <w:proofErr w:type="gramEnd"/>
      <w:r w:rsidR="0058391B">
        <w:rPr>
          <w:rStyle w:val="CommentReference"/>
          <w:rFonts w:asciiTheme="minorHAnsi" w:hAnsiTheme="minorHAnsi"/>
        </w:rPr>
        <w:commentReference w:id="214"/>
      </w:r>
      <w:ins w:id="216" w:author="Nicholas Harp" w:date="2020-02-14T11:38:00Z">
        <w:r>
          <w:t xml:space="preserve">, </w:t>
        </w:r>
      </w:ins>
      <w:ins w:id="217" w:author="Nicholas Harp" w:date="2020-02-14T11:40:00Z">
        <w:r>
          <w:t xml:space="preserve">cognitive load </w:t>
        </w:r>
        <w:commentRangeStart w:id="218"/>
        <w:r>
          <w:t xml:space="preserve">characteristics </w:t>
        </w:r>
      </w:ins>
      <w:commentRangeEnd w:id="218"/>
      <w:r w:rsidR="00747E36">
        <w:rPr>
          <w:rStyle w:val="CommentReference"/>
          <w:rFonts w:asciiTheme="minorHAnsi" w:hAnsiTheme="minorHAnsi"/>
        </w:rPr>
        <w:commentReference w:id="218"/>
      </w:r>
      <w:ins w:id="219" w:author="Nicholas Harp" w:date="2020-02-14T11:40:00Z">
        <w:r>
          <w:t xml:space="preserve">(e.g., whether the load has emotional properties) can </w:t>
        </w:r>
      </w:ins>
      <w:ins w:id="220" w:author="Nicholas Harp" w:date="2020-02-14T11:42:00Z">
        <w:r>
          <w:t xml:space="preserve">differentially </w:t>
        </w:r>
        <w:commentRangeStart w:id="221"/>
        <w:r>
          <w:t xml:space="preserve">recruit </w:t>
        </w:r>
      </w:ins>
      <w:commentRangeEnd w:id="221"/>
      <w:r w:rsidR="0058391B">
        <w:rPr>
          <w:rStyle w:val="CommentReference"/>
          <w:rFonts w:asciiTheme="minorHAnsi" w:hAnsiTheme="minorHAnsi"/>
        </w:rPr>
        <w:commentReference w:id="221"/>
      </w:r>
      <w:ins w:id="222" w:author="Nicholas Harp" w:date="2020-02-14T11:42:00Z">
        <w:r>
          <w:t>cognitive resources (</w:t>
        </w:r>
        <w:proofErr w:type="spellStart"/>
        <w:r>
          <w:t>Egner</w:t>
        </w:r>
      </w:ins>
      <w:proofErr w:type="spellEnd"/>
      <w:ins w:id="223" w:author="Nicholas Harp" w:date="2020-02-14T11:43:00Z">
        <w:r>
          <w:t xml:space="preserve">, </w:t>
        </w:r>
        <w:proofErr w:type="spellStart"/>
        <w:r>
          <w:t>Etkin</w:t>
        </w:r>
        <w:proofErr w:type="spellEnd"/>
        <w:r>
          <w:t>, Gale, &amp; Hirsch, 2008</w:t>
        </w:r>
      </w:ins>
      <w:ins w:id="224" w:author="Nicholas Harp" w:date="2020-02-17T08:38:00Z">
        <w:r w:rsidR="00C35960">
          <w:t>; Neta &amp; Whalen, 2011</w:t>
        </w:r>
      </w:ins>
      <w:ins w:id="225" w:author="Nicholas Harp" w:date="2020-02-14T11:43:00Z">
        <w:r>
          <w:t xml:space="preserve">). </w:t>
        </w:r>
      </w:ins>
      <w:ins w:id="226" w:author="Nicholas Harp" w:date="2020-02-14T11:31:00Z">
        <w:r w:rsidR="002B7177">
          <w:t xml:space="preserve">In other words, the emotional properties of a task </w:t>
        </w:r>
        <w:del w:id="227" w:author="Maital Neta" w:date="2020-02-18T09:36:00Z">
          <w:r w:rsidR="002B7177" w:rsidDel="0058391B">
            <w:delText xml:space="preserve">or the stimuli </w:delText>
          </w:r>
        </w:del>
        <w:r w:rsidR="002B7177">
          <w:t xml:space="preserve">(e.g., gender judgments vs. expression judgments of </w:t>
        </w:r>
      </w:ins>
      <w:ins w:id="228" w:author="Nicholas Harp" w:date="2020-02-17T08:45:00Z">
        <w:r w:rsidR="00C35960">
          <w:t xml:space="preserve">happy and fear </w:t>
        </w:r>
      </w:ins>
      <w:ins w:id="229" w:author="Nicholas Harp" w:date="2020-02-14T11:31:00Z">
        <w:r w:rsidR="002B7177">
          <w:t>faces in a Stroop task) can affect the brain regions recruited during a task, highlighting the dissociable</w:t>
        </w:r>
      </w:ins>
      <w:ins w:id="230" w:author="Nicholas Harp" w:date="2020-02-17T08:47:00Z">
        <w:r w:rsidR="00C35960">
          <w:t xml:space="preserve"> neural</w:t>
        </w:r>
      </w:ins>
      <w:ins w:id="231" w:author="Nicholas Harp" w:date="2020-02-14T11:31:00Z">
        <w:r w:rsidR="002B7177">
          <w:t xml:space="preserve"> processing of emotional and non-emotional </w:t>
        </w:r>
      </w:ins>
      <w:ins w:id="232" w:author="Nicholas Harp" w:date="2020-02-17T08:48:00Z">
        <w:r w:rsidR="00C35960">
          <w:t xml:space="preserve">information under similar task goals </w:t>
        </w:r>
      </w:ins>
      <w:ins w:id="233" w:author="Nicholas Harp" w:date="2020-02-14T11:31:00Z">
        <w:r w:rsidR="002B7177">
          <w:t>(</w:t>
        </w:r>
        <w:proofErr w:type="spellStart"/>
        <w:r w:rsidR="002B7177">
          <w:t>Egner</w:t>
        </w:r>
        <w:proofErr w:type="spellEnd"/>
        <w:r w:rsidR="002B7177">
          <w:t xml:space="preserve">, </w:t>
        </w:r>
        <w:proofErr w:type="spellStart"/>
        <w:r w:rsidR="002B7177">
          <w:t>Etkin</w:t>
        </w:r>
        <w:proofErr w:type="spellEnd"/>
        <w:r w:rsidR="002B7177">
          <w:t xml:space="preserve">, Gale, &amp; Hirsch, 2008). </w:t>
        </w:r>
      </w:ins>
      <w:ins w:id="234" w:author="Nicholas Harp" w:date="2020-02-14T15:55:00Z">
        <w:r w:rsidR="00D765DF">
          <w:t>Other work has shown</w:t>
        </w:r>
      </w:ins>
      <w:ins w:id="235" w:author="Nicholas Harp" w:date="2020-02-17T14:00:00Z">
        <w:r w:rsidR="00DA2E43">
          <w:t xml:space="preserve"> similar effects, reporting</w:t>
        </w:r>
      </w:ins>
      <w:ins w:id="236" w:author="Nicholas Harp" w:date="2020-02-14T15:55:00Z">
        <w:r w:rsidR="00D765DF">
          <w:t xml:space="preserve"> that the amygdala</w:t>
        </w:r>
      </w:ins>
      <w:ins w:id="237" w:author="Nicholas Harp" w:date="2020-02-17T08:48:00Z">
        <w:r w:rsidR="006C37B2">
          <w:t xml:space="preserve"> </w:t>
        </w:r>
      </w:ins>
      <w:ins w:id="238" w:author="Nicholas Harp" w:date="2020-02-14T15:55:00Z">
        <w:r w:rsidR="00D765DF">
          <w:t>is recruited when participants are asked to remember the emotional expression</w:t>
        </w:r>
      </w:ins>
      <w:ins w:id="239" w:author="Nicholas Harp" w:date="2020-02-17T08:49:00Z">
        <w:r w:rsidR="006C37B2">
          <w:t xml:space="preserve"> </w:t>
        </w:r>
      </w:ins>
      <w:ins w:id="240" w:author="Nicholas Harp" w:date="2020-02-14T15:55:00Z">
        <w:r w:rsidR="00D765DF">
          <w:t>of a face</w:t>
        </w:r>
      </w:ins>
      <w:ins w:id="241" w:author="Nicholas Harp" w:date="2020-02-17T08:49:00Z">
        <w:r w:rsidR="006C37B2">
          <w:t xml:space="preserve"> rather than the identity</w:t>
        </w:r>
      </w:ins>
      <w:ins w:id="242" w:author="Nicholas Harp" w:date="2020-02-14T15:56:00Z">
        <w:r w:rsidR="00D765DF">
          <w:t xml:space="preserve"> (Neta &amp; Whalen, 2011)</w:t>
        </w:r>
      </w:ins>
      <w:ins w:id="243" w:author="Nicholas Harp" w:date="2020-02-14T15:55:00Z">
        <w:r w:rsidR="00D765DF">
          <w:t xml:space="preserve">. </w:t>
        </w:r>
      </w:ins>
      <w:ins w:id="244" w:author="Nicholas Harp" w:date="2020-02-14T15:54:00Z">
        <w:r w:rsidR="00D765DF">
          <w:t>Behavioral evidence also suggests a dissociation in the processing of emotional and non-emotional stimuli</w:t>
        </w:r>
      </w:ins>
      <w:ins w:id="245" w:author="Nicholas Harp" w:date="2020-02-14T11:31:00Z">
        <w:r w:rsidR="002B7177">
          <w:t xml:space="preserve">, </w:t>
        </w:r>
      </w:ins>
      <w:ins w:id="246" w:author="Nicholas Harp" w:date="2020-02-14T15:54:00Z">
        <w:r w:rsidR="00D765DF">
          <w:t>as stimul</w:t>
        </w:r>
      </w:ins>
      <w:ins w:id="247" w:author="Nicholas Harp" w:date="2020-02-14T11:31:00Z">
        <w:r w:rsidR="002B7177">
          <w:t xml:space="preserve">i with emotional properties </w:t>
        </w:r>
      </w:ins>
      <w:ins w:id="248" w:author="Nicholas Harp" w:date="2020-02-14T15:56:00Z">
        <w:r w:rsidR="00DE42AA">
          <w:t xml:space="preserve">more </w:t>
        </w:r>
      </w:ins>
      <w:ins w:id="249" w:author="Nicholas Harp" w:date="2020-02-14T11:31:00Z">
        <w:r w:rsidR="002B7177">
          <w:t xml:space="preserve">readily recruit attentional resources </w:t>
        </w:r>
        <w:r w:rsidR="002B7177">
          <w:lastRenderedPageBreak/>
          <w:t xml:space="preserve">than their </w:t>
        </w:r>
      </w:ins>
      <w:ins w:id="250" w:author="Nicholas Harp" w:date="2020-02-17T14:01:00Z">
        <w:r w:rsidR="00DA2E43">
          <w:t>non-emotional</w:t>
        </w:r>
      </w:ins>
      <w:ins w:id="251" w:author="Nicholas Harp" w:date="2020-02-14T11:31:00Z">
        <w:r w:rsidR="002B7177">
          <w:t xml:space="preserve"> counterparts (e.g., emotional images are more easily detected than neutral images as the second target in attentional blink paradigms; Keil, </w:t>
        </w:r>
        <w:proofErr w:type="spellStart"/>
        <w:r w:rsidR="002B7177">
          <w:t>Ihssen</w:t>
        </w:r>
        <w:proofErr w:type="spellEnd"/>
        <w:r w:rsidR="002B7177">
          <w:t xml:space="preserve">, &amp; Heim, 2006). </w:t>
        </w:r>
      </w:ins>
      <w:ins w:id="252" w:author="Nicholas Harp" w:date="2020-02-17T08:56:00Z">
        <w:r w:rsidR="00D67168">
          <w:t>The divergence in neural resources for processing emotional and non-emotional cognitive loads</w:t>
        </w:r>
      </w:ins>
      <w:ins w:id="253" w:author="Nicholas Harp" w:date="2020-02-17T08:57:00Z">
        <w:r w:rsidR="00D67168">
          <w:t xml:space="preserve"> suggests a boundary</w:t>
        </w:r>
      </w:ins>
      <w:ins w:id="254" w:author="Nicholas Harp" w:date="2020-02-17T10:38:00Z">
        <w:r w:rsidR="00E602B4">
          <w:t xml:space="preserve"> or division</w:t>
        </w:r>
      </w:ins>
      <w:ins w:id="255" w:author="Nicholas Harp" w:date="2020-02-17T08:57:00Z">
        <w:r w:rsidR="00D67168">
          <w:t xml:space="preserve"> between emotional and non-emotional cognitive resources. As such, it follows that there may be domain-specificity in the </w:t>
        </w:r>
      </w:ins>
      <w:ins w:id="256" w:author="Nicholas Harp" w:date="2020-02-17T08:58:00Z">
        <w:r w:rsidR="00D67168">
          <w:t>allocation of cognitive resources to deal with load</w:t>
        </w:r>
      </w:ins>
      <w:ins w:id="257" w:author="Nicholas Harp" w:date="2020-02-17T10:38:00Z">
        <w:r w:rsidR="00E602B4">
          <w:t>s</w:t>
        </w:r>
      </w:ins>
      <w:ins w:id="258" w:author="Nicholas Harp" w:date="2020-02-17T08:58:00Z">
        <w:r w:rsidR="00D67168">
          <w:t xml:space="preserve">, such that emotional loads will </w:t>
        </w:r>
        <w:r w:rsidR="006A61A5">
          <w:t xml:space="preserve">recruit </w:t>
        </w:r>
      </w:ins>
      <w:ins w:id="259" w:author="Nicholas Harp" w:date="2020-02-17T10:39:00Z">
        <w:r w:rsidR="00E602B4">
          <w:t xml:space="preserve">the same </w:t>
        </w:r>
      </w:ins>
      <w:ins w:id="260" w:author="Nicholas Harp" w:date="2020-02-17T08:58:00Z">
        <w:r w:rsidR="006A61A5">
          <w:t>resources needed for other regulatory affective proce</w:t>
        </w:r>
      </w:ins>
      <w:ins w:id="261" w:author="Nicholas Harp" w:date="2020-02-17T08:59:00Z">
        <w:r w:rsidR="006A61A5">
          <w:t xml:space="preserve">ssing. </w:t>
        </w:r>
      </w:ins>
    </w:p>
    <w:p w14:paraId="7CE6B2BA" w14:textId="0DCB7598" w:rsidR="007A1E38" w:rsidRDefault="007A1E38" w:rsidP="008F6986">
      <w:pPr>
        <w:pStyle w:val="BodyText"/>
        <w:rPr>
          <w:ins w:id="262" w:author="Nicholas Harp" w:date="2020-02-17T08:58:00Z"/>
        </w:rPr>
      </w:pPr>
      <w:ins w:id="263" w:author="Nicholas Harp" w:date="2020-02-18T12:06:00Z">
        <w:r w:rsidRPr="007A1E38">
          <w:rPr>
            <w:highlight w:val="green"/>
            <w:rPrChange w:id="264" w:author="Nicholas Harp" w:date="2020-02-18T12:06:00Z">
              <w:rPr/>
            </w:rPrChange>
          </w:rPr>
          <w:t>Emotional processes may not be affected by cognitive load if the resources are not used</w:t>
        </w:r>
      </w:ins>
    </w:p>
    <w:p w14:paraId="47DBF206" w14:textId="26262F46" w:rsidR="00E134A6" w:rsidRPr="00513245" w:rsidRDefault="00E134A6">
      <w:pPr>
        <w:pStyle w:val="BodyText"/>
        <w:rPr>
          <w:ins w:id="265" w:author="Nicholas Harp" w:date="2020-02-05T12:13:00Z"/>
        </w:rPr>
        <w:pPrChange w:id="266" w:author="Nicholas Harp" w:date="2020-02-14T11:43:00Z">
          <w:pPr>
            <w:pStyle w:val="FirstParagraph"/>
          </w:pPr>
        </w:pPrChange>
      </w:pPr>
      <w:ins w:id="267" w:author="Nicholas Harp" w:date="2020-02-14T12:03:00Z">
        <w:r>
          <w:t>In fact,</w:t>
        </w:r>
      </w:ins>
      <w:ins w:id="268" w:author="Nicholas Harp" w:date="2020-02-14T12:10:00Z">
        <w:r w:rsidR="00784E2F">
          <w:t xml:space="preserve"> </w:t>
        </w:r>
      </w:ins>
      <w:ins w:id="269" w:author="Nicholas Harp" w:date="2020-02-14T12:03:00Z">
        <w:r>
          <w:t>cognitive loads with emotional properties</w:t>
        </w:r>
      </w:ins>
      <w:ins w:id="270" w:author="Nicholas Harp" w:date="2020-02-17T09:50:00Z">
        <w:r w:rsidR="005608CD">
          <w:t xml:space="preserve"> (i.e., emotional loads)</w:t>
        </w:r>
      </w:ins>
      <w:ins w:id="271" w:author="Nicholas Harp" w:date="2020-02-14T12:03:00Z">
        <w:r>
          <w:t xml:space="preserve"> </w:t>
        </w:r>
      </w:ins>
      <w:ins w:id="272" w:author="Nicholas Harp" w:date="2020-02-17T08:59:00Z">
        <w:r w:rsidR="00811A9F">
          <w:t xml:space="preserve">do </w:t>
        </w:r>
      </w:ins>
      <w:ins w:id="273" w:author="Nicholas Harp" w:date="2020-02-14T12:04:00Z">
        <w:r w:rsidR="00B07907">
          <w:t xml:space="preserve">impact concurrent </w:t>
        </w:r>
      </w:ins>
      <w:ins w:id="274" w:author="Nicholas Harp" w:date="2020-02-14T12:05:00Z">
        <w:r w:rsidR="00B07907">
          <w:t>affective</w:t>
        </w:r>
      </w:ins>
      <w:ins w:id="275" w:author="Nicholas Harp" w:date="2020-02-14T12:04:00Z">
        <w:r w:rsidR="00B07907">
          <w:t xml:space="preserve"> processing more strongly than </w:t>
        </w:r>
      </w:ins>
      <w:ins w:id="276" w:author="Nicholas Harp" w:date="2020-02-14T12:05:00Z">
        <w:r w:rsidR="00B07907">
          <w:t xml:space="preserve">non-emotional loads. </w:t>
        </w:r>
      </w:ins>
      <w:ins w:id="277" w:author="Nicholas Harp" w:date="2020-02-14T15:32:00Z">
        <w:r w:rsidR="00F83E2C">
          <w:t>Behavioral evidence has shown that performing a working memory task</w:t>
        </w:r>
      </w:ins>
      <w:ins w:id="278" w:author="Nicholas Harp" w:date="2020-02-14T15:33:00Z">
        <w:r w:rsidR="00F83E2C">
          <w:t xml:space="preserve"> in which participants needed to maintain representations of the emotion a face expressed, rather than its identity, </w:t>
        </w:r>
      </w:ins>
      <w:ins w:id="279" w:author="Nicholas Harp" w:date="2020-02-17T09:06:00Z">
        <w:r w:rsidR="00391222">
          <w:t>worsened</w:t>
        </w:r>
      </w:ins>
      <w:ins w:id="280" w:author="Nicholas Harp" w:date="2020-02-14T15:33:00Z">
        <w:r w:rsidR="00F83E2C">
          <w:t xml:space="preserve"> performance on </w:t>
        </w:r>
      </w:ins>
      <w:ins w:id="281" w:author="Nicholas Harp" w:date="2020-02-17T09:06:00Z">
        <w:r w:rsidR="00391222">
          <w:t>a</w:t>
        </w:r>
      </w:ins>
      <w:ins w:id="282" w:author="Nicholas Harp" w:date="2020-02-14T15:33:00Z">
        <w:r w:rsidR="00F83E2C">
          <w:t xml:space="preserve"> concept-property verification</w:t>
        </w:r>
      </w:ins>
      <w:ins w:id="283" w:author="Nicholas Harp" w:date="2020-02-17T09:06:00Z">
        <w:r w:rsidR="00391222">
          <w:t xml:space="preserve"> task requiring participants to make judgments</w:t>
        </w:r>
      </w:ins>
      <w:ins w:id="284" w:author="Nicholas Harp" w:date="2020-02-14T15:33:00Z">
        <w:r w:rsidR="00F83E2C">
          <w:t xml:space="preserve"> </w:t>
        </w:r>
      </w:ins>
      <w:ins w:id="285" w:author="Nicholas Harp" w:date="2020-02-14T15:36:00Z">
        <w:r w:rsidR="00F93059">
          <w:t xml:space="preserve">that were </w:t>
        </w:r>
      </w:ins>
      <w:ins w:id="286" w:author="Nicholas Harp" w:date="2020-02-17T09:00:00Z">
        <w:r w:rsidR="004B3FBE">
          <w:t xml:space="preserve">either </w:t>
        </w:r>
      </w:ins>
      <w:ins w:id="287" w:author="Nicholas Harp" w:date="2020-02-14T15:36:00Z">
        <w:r w:rsidR="00F93059">
          <w:t xml:space="preserve">emotional </w:t>
        </w:r>
      </w:ins>
      <w:ins w:id="288" w:author="Nicholas Harp" w:date="2020-02-17T09:00:00Z">
        <w:r w:rsidR="004B3FBE">
          <w:t>or</w:t>
        </w:r>
      </w:ins>
      <w:ins w:id="289" w:author="Nicholas Harp" w:date="2020-02-14T15:36:00Z">
        <w:r w:rsidR="00F93059">
          <w:t xml:space="preserve"> sensory in nature </w:t>
        </w:r>
      </w:ins>
      <w:ins w:id="290" w:author="Nicholas Harp" w:date="2020-02-14T15:33:00Z">
        <w:r w:rsidR="00F83E2C">
          <w:t xml:space="preserve">(e.g., </w:t>
        </w:r>
      </w:ins>
      <w:ins w:id="291" w:author="Nicholas Harp" w:date="2020-02-14T15:34:00Z">
        <w:r w:rsidR="00F83E2C">
          <w:t>lemon-yellow, couple-happy</w:t>
        </w:r>
      </w:ins>
      <w:ins w:id="292" w:author="Nicholas Harp" w:date="2020-02-14T15:36:00Z">
        <w:r w:rsidR="00F93059">
          <w:t xml:space="preserve">; Vermeulen, Niedenthal, </w:t>
        </w:r>
        <w:proofErr w:type="spellStart"/>
        <w:r w:rsidR="00F93059">
          <w:t>Pleyers</w:t>
        </w:r>
        <w:proofErr w:type="spellEnd"/>
        <w:r w:rsidR="00F93059">
          <w:t xml:space="preserve">, </w:t>
        </w:r>
        <w:proofErr w:type="spellStart"/>
        <w:r w:rsidR="00F93059">
          <w:t>Bayot</w:t>
        </w:r>
        <w:proofErr w:type="spellEnd"/>
        <w:r w:rsidR="00F93059">
          <w:t>, &amp; Corneille, 2014</w:t>
        </w:r>
      </w:ins>
      <w:ins w:id="293" w:author="Nicholas Harp" w:date="2020-02-14T15:34:00Z">
        <w:r w:rsidR="00F83E2C">
          <w:t>)</w:t>
        </w:r>
      </w:ins>
      <w:ins w:id="294" w:author="Nicholas Harp" w:date="2020-02-14T15:36:00Z">
        <w:r w:rsidR="00F93059">
          <w:t>.</w:t>
        </w:r>
      </w:ins>
      <w:ins w:id="295" w:author="Nicholas Harp" w:date="2020-02-14T15:40:00Z">
        <w:r w:rsidR="0099229E">
          <w:t xml:space="preserve"> </w:t>
        </w:r>
      </w:ins>
      <w:ins w:id="296" w:author="Nicholas Harp" w:date="2020-02-17T09:09:00Z">
        <w:r w:rsidR="00E8743C">
          <w:t>One</w:t>
        </w:r>
      </w:ins>
      <w:ins w:id="297" w:author="Nicholas Harp" w:date="2020-02-17T09:23:00Z">
        <w:r w:rsidR="00417EC6">
          <w:t xml:space="preserve"> model for understanding the</w:t>
        </w:r>
      </w:ins>
      <w:ins w:id="298" w:author="Nicholas Harp" w:date="2020-02-17T09:09:00Z">
        <w:r w:rsidR="00E8743C">
          <w:t xml:space="preserve"> mechanism through which </w:t>
        </w:r>
      </w:ins>
      <w:ins w:id="299" w:author="Nicholas Harp" w:date="2020-02-17T09:10:00Z">
        <w:r w:rsidR="00417EC6">
          <w:t xml:space="preserve">emotional </w:t>
        </w:r>
      </w:ins>
      <w:ins w:id="300" w:author="Nicholas Harp" w:date="2020-02-17T09:48:00Z">
        <w:r w:rsidR="00440D03">
          <w:t xml:space="preserve">loads </w:t>
        </w:r>
      </w:ins>
      <w:ins w:id="301" w:author="Nicholas Harp" w:date="2020-02-17T09:10:00Z">
        <w:r w:rsidR="00417EC6">
          <w:t>may interfere with concurrent</w:t>
        </w:r>
      </w:ins>
      <w:ins w:id="302" w:author="Nicholas Harp" w:date="2020-02-17T09:28:00Z">
        <w:r w:rsidR="00E7632B">
          <w:t xml:space="preserve"> affective</w:t>
        </w:r>
      </w:ins>
      <w:ins w:id="303" w:author="Nicholas Harp" w:date="2020-02-17T09:10:00Z">
        <w:r w:rsidR="00417EC6">
          <w:t xml:space="preserve"> processing more so than non-emotional loads is </w:t>
        </w:r>
      </w:ins>
      <w:ins w:id="304" w:author="Nicholas Harp" w:date="2020-02-17T09:24:00Z">
        <w:r w:rsidR="00E9173F">
          <w:t xml:space="preserve">the dual competition framework, which suggests that emotional </w:t>
        </w:r>
      </w:ins>
      <w:ins w:id="305" w:author="Nicholas Harp" w:date="2020-02-17T09:25:00Z">
        <w:r w:rsidR="00E9173F">
          <w:t>properties result in greater recruitment of cognitive and neural resources at the perceptual and executive levels</w:t>
        </w:r>
      </w:ins>
      <w:ins w:id="306" w:author="Nicholas Harp" w:date="2020-02-17T09:24:00Z">
        <w:r w:rsidR="00E9173F">
          <w:t xml:space="preserve"> </w:t>
        </w:r>
      </w:ins>
      <w:ins w:id="307" w:author="Nicholas Harp" w:date="2020-02-17T09:28:00Z">
        <w:r w:rsidR="00E7632B">
          <w:t xml:space="preserve">than </w:t>
        </w:r>
      </w:ins>
      <w:ins w:id="308" w:author="Nicholas Harp" w:date="2020-02-17T09:29:00Z">
        <w:r w:rsidR="00E7632B">
          <w:t>neutral</w:t>
        </w:r>
      </w:ins>
      <w:ins w:id="309" w:author="Nicholas Harp" w:date="2020-02-17T09:28:00Z">
        <w:r w:rsidR="00E7632B">
          <w:t xml:space="preserve"> stimul</w:t>
        </w:r>
      </w:ins>
      <w:ins w:id="310" w:author="Nicholas Harp" w:date="2020-02-17T09:29:00Z">
        <w:r w:rsidR="00E7632B">
          <w:t xml:space="preserve">i </w:t>
        </w:r>
      </w:ins>
      <w:ins w:id="311" w:author="Nicholas Harp" w:date="2020-02-17T09:24:00Z">
        <w:r w:rsidR="00E9173F">
          <w:t xml:space="preserve">(Pessoa, 2009). </w:t>
        </w:r>
      </w:ins>
      <w:ins w:id="312" w:author="Nicholas Harp" w:date="2020-02-17T09:15:00Z">
        <w:r w:rsidR="00417EC6">
          <w:t xml:space="preserve"> </w:t>
        </w:r>
      </w:ins>
      <w:ins w:id="313" w:author="Nicholas Harp" w:date="2020-02-17T09:29:00Z">
        <w:r w:rsidR="00E7632B">
          <w:t xml:space="preserve">Indeed, others have also suggested that emotional </w:t>
        </w:r>
      </w:ins>
      <w:ins w:id="314" w:author="Nicholas Harp" w:date="2020-02-17T09:48:00Z">
        <w:r w:rsidR="00440D03">
          <w:t xml:space="preserve">loads </w:t>
        </w:r>
      </w:ins>
      <w:ins w:id="315" w:author="Nicholas Harp" w:date="2020-02-17T09:29:00Z">
        <w:r w:rsidR="00E7632B">
          <w:t xml:space="preserve">recruit additional inputs from emotion and arousal related brain regions (Grimm, Weigand, </w:t>
        </w:r>
        <w:proofErr w:type="spellStart"/>
        <w:r w:rsidR="00E7632B">
          <w:t>Kazzer</w:t>
        </w:r>
        <w:proofErr w:type="spellEnd"/>
        <w:r w:rsidR="00E7632B">
          <w:t xml:space="preserve">, Jacobs, &amp; </w:t>
        </w:r>
        <w:proofErr w:type="spellStart"/>
        <w:r w:rsidR="00E7632B">
          <w:t>Bajbouj</w:t>
        </w:r>
        <w:proofErr w:type="spellEnd"/>
        <w:r w:rsidR="00E7632B">
          <w:t xml:space="preserve">, 2012).  </w:t>
        </w:r>
      </w:ins>
      <w:ins w:id="316" w:author="Nicholas Harp" w:date="2020-02-17T09:25:00Z">
        <w:r w:rsidR="00E9173F">
          <w:t xml:space="preserve">As such, </w:t>
        </w:r>
      </w:ins>
      <w:ins w:id="317" w:author="Nicholas Harp" w:date="2020-02-17T09:28:00Z">
        <w:r w:rsidR="00E7632B">
          <w:t xml:space="preserve">these resources are no longer available for </w:t>
        </w:r>
      </w:ins>
      <w:ins w:id="318" w:author="Nicholas Harp" w:date="2020-02-17T09:30:00Z">
        <w:r w:rsidR="00935AA3">
          <w:t xml:space="preserve">regulating </w:t>
        </w:r>
      </w:ins>
      <w:ins w:id="319" w:author="Nicholas Harp" w:date="2020-02-17T09:28:00Z">
        <w:r w:rsidR="00E7632B">
          <w:t xml:space="preserve">other affective goals and performance </w:t>
        </w:r>
      </w:ins>
      <w:ins w:id="320" w:author="Nicholas Harp" w:date="2020-02-17T09:30:00Z">
        <w:r w:rsidR="00E7632B">
          <w:t>on the</w:t>
        </w:r>
        <w:r w:rsidR="006F4D6C">
          <w:t>se</w:t>
        </w:r>
        <w:r w:rsidR="00E7632B">
          <w:t xml:space="preserve"> </w:t>
        </w:r>
      </w:ins>
      <w:ins w:id="321" w:author="Nicholas Harp" w:date="2020-02-17T09:28:00Z">
        <w:r w:rsidR="00E7632B">
          <w:t>will suffer</w:t>
        </w:r>
      </w:ins>
      <w:ins w:id="322" w:author="Nicholas Harp" w:date="2020-02-17T09:30:00Z">
        <w:r w:rsidR="00E7632B">
          <w:t>.</w:t>
        </w:r>
      </w:ins>
    </w:p>
    <w:p w14:paraId="6C074F6B" w14:textId="360297A9" w:rsidR="0035600B" w:rsidRPr="007B37B1" w:rsidDel="00C10CBB" w:rsidRDefault="00C10CBB">
      <w:pPr>
        <w:pStyle w:val="BodyText"/>
        <w:rPr>
          <w:del w:id="323" w:author="Nicholas Harp" w:date="2020-02-05T12:29:00Z"/>
        </w:rPr>
        <w:pPrChange w:id="324" w:author="Nicholas Harp" w:date="2020-02-05T12:13:00Z">
          <w:pPr>
            <w:pStyle w:val="Heading1"/>
          </w:pPr>
        </w:pPrChange>
      </w:pPr>
      <w:ins w:id="325" w:author="Nicholas Harp" w:date="2020-02-05T12:29:00Z">
        <w:r>
          <w:rPr>
            <w:b/>
            <w:bCs/>
          </w:rPr>
          <w:lastRenderedPageBreak/>
          <w:t>Valence bias and initial negativity</w:t>
        </w:r>
      </w:ins>
    </w:p>
    <w:p w14:paraId="266FFDF4" w14:textId="77777777" w:rsidR="00C10CBB" w:rsidRDefault="00C10CBB">
      <w:pPr>
        <w:pStyle w:val="FirstParagraph"/>
        <w:ind w:firstLine="0"/>
        <w:rPr>
          <w:ins w:id="326" w:author="Nicholas Harp" w:date="2020-02-05T12:29:00Z"/>
        </w:rPr>
        <w:pPrChange w:id="327" w:author="Nicholas Harp" w:date="2020-02-05T12:29:00Z">
          <w:pPr>
            <w:pStyle w:val="FirstParagraph"/>
          </w:pPr>
        </w:pPrChange>
      </w:pPr>
      <w:bookmarkStart w:id="328" w:name="facial-expressions-and-individual-differ"/>
    </w:p>
    <w:p w14:paraId="26A01CDA" w14:textId="7DD574B6" w:rsidR="00D30C7B" w:rsidDel="000E7A10" w:rsidRDefault="001953FA" w:rsidP="00AD4596">
      <w:pPr>
        <w:pStyle w:val="FirstParagraph"/>
        <w:rPr>
          <w:del w:id="329" w:author="Maital Neta" w:date="2020-02-13T13:18:00Z"/>
        </w:rPr>
      </w:pPr>
      <w:commentRangeStart w:id="330"/>
      <w:commentRangeEnd w:id="330"/>
      <w:del w:id="331" w:author="Nicholas Harp" w:date="2020-02-14T11:59:00Z">
        <w:r w:rsidRPr="001953FA" w:rsidDel="00E66C9D">
          <w:rPr>
            <w:rStyle w:val="CommentReference"/>
            <w:strike/>
            <w:rPrChange w:id="332" w:author="Maital Neta" w:date="2020-02-13T13:11:00Z">
              <w:rPr>
                <w:rStyle w:val="CommentReference"/>
              </w:rPr>
            </w:rPrChange>
          </w:rPr>
          <w:commentReference w:id="330"/>
        </w:r>
      </w:del>
      <w:ins w:id="333" w:author="Nicholas Harp" w:date="2020-02-18T12:13:00Z">
        <w:r w:rsidR="007A1E38" w:rsidRPr="007A1E38">
          <w:rPr>
            <w:rPrChange w:id="334" w:author="Nicholas Harp" w:date="2020-02-18T12:13:00Z">
              <w:rPr>
                <w:strike/>
              </w:rPr>
            </w:rPrChange>
          </w:rPr>
          <w:t xml:space="preserve">Although </w:t>
        </w:r>
      </w:ins>
      <w:commentRangeStart w:id="335"/>
      <w:del w:id="336" w:author="Nicholas Harp" w:date="2020-02-05T12:43:00Z">
        <w:r w:rsidR="00D30C7B" w:rsidRPr="007A1E38" w:rsidDel="00C10CBB">
          <w:delText>F</w:delText>
        </w:r>
      </w:del>
      <w:del w:id="337" w:author="Nicholas Harp" w:date="2020-02-14T11:59:00Z">
        <w:r w:rsidR="00D30C7B" w:rsidRPr="007A1E38" w:rsidDel="00E66C9D">
          <w:delText xml:space="preserve">acial expressions </w:delText>
        </w:r>
      </w:del>
      <w:del w:id="338" w:author="Nicholas Harp" w:date="2020-02-05T12:43:00Z">
        <w:r w:rsidR="00D30C7B" w:rsidRPr="007A1E38" w:rsidDel="00C10CBB">
          <w:delText xml:space="preserve">are important social signals; they </w:delText>
        </w:r>
      </w:del>
      <w:del w:id="339" w:author="Nicholas Harp" w:date="2020-02-14T11:59:00Z">
        <w:r w:rsidR="00D30C7B" w:rsidRPr="007A1E38" w:rsidDel="00E66C9D">
          <w:delText xml:space="preserve">communicate emotion between individuals </w:delText>
        </w:r>
      </w:del>
      <w:del w:id="340" w:author="Nicholas Harp" w:date="2020-02-05T12:43:00Z">
        <w:r w:rsidR="00D30C7B" w:rsidRPr="007A1E38" w:rsidDel="00C10CBB">
          <w:delText xml:space="preserve">and </w:delText>
        </w:r>
      </w:del>
      <w:del w:id="341" w:author="Nicholas Harp" w:date="2020-02-14T11:59:00Z">
        <w:r w:rsidR="00D30C7B" w:rsidRPr="007A1E38" w:rsidDel="00E66C9D">
          <w:delText xml:space="preserve">even </w:delText>
        </w:r>
        <w:commentRangeStart w:id="342"/>
        <w:r w:rsidR="00D30C7B" w:rsidRPr="007A1E38" w:rsidDel="00E66C9D">
          <w:delText xml:space="preserve">spark emotional responses in others </w:delText>
        </w:r>
        <w:commentRangeEnd w:id="342"/>
        <w:r w:rsidRPr="007A1E38" w:rsidDel="00E66C9D">
          <w:rPr>
            <w:rStyle w:val="CommentReference"/>
          </w:rPr>
          <w:commentReference w:id="342"/>
        </w:r>
        <w:r w:rsidR="00D30C7B" w:rsidRPr="007A1E38" w:rsidDel="00E66C9D">
          <w:delText xml:space="preserve">(Frith, 2009). </w:delText>
        </w:r>
        <w:r w:rsidR="000F621C" w:rsidRPr="007A1E38" w:rsidDel="00E66C9D">
          <w:delText xml:space="preserve">Indeed, </w:delText>
        </w:r>
      </w:del>
      <w:ins w:id="343" w:author="Maital Neta" w:date="2020-02-13T13:11:00Z">
        <w:r w:rsidRPr="007A1E38">
          <w:t>H</w:t>
        </w:r>
      </w:ins>
      <w:del w:id="344" w:author="Maital Neta" w:date="2020-02-13T13:11:00Z">
        <w:r w:rsidR="00D30C7B" w:rsidRPr="007A1E38" w:rsidDel="001953FA">
          <w:delText>h</w:delText>
        </w:r>
      </w:del>
      <w:r w:rsidR="00D30C7B" w:rsidRPr="007A1E38">
        <w:t>umans</w:t>
      </w:r>
      <w:r w:rsidR="00D30C7B">
        <w:t xml:space="preserve"> readily make judgments about </w:t>
      </w:r>
      <w:ins w:id="345" w:author="Maital Neta" w:date="2020-02-13T13:11:00Z">
        <w:r>
          <w:t xml:space="preserve">others </w:t>
        </w:r>
      </w:ins>
      <w:commentRangeEnd w:id="335"/>
      <w:r w:rsidR="007A1E38">
        <w:rPr>
          <w:rStyle w:val="CommentReference"/>
          <w:rFonts w:asciiTheme="minorHAnsi" w:hAnsiTheme="minorHAnsi"/>
        </w:rPr>
        <w:commentReference w:id="335"/>
      </w:r>
      <w:ins w:id="346" w:author="Nicholas Harp" w:date="2020-02-18T12:13:00Z">
        <w:r w:rsidR="007A1E38">
          <w:t xml:space="preserve"> [</w:t>
        </w:r>
      </w:ins>
      <w:ins w:id="347" w:author="Maital Neta" w:date="2020-02-13T13:11:00Z">
        <w:r>
          <w:t xml:space="preserve">based on </w:t>
        </w:r>
      </w:ins>
      <w:ins w:id="348" w:author="Maital Neta" w:date="2020-02-18T09:42:00Z">
        <w:r w:rsidR="0058391B">
          <w:t>face properties</w:t>
        </w:r>
      </w:ins>
      <w:ins w:id="349" w:author="Maital Neta" w:date="2020-02-13T13:11:00Z">
        <w:r>
          <w:t xml:space="preserve">, including judgments about </w:t>
        </w:r>
      </w:ins>
      <w:r w:rsidR="00D30C7B">
        <w:t>personality traits (e.g., trustworthiness</w:t>
      </w:r>
      <w:ins w:id="350"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351" w:author="Maital Neta" w:date="2020-02-13T13:12:00Z">
        <w:r>
          <w:t xml:space="preserve">; </w:t>
        </w:r>
        <w:del w:id="352" w:author="Nicholas Harp" w:date="2020-02-17T09:33:00Z">
          <w:r w:rsidDel="008759B3">
            <w:delText xml:space="preserve">CITE – </w:delText>
          </w:r>
        </w:del>
        <w:r>
          <w:t>Cloutier</w:t>
        </w:r>
      </w:ins>
      <w:ins w:id="353" w:author="Nicholas Harp" w:date="2020-02-17T09:33:00Z">
        <w:r w:rsidR="008759B3">
          <w:t>, Heatherton, Whalen, &amp; Kelley, 2008</w:t>
        </w:r>
      </w:ins>
      <w:ins w:id="354" w:author="Maital Neta" w:date="2020-02-13T13:12:00Z">
        <w:del w:id="355" w:author="Nicholas Harp" w:date="2020-02-17T09:33:00Z">
          <w:r w:rsidDel="008759B3">
            <w:delText xml:space="preserve"> et al??</w:delText>
          </w:r>
        </w:del>
      </w:ins>
      <w:r w:rsidR="00D30C7B">
        <w:t>), and emotion</w:t>
      </w:r>
      <w:del w:id="356" w:author="Maital Neta" w:date="2020-02-13T13:12:00Z">
        <w:r w:rsidR="00D30C7B" w:rsidDel="001953FA">
          <w:delText>s</w:delText>
        </w:r>
      </w:del>
      <w:r w:rsidR="00D30C7B">
        <w:t xml:space="preserve"> </w:t>
      </w:r>
      <w:del w:id="357" w:author="Maital Neta" w:date="2020-02-13T13:12:00Z">
        <w:r w:rsidR="00D30C7B" w:rsidDel="001953FA">
          <w:delText xml:space="preserve">from faces </w:delText>
        </w:r>
      </w:del>
      <w:r w:rsidR="00D30C7B">
        <w:t>(</w:t>
      </w:r>
      <w:ins w:id="358"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359" w:author="Nicholas Harp" w:date="2020-02-17T09:36:00Z">
        <w:r w:rsidR="00D30C7B" w:rsidDel="005A1F38">
          <w:delText>;</w:delText>
        </w:r>
      </w:del>
      <w:ins w:id="360" w:author="Maital Neta" w:date="2020-02-13T13:12:00Z">
        <w:del w:id="361" w:author="Nicholas Harp" w:date="2020-02-17T09:36:00Z">
          <w:r w:rsidDel="005A1F38">
            <w:delText xml:space="preserve"> others?</w:delText>
          </w:r>
        </w:del>
      </w:ins>
      <w:del w:id="362"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w:t>
      </w:r>
      <w:ins w:id="363" w:author="Nicholas Harp" w:date="2020-02-18T12:14:00Z">
        <w:r w:rsidR="007A1E38">
          <w:t xml:space="preserve">], there are </w:t>
        </w:r>
        <w:proofErr w:type="spellStart"/>
        <w:r w:rsidR="007A1E38">
          <w:t>som</w:t>
        </w:r>
        <w:proofErr w:type="spellEnd"/>
        <w:r w:rsidR="007A1E38">
          <w:t xml:space="preserve"> situations where this may require more cognitive resources</w:t>
        </w:r>
      </w:ins>
      <w:r w:rsidR="00D30C7B">
        <w:t>.</w:t>
      </w:r>
      <w:ins w:id="364" w:author="Nicholas Harp" w:date="2020-02-18T12:15:00Z">
        <w:r w:rsidR="00090A73">
          <w:t xml:space="preserve"> For example, when interpersonal signals are ambiguous… </w:t>
        </w:r>
      </w:ins>
      <w:r w:rsidR="00D30C7B">
        <w:t xml:space="preserve"> </w:t>
      </w:r>
      <w:commentRangeStart w:id="365"/>
      <w:ins w:id="366" w:author="Nicholas Harp" w:date="2020-01-29T13:03:00Z">
        <w:r w:rsidR="008A6408">
          <w:t xml:space="preserve">One </w:t>
        </w:r>
      </w:ins>
      <w:ins w:id="367" w:author="Nicholas Harp" w:date="2020-01-29T13:18:00Z">
        <w:del w:id="368" w:author="Maital Neta" w:date="2020-02-13T13:15:00Z">
          <w:r w:rsidR="00AD4596" w:rsidDel="001953FA">
            <w:delText>o</w:delText>
          </w:r>
        </w:del>
      </w:ins>
      <w:ins w:id="369" w:author="Maital Neta" w:date="2020-02-13T13:15:00Z">
        <w:r>
          <w:t xml:space="preserve">primary decision we make when processing facial expressions is related to </w:t>
        </w:r>
      </w:ins>
      <w:ins w:id="370" w:author="Nicholas Harp" w:date="2020-01-29T13:18:00Z">
        <w:del w:id="371" w:author="Maital Neta" w:date="2020-02-13T13:15:00Z">
          <w:r w:rsidR="00AD4596" w:rsidDel="001953FA">
            <w:delText xml:space="preserve">f the most </w:delText>
          </w:r>
        </w:del>
      </w:ins>
      <w:ins w:id="372" w:author="Nicholas Harp" w:date="2020-01-29T13:03:00Z">
        <w:del w:id="373" w:author="Maital Neta" w:date="2020-02-13T13:15:00Z">
          <w:r w:rsidR="008A6408" w:rsidDel="001953FA">
            <w:delText>important aspect</w:delText>
          </w:r>
        </w:del>
      </w:ins>
      <w:ins w:id="374" w:author="Nicholas Harp" w:date="2020-01-29T13:18:00Z">
        <w:del w:id="375" w:author="Maital Neta" w:date="2020-02-13T13:15:00Z">
          <w:r w:rsidR="00AD4596" w:rsidDel="001953FA">
            <w:delText>s</w:delText>
          </w:r>
        </w:del>
      </w:ins>
      <w:ins w:id="376" w:author="Nicholas Harp" w:date="2020-01-29T13:03:00Z">
        <w:del w:id="377" w:author="Maital Neta" w:date="2020-02-13T13:15:00Z">
          <w:r w:rsidR="008A6408" w:rsidDel="001953FA">
            <w:delText xml:space="preserve"> of perceiving facial expressions is determining </w:delText>
          </w:r>
        </w:del>
      </w:ins>
      <w:commentRangeEnd w:id="365"/>
      <w:del w:id="378" w:author="Maital Neta" w:date="2020-02-13T13:15:00Z">
        <w:r w:rsidDel="001953FA">
          <w:rPr>
            <w:rStyle w:val="CommentReference"/>
            <w:rFonts w:asciiTheme="minorHAnsi" w:hAnsiTheme="minorHAnsi"/>
          </w:rPr>
          <w:commentReference w:id="365"/>
        </w:r>
      </w:del>
      <w:del w:id="379" w:author="Nicholas Harp" w:date="2020-01-29T13:03:00Z">
        <w:r w:rsidR="00D30C7B" w:rsidDel="008A6408">
          <w:delText>Interpretations of</w:delText>
        </w:r>
      </w:del>
      <w:ins w:id="380" w:author="Nicholas Harp" w:date="2020-01-29T13:03:00Z">
        <w:del w:id="381" w:author="Maital Neta" w:date="2020-02-13T13:15:00Z">
          <w:r w:rsidR="008A6408" w:rsidDel="001953FA">
            <w:delText>the</w:delText>
          </w:r>
        </w:del>
      </w:ins>
      <w:del w:id="382" w:author="Maital Neta" w:date="2020-02-13T13:15:00Z">
        <w:r w:rsidR="00D30C7B" w:rsidDel="001953FA">
          <w:delText xml:space="preserve"> </w:delText>
        </w:r>
      </w:del>
      <w:r w:rsidR="00D30C7B">
        <w:t>valence (i.e., the inherent positive or negative emotional value of a stimulus)</w:t>
      </w:r>
      <w:del w:id="383" w:author="Nicholas Harp" w:date="2020-02-17T09:37:00Z">
        <w:r w:rsidR="00D30C7B" w:rsidDel="000C68B5">
          <w:delText xml:space="preserve"> </w:delText>
        </w:r>
      </w:del>
      <w:del w:id="384" w:author="Nicholas Harp" w:date="2020-01-29T13:03:00Z">
        <w:r w:rsidR="00D30C7B" w:rsidDel="008A6408">
          <w:delText xml:space="preserve">are one </w:delText>
        </w:r>
      </w:del>
      <w:del w:id="385" w:author="Nicholas Harp" w:date="2020-01-27T09:33:00Z">
        <w:r w:rsidR="00D30C7B" w:rsidDel="009D4D45">
          <w:delText xml:space="preserve">instance of </w:delText>
        </w:r>
      </w:del>
      <w:del w:id="386" w:author="Nicholas Harp" w:date="2020-01-29T13:03:00Z">
        <w:r w:rsidR="00D30C7B" w:rsidDel="008A6408">
          <w:delText>judgments of facia</w:delText>
        </w:r>
      </w:del>
      <w:ins w:id="387" w:author="Maital Neta" w:date="2020-02-13T13:16:00Z">
        <w:r>
          <w:t xml:space="preserve">, which is a crucial component that </w:t>
        </w:r>
      </w:ins>
      <w:del w:id="388" w:author="Nicholas Harp" w:date="2020-01-29T13:03:00Z">
        <w:r w:rsidR="00D30C7B" w:rsidDel="008A6408">
          <w:delText>l</w:delText>
        </w:r>
      </w:del>
      <w:ins w:id="389" w:author="Nicholas Harp" w:date="2020-01-29T13:03:00Z">
        <w:del w:id="390" w:author="Maital Neta" w:date="2020-02-13T13:16:00Z">
          <w:r w:rsidR="008A6408" w:rsidDel="001953FA">
            <w:delText>of such</w:delText>
          </w:r>
        </w:del>
      </w:ins>
      <w:del w:id="391" w:author="Maital Neta" w:date="2020-02-13T13:16:00Z">
        <w:r w:rsidR="00D30C7B" w:rsidDel="001953FA">
          <w:delText xml:space="preserve"> expressions</w:delText>
        </w:r>
      </w:del>
      <w:ins w:id="392" w:author="Nicholas Harp" w:date="2020-01-29T13:09:00Z">
        <w:del w:id="393" w:author="Maital Neta" w:date="2020-02-13T13:16:00Z">
          <w:r w:rsidR="00D22831" w:rsidDel="001953FA">
            <w:delText>.</w:delText>
          </w:r>
        </w:del>
      </w:ins>
      <w:ins w:id="394" w:author="Nicholas Harp" w:date="2020-01-29T13:18:00Z">
        <w:del w:id="395" w:author="Maital Neta" w:date="2020-02-13T13:16:00Z">
          <w:r w:rsidR="00AD4596" w:rsidDel="001953FA">
            <w:delText xml:space="preserve"> </w:delText>
          </w:r>
        </w:del>
      </w:ins>
      <w:ins w:id="396" w:author="Nicholas Harp" w:date="2020-01-29T13:22:00Z">
        <w:del w:id="397" w:author="Maital Neta" w:date="2020-02-13T13:16:00Z">
          <w:r w:rsidR="00AD4596" w:rsidDel="001953FA">
            <w:delText xml:space="preserve">Valence </w:delText>
          </w:r>
        </w:del>
      </w:ins>
      <w:ins w:id="398" w:author="Nicholas Harp" w:date="2020-01-30T08:48:00Z">
        <w:del w:id="399" w:author="Maital Neta" w:date="2020-02-13T13:16:00Z">
          <w:r w:rsidR="005E1C74" w:rsidDel="001953FA">
            <w:delText xml:space="preserve">has long been believed </w:delText>
          </w:r>
        </w:del>
      </w:ins>
      <w:ins w:id="400" w:author="Nicholas Harp" w:date="2020-01-29T13:22:00Z">
        <w:del w:id="401" w:author="Maital Neta" w:date="2020-02-13T13:16:00Z">
          <w:r w:rsidR="00AD4596" w:rsidDel="001953FA">
            <w:delText xml:space="preserve">to be a core component of </w:delText>
          </w:r>
          <w:commentRangeStart w:id="402"/>
          <w:r w:rsidR="00AD4596" w:rsidDel="001953FA">
            <w:delText xml:space="preserve">emotional experience </w:delText>
          </w:r>
        </w:del>
      </w:ins>
      <w:commentRangeEnd w:id="402"/>
      <w:del w:id="403" w:author="Maital Neta" w:date="2020-02-13T13:16:00Z">
        <w:r w:rsidDel="001953FA">
          <w:rPr>
            <w:rStyle w:val="CommentReference"/>
            <w:rFonts w:asciiTheme="minorHAnsi" w:hAnsiTheme="minorHAnsi"/>
          </w:rPr>
          <w:commentReference w:id="402"/>
        </w:r>
      </w:del>
      <w:ins w:id="404" w:author="Nicholas Harp" w:date="2020-01-29T13:22:00Z">
        <w:del w:id="405" w:author="Maital Neta" w:date="2020-02-13T13:16:00Z">
          <w:r w:rsidR="00AD4596" w:rsidDel="001953FA">
            <w:delText>(Russell, 1980)</w:delText>
          </w:r>
        </w:del>
      </w:ins>
      <w:ins w:id="406" w:author="Nicholas Harp" w:date="2020-01-30T08:48:00Z">
        <w:del w:id="407" w:author="Maital Neta" w:date="2020-02-13T13:16:00Z">
          <w:r w:rsidR="005E1C74" w:rsidDel="001953FA">
            <w:delText>,</w:delText>
          </w:r>
        </w:del>
      </w:ins>
      <w:ins w:id="408" w:author="Nicholas Harp" w:date="2020-01-29T13:22:00Z">
        <w:del w:id="409" w:author="Maital Neta" w:date="2020-02-13T13:16:00Z">
          <w:r w:rsidR="00AD4596" w:rsidDel="001953FA">
            <w:delText xml:space="preserve"> and </w:delText>
          </w:r>
        </w:del>
      </w:ins>
      <w:ins w:id="410" w:author="Nicholas Harp" w:date="2020-01-30T10:28:00Z">
        <w:del w:id="411" w:author="Maital Neta" w:date="2020-02-13T13:16:00Z">
          <w:r w:rsidR="00944B59" w:rsidDel="001953FA">
            <w:delText>perceptions</w:delText>
          </w:r>
        </w:del>
      </w:ins>
      <w:ins w:id="412" w:author="Nicholas Harp" w:date="2020-01-30T08:33:00Z">
        <w:del w:id="413" w:author="Maital Neta" w:date="2020-02-13T13:16:00Z">
          <w:r w:rsidR="0097493D" w:rsidDel="001953FA">
            <w:delText xml:space="preserve"> of valence </w:delText>
          </w:r>
        </w:del>
      </w:ins>
      <w:del w:id="414" w:author="Nicholas Harp" w:date="2020-01-30T08:48:00Z">
        <w:r w:rsidR="00D30C7B" w:rsidDel="005E1C74">
          <w:delText xml:space="preserve"> </w:delText>
        </w:r>
      </w:del>
      <w:r w:rsidR="00D30C7B">
        <w:t>guid</w:t>
      </w:r>
      <w:del w:id="415" w:author="Nicholas Harp" w:date="2020-01-27T09:34:00Z">
        <w:r w:rsidR="00D30C7B" w:rsidDel="009D4D45">
          <w:delText>ing</w:delText>
        </w:r>
      </w:del>
      <w:ins w:id="416" w:author="Nicholas Harp" w:date="2020-01-27T09:34:00Z">
        <w:r w:rsidR="009D4D45">
          <w:t>e</w:t>
        </w:r>
      </w:ins>
      <w:del w:id="417" w:author="Maital Neta" w:date="2020-02-13T13:16:00Z">
        <w:r w:rsidR="00D30C7B" w:rsidDel="001953FA">
          <w:delText xml:space="preserve"> </w:delText>
        </w:r>
      </w:del>
      <w:ins w:id="418" w:author="Maital Neta" w:date="2020-02-13T13:16:00Z">
        <w:r>
          <w:t xml:space="preserve">s </w:t>
        </w:r>
      </w:ins>
      <w:del w:id="419" w:author="Nicholas Harp" w:date="2020-01-27T09:34:00Z">
        <w:r w:rsidR="00D30C7B" w:rsidDel="009D4D45">
          <w:delText xml:space="preserve">potential </w:delText>
        </w:r>
      </w:del>
      <w:r w:rsidR="00D30C7B">
        <w:t xml:space="preserve">social </w:t>
      </w:r>
      <w:ins w:id="420" w:author="Maital Neta" w:date="2020-02-13T13:16:00Z">
        <w:r>
          <w:t xml:space="preserve">behavior </w:t>
        </w:r>
      </w:ins>
      <w:r w:rsidR="00D30C7B">
        <w:t>(</w:t>
      </w:r>
      <w:del w:id="421" w:author="Maital Neta" w:date="2020-02-13T13:17:00Z">
        <w:r w:rsidR="00D30C7B" w:rsidDel="000E7A10">
          <w:delText>i.e.,</w:delText>
        </w:r>
      </w:del>
      <w:ins w:id="422" w:author="Maital Neta" w:date="2020-02-13T13:17:00Z">
        <w:r w:rsidR="000E7A10">
          <w:t>e.g.,</w:t>
        </w:r>
      </w:ins>
      <w:r w:rsidR="00D30C7B">
        <w:t xml:space="preserve"> approach-avoidance</w:t>
      </w:r>
      <w:ins w:id="423" w:author="Maital Neta" w:date="2020-02-13T13:16:00Z">
        <w:r>
          <w:t>;</w:t>
        </w:r>
      </w:ins>
      <w:del w:id="424" w:author="Maital Neta" w:date="2020-02-13T13:16:00Z">
        <w:r w:rsidR="00D30C7B" w:rsidDel="001953FA">
          <w:delText>)</w:delText>
        </w:r>
      </w:del>
      <w:r w:rsidR="00D30C7B">
        <w:t xml:space="preserve"> </w:t>
      </w:r>
      <w:del w:id="425"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426" w:author="Maital Neta" w:date="2020-02-13T13:16:00Z">
        <w:r w:rsidR="00D30C7B" w:rsidDel="000E7A10">
          <w:delText>)</w:delText>
        </w:r>
      </w:del>
      <w:ins w:id="427" w:author="Nicholas Harp" w:date="2020-01-30T08:47:00Z">
        <w:del w:id="428" w:author="Maital Neta" w:date="2020-02-13T13:16:00Z">
          <w:r w:rsidR="005E1C74" w:rsidDel="000E7A10">
            <w:delText xml:space="preserve"> </w:delText>
          </w:r>
        </w:del>
      </w:ins>
      <w:ins w:id="429" w:author="Nicholas Harp" w:date="2020-01-30T10:28:00Z">
        <w:del w:id="430" w:author="Maital Neta" w:date="2020-02-13T13:16:00Z">
          <w:r w:rsidR="00944B59" w:rsidDel="000E7A10">
            <w:delText>and even</w:delText>
          </w:r>
        </w:del>
      </w:ins>
      <w:ins w:id="431" w:author="Nicholas Harp" w:date="2020-01-30T08:47:00Z">
        <w:del w:id="432" w:author="Maital Neta" w:date="2020-02-13T13:16:00Z">
          <w:r w:rsidR="005E1C74" w:rsidDel="000E7A10">
            <w:delText xml:space="preserve"> influence</w:delText>
          </w:r>
        </w:del>
      </w:ins>
      <w:ins w:id="433" w:author="Nicholas Harp" w:date="2020-01-30T10:28:00Z">
        <w:del w:id="434" w:author="Maital Neta" w:date="2020-02-13T13:16:00Z">
          <w:r w:rsidR="00944B59" w:rsidDel="000E7A10">
            <w:delText xml:space="preserve"> person constru</w:delText>
          </w:r>
        </w:del>
      </w:ins>
      <w:ins w:id="435" w:author="Nicholas Harp" w:date="2020-01-30T10:29:00Z">
        <w:del w:id="436" w:author="Maital Neta" w:date="2020-02-13T13:16:00Z">
          <w:r w:rsidR="00944B59" w:rsidDel="000E7A10">
            <w:delText>al in</w:delText>
          </w:r>
        </w:del>
      </w:ins>
      <w:ins w:id="437" w:author="Nicholas Harp" w:date="2020-01-30T08:49:00Z">
        <w:del w:id="438" w:author="Maital Neta" w:date="2020-02-13T13:16:00Z">
          <w:r w:rsidR="005E1C74" w:rsidDel="000E7A10">
            <w:delText xml:space="preserve"> social group</w:delText>
          </w:r>
        </w:del>
      </w:ins>
      <w:ins w:id="439" w:author="Nicholas Harp" w:date="2020-01-30T10:29:00Z">
        <w:del w:id="440" w:author="Maital Neta" w:date="2020-02-13T13:16:00Z">
          <w:r w:rsidR="00944B59" w:rsidDel="000E7A10">
            <w:delText xml:space="preserve"> categorization tasks</w:delText>
          </w:r>
        </w:del>
      </w:ins>
      <w:ins w:id="441" w:author="Nicholas Harp" w:date="2020-01-30T08:49:00Z">
        <w:del w:id="442" w:author="Maital Neta" w:date="2020-02-13T13:16:00Z">
          <w:r w:rsidR="005E1C74" w:rsidDel="000E7A10">
            <w:delText xml:space="preserve"> </w:delText>
          </w:r>
        </w:del>
      </w:ins>
      <w:ins w:id="443" w:author="Nicholas Harp" w:date="2020-01-30T08:48:00Z">
        <w:del w:id="444" w:author="Maital Neta" w:date="2020-02-13T13:16:00Z">
          <w:r w:rsidR="005E1C74" w:rsidDel="000E7A10">
            <w:delText>(</w:delText>
          </w:r>
        </w:del>
      </w:ins>
      <w:ins w:id="445" w:author="Nicholas Harp" w:date="2020-01-30T08:49:00Z">
        <w:del w:id="446" w:author="Maital Neta" w:date="2020-02-13T13:16:00Z">
          <w:r w:rsidR="005E1C74" w:rsidDel="000E7A10">
            <w:delText>e.g., political affiliation or sexual orientation</w:delText>
          </w:r>
        </w:del>
        <w:r w:rsidR="005E1C74">
          <w:t xml:space="preserve">; </w:t>
        </w:r>
      </w:ins>
      <w:ins w:id="447" w:author="Maital Neta" w:date="2020-02-13T13:17:00Z">
        <w:r w:rsidR="000E7A10">
          <w:t xml:space="preserve">and group membership or affiliation; </w:t>
        </w:r>
      </w:ins>
      <w:proofErr w:type="spellStart"/>
      <w:ins w:id="448" w:author="Nicholas Harp" w:date="2020-01-30T09:11:00Z">
        <w:r w:rsidR="0088513E">
          <w:t>Taskhay</w:t>
        </w:r>
        <w:proofErr w:type="spellEnd"/>
        <w:r w:rsidR="0088513E">
          <w:t xml:space="preserve"> &amp; Rule, 2015; </w:t>
        </w:r>
      </w:ins>
      <w:proofErr w:type="spellStart"/>
      <w:ins w:id="449" w:author="Nicholas Harp" w:date="2020-01-30T08:49:00Z">
        <w:r w:rsidR="005E1C74">
          <w:t>Tskhay</w:t>
        </w:r>
        <w:proofErr w:type="spellEnd"/>
        <w:r w:rsidR="005E1C74">
          <w:t xml:space="preserve"> &amp; Rule, 2018)</w:t>
        </w:r>
      </w:ins>
      <w:r w:rsidR="00D30C7B">
        <w:t>.</w:t>
      </w:r>
      <w:ins w:id="450" w:author="Maital Neta" w:date="2020-02-13T13:17:00Z">
        <w:r w:rsidR="000E7A10">
          <w:t xml:space="preserve"> Interestingly, although some facial expressions are easily categorized as positive (approach</w:t>
        </w:r>
      </w:ins>
      <w:ins w:id="451" w:author="Maital Neta" w:date="2020-02-13T13:18:00Z">
        <w:r w:rsidR="000E7A10">
          <w:t xml:space="preserve"> a happy face</w:t>
        </w:r>
      </w:ins>
      <w:ins w:id="452" w:author="Maital Neta" w:date="2020-02-13T13:17:00Z">
        <w:r w:rsidR="000E7A10">
          <w:t>) or negative (avoid</w:t>
        </w:r>
      </w:ins>
      <w:ins w:id="453" w:author="Maital Neta" w:date="2020-02-13T13:18:00Z">
        <w:r w:rsidR="000E7A10">
          <w:t xml:space="preserve"> an angry face</w:t>
        </w:r>
      </w:ins>
      <w:ins w:id="454" w:author="Maital Neta" w:date="2020-02-13T13:17:00Z">
        <w:r w:rsidR="000E7A10">
          <w:t>)</w:t>
        </w:r>
      </w:ins>
      <w:ins w:id="455" w:author="Maital Neta" w:date="2020-02-13T13:18:00Z">
        <w:r w:rsidR="000E7A10">
          <w:t xml:space="preserve">, </w:t>
        </w:r>
      </w:ins>
    </w:p>
    <w:p w14:paraId="677FB108" w14:textId="49D8E07A" w:rsidR="00D30C7B" w:rsidRDefault="00D30C7B">
      <w:pPr>
        <w:pStyle w:val="FirstParagraph"/>
        <w:pPrChange w:id="456" w:author="Maital Neta" w:date="2020-02-13T13:18:00Z">
          <w:pPr>
            <w:pStyle w:val="BodyText"/>
          </w:pPr>
        </w:pPrChange>
      </w:pPr>
      <w:del w:id="457" w:author="Maital Neta" w:date="2020-02-13T13:18:00Z">
        <w:r w:rsidDel="000E7A10">
          <w:delText>While most people can accurately differentiate the emotional valence of facial expressions, such as consistently interpreting angry faces as negative</w:delText>
        </w:r>
        <w:r w:rsidR="000F621C" w:rsidDel="000E7A10">
          <w:delText xml:space="preserve"> and happy faces as positive</w:delText>
        </w:r>
        <w:r w:rsidDel="000E7A10">
          <w:delText xml:space="preserve">, </w:delText>
        </w:r>
      </w:del>
      <w:r>
        <w:t>there are individual differences in valence judgments of emotionally ambiguous facial expressions, like a surprised face (Neta et al., 2009; Petro, Tong, Henley, &amp; Neta, 2018</w:t>
      </w:r>
      <w:del w:id="458" w:author="Catie Brown" w:date="2020-02-04T09:48:00Z">
        <w:r w:rsidDel="00EA4775">
          <w:delText xml:space="preserve"> </w:delText>
        </w:r>
      </w:del>
      <w:r>
        <w:t xml:space="preserve">). </w:t>
      </w:r>
      <w:ins w:id="459" w:author="Maital Neta" w:date="2020-02-13T13:18:00Z">
        <w:r w:rsidR="000E7A10">
          <w:t xml:space="preserve">Indeed, </w:t>
        </w:r>
      </w:ins>
      <w:del w:id="460" w:author="Maital Neta" w:date="2020-02-13T13:18:00Z">
        <w:r w:rsidDel="000E7A10">
          <w:delText xml:space="preserve">This difference in valence interpretations of </w:delText>
        </w:r>
      </w:del>
      <w:r>
        <w:t xml:space="preserve">surprised expressions </w:t>
      </w:r>
      <w:del w:id="461" w:author="Maital Neta" w:date="2020-02-13T13:18:00Z">
        <w:r w:rsidDel="000E7A10">
          <w:delText xml:space="preserve">is attributable to </w:delText>
        </w:r>
        <w:r w:rsidR="000F621C" w:rsidDel="000E7A10">
          <w:delText>this expression’s</w:delText>
        </w:r>
      </w:del>
      <w:ins w:id="462" w:author="Maital Neta" w:date="2020-02-13T13:18:00Z">
        <w:r w:rsidR="000E7A10">
          <w:t>can predict</w:t>
        </w:r>
      </w:ins>
      <w:r>
        <w:t xml:space="preserve"> </w:t>
      </w:r>
      <w:del w:id="463" w:author="Maital Neta" w:date="2020-02-13T13:18:00Z">
        <w:r w:rsidDel="000E7A10">
          <w:delText xml:space="preserve">predictive value for </w:delText>
        </w:r>
      </w:del>
      <w:r>
        <w:t xml:space="preserve">both positive </w:t>
      </w:r>
      <w:r w:rsidR="00042A20">
        <w:t xml:space="preserve">(e.g., winning the lottery) </w:t>
      </w:r>
      <w:r>
        <w:t xml:space="preserve">and negative </w:t>
      </w:r>
      <w:r w:rsidR="00042A20">
        <w:t xml:space="preserve">(e.g., a car accident) </w:t>
      </w:r>
      <w:r>
        <w:t xml:space="preserve">outcomes. </w:t>
      </w:r>
      <w:r w:rsidR="00042A20">
        <w:t xml:space="preserve">This </w:t>
      </w:r>
      <w:ins w:id="464" w:author="Maital Neta" w:date="2020-02-13T13:19:00Z">
        <w:r w:rsidR="000E7A10">
          <w:t xml:space="preserve">tendency to interpret surprised faces as having a more positive or negative meaning is </w:t>
        </w:r>
      </w:ins>
      <w:del w:id="465" w:author="Maital Neta" w:date="2020-02-13T13:19:00Z">
        <w:r w:rsidR="00042A20" w:rsidDel="000E7A10">
          <w:delText xml:space="preserve">individual difference in interpretations of emotionally ambiguous stimuli is </w:delText>
        </w:r>
      </w:del>
      <w:r w:rsidR="00042A20">
        <w:t xml:space="preserve">known as one’s </w:t>
      </w:r>
      <w:r w:rsidR="00042A20">
        <w:rPr>
          <w:i/>
        </w:rPr>
        <w:t>valence bias</w:t>
      </w:r>
      <w:del w:id="466" w:author="Maital Neta" w:date="2020-02-13T13:19:00Z">
        <w:r w:rsidR="00042A20" w:rsidDel="000E7A10">
          <w:delText>,</w:delText>
        </w:r>
      </w:del>
      <w:r w:rsidR="00042A20">
        <w:t xml:space="preserve"> </w:t>
      </w:r>
      <w:del w:id="467" w:author="Maital Neta" w:date="2020-02-13T13:19:00Z">
        <w:r w:rsidR="00042A20" w:rsidDel="000E7A10">
          <w:delText xml:space="preserve">and a growing body of work has used both facial expressions and emotional scenes to better understand this bias </w:delText>
        </w:r>
      </w:del>
      <w:r w:rsidR="00042A20">
        <w:t>(Neta, Kelley, &amp; Whalen, 2013; Neta et al., 2009; Neta &amp; Whalen, 2010)</w:t>
      </w:r>
      <w:ins w:id="468" w:author="Maital Neta" w:date="2020-02-13T13:19:00Z">
        <w:r w:rsidR="000E7A10">
          <w:t xml:space="preserve">, </w:t>
        </w:r>
        <w:del w:id="469" w:author="Nicholas Harp" w:date="2020-02-17T09:40:00Z">
          <w:r w:rsidR="000E7A10" w:rsidDel="000C68B5">
            <w:delText>that</w:delText>
          </w:r>
        </w:del>
      </w:ins>
      <w:ins w:id="470" w:author="Nicholas Harp" w:date="2020-02-17T09:40:00Z">
        <w:r w:rsidR="000C68B5">
          <w:t>and</w:t>
        </w:r>
      </w:ins>
      <w:ins w:id="471" w:author="Maital Neta" w:date="2020-02-13T13:19:00Z">
        <w:r w:rsidR="000E7A10">
          <w:t xml:space="preserve"> likely </w:t>
        </w:r>
      </w:ins>
      <w:ins w:id="472" w:author="Maital Neta" w:date="2020-02-13T13:20:00Z">
        <w:r w:rsidR="000E7A10">
          <w:t xml:space="preserve">leads to </w:t>
        </w:r>
      </w:ins>
      <w:del w:id="473" w:author="Maital Neta" w:date="2020-02-13T13:20:00Z">
        <w:r w:rsidR="00042A20" w:rsidDel="000E7A10">
          <w:delText xml:space="preserve">. </w:delText>
        </w:r>
        <w:r w:rsidDel="000E7A10">
          <w:delText>The</w:delText>
        </w:r>
        <w:r w:rsidR="00042A20" w:rsidDel="000E7A10">
          <w:delText xml:space="preserve"> valence bias</w:delText>
        </w:r>
        <w:r w:rsidDel="000E7A10">
          <w:delText xml:space="preserve"> represent</w:delText>
        </w:r>
        <w:r w:rsidR="00042A20" w:rsidDel="000E7A10">
          <w:delText>s</w:delText>
        </w:r>
        <w:r w:rsidDel="000E7A10">
          <w:delText xml:space="preserve"> an important individual difference, as </w:delText>
        </w:r>
        <w:r w:rsidR="00042A20" w:rsidDel="000E7A10">
          <w:delText>these</w:delText>
        </w:r>
        <w:r w:rsidDel="000E7A10">
          <w:delText xml:space="preserve"> two </w:delText>
        </w:r>
        <w:r w:rsidR="000F621C" w:rsidDel="000E7A10">
          <w:delText xml:space="preserve">equally valid but </w:delText>
        </w:r>
        <w:r w:rsidDel="000E7A10">
          <w:delText xml:space="preserve">alternative interpretations likely lead to </w:delText>
        </w:r>
      </w:del>
      <w:r>
        <w:t xml:space="preserve">different downstream </w:t>
      </w:r>
      <w:ins w:id="474" w:author="Nicholas Harp" w:date="2020-02-17T09:40:00Z">
        <w:r w:rsidR="000C68B5">
          <w:t xml:space="preserve">social </w:t>
        </w:r>
      </w:ins>
      <w:r>
        <w:t xml:space="preserve">behaviors (e.g., </w:t>
      </w:r>
      <w:commentRangeStart w:id="475"/>
      <w:proofErr w:type="spellStart"/>
      <w:r>
        <w:t>Krieglmeyer</w:t>
      </w:r>
      <w:proofErr w:type="spellEnd"/>
      <w:r>
        <w:t xml:space="preserve"> et al., 2010</w:t>
      </w:r>
      <w:commentRangeEnd w:id="475"/>
      <w:r w:rsidR="00090A73">
        <w:rPr>
          <w:rStyle w:val="CommentReference"/>
          <w:rFonts w:asciiTheme="minorHAnsi" w:hAnsiTheme="minorHAnsi"/>
        </w:rPr>
        <w:commentReference w:id="475"/>
      </w:r>
      <w:r>
        <w:t xml:space="preserve">). </w:t>
      </w:r>
      <w:r w:rsidR="00747239">
        <w:t>For instance, individuals that interpret ambiguous expressions negatively may avoid the expresser, and vice</w:t>
      </w:r>
      <w:ins w:id="476" w:author="Nicholas Harp" w:date="2020-01-13T12:07:00Z">
        <w:r w:rsidR="000F2069">
          <w:t xml:space="preserve"> </w:t>
        </w:r>
      </w:ins>
      <w:del w:id="477"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478" w:author="Maital Neta" w:date="2020-02-13T13:22:00Z"/>
        </w:rPr>
      </w:pPr>
      <w:r>
        <w:t xml:space="preserve">Despite </w:t>
      </w:r>
      <w:del w:id="479" w:author="Nicholas Harp" w:date="2020-02-13T11:25:00Z">
        <w:r w:rsidDel="00F3766A">
          <w:delText xml:space="preserve">one’s </w:delText>
        </w:r>
      </w:del>
      <w:ins w:id="480" w:author="Nicholas Harp" w:date="2020-02-13T11:25:00Z">
        <w:r w:rsidR="00F3766A">
          <w:t xml:space="preserve">individual differences in </w:t>
        </w:r>
      </w:ins>
      <w:r>
        <w:t>valence bias, the</w:t>
      </w:r>
      <w:ins w:id="481" w:author="Maital Neta [2]" w:date="2020-02-05T10:33:00Z">
        <w:r w:rsidR="00831FFA">
          <w:t>re is generally an</w:t>
        </w:r>
      </w:ins>
      <w:r>
        <w:t xml:space="preserve"> initial response to ambiguity </w:t>
      </w:r>
      <w:ins w:id="482" w:author="Maital Neta [2]" w:date="2020-02-05T10:34:00Z">
        <w:r w:rsidR="00831FFA">
          <w:t xml:space="preserve">that </w:t>
        </w:r>
      </w:ins>
      <w:r>
        <w:t xml:space="preserve">appears to be </w:t>
      </w:r>
      <w:del w:id="483" w:author="Maital Neta [2]" w:date="2020-02-05T10:34:00Z">
        <w:r w:rsidDel="00831FFA">
          <w:delText xml:space="preserve">negativity </w:delText>
        </w:r>
      </w:del>
      <w:ins w:id="484" w:author="Nicholas Harp" w:date="2020-01-27T09:36:00Z">
        <w:del w:id="485" w:author="Maital Neta [2]" w:date="2020-02-05T10:34:00Z">
          <w:r w:rsidR="009D4D45" w:rsidDel="00831FFA">
            <w:delText>for most people</w:delText>
          </w:r>
        </w:del>
      </w:ins>
      <w:ins w:id="486" w:author="Maital Neta [2]" w:date="2020-02-05T10:34:00Z">
        <w:r w:rsidR="00831FFA">
          <w:t>negative across people</w:t>
        </w:r>
      </w:ins>
      <w:ins w:id="487" w:author="Nicholas Harp" w:date="2020-01-27T09:36:00Z">
        <w:r w:rsidR="009D4D45">
          <w:t xml:space="preserve"> </w:t>
        </w:r>
      </w:ins>
      <w:r>
        <w:t xml:space="preserve">(Neta, Davis, &amp; Whalen, 2011; Neta et al., </w:t>
      </w:r>
      <w:r>
        <w:lastRenderedPageBreak/>
        <w:t xml:space="preserve">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488" w:author="Maital Neta" w:date="2020-02-13T13:21:00Z">
        <w:r w:rsidR="000E7A10">
          <w:t xml:space="preserve"> (see </w:t>
        </w:r>
      </w:ins>
      <w:ins w:id="489" w:author="Maital Neta" w:date="2020-02-13T13:22:00Z">
        <w:r w:rsidR="000E7A10">
          <w:t xml:space="preserve">Neta et al., 2009; </w:t>
        </w:r>
      </w:ins>
      <w:del w:id="490"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491" w:author="Maital Neta" w:date="2020-02-13T13:21:00Z">
        <w:r w:rsidR="000E7A10">
          <w:t xml:space="preserve">; </w:t>
        </w:r>
      </w:ins>
      <w:del w:id="492"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493"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3A9B2FFE" w:rsidR="00D30C7B" w:rsidRDefault="00415B25" w:rsidP="000E7A10">
      <w:pPr>
        <w:pStyle w:val="BodyText"/>
        <w:rPr>
          <w:ins w:id="494" w:author="Nicholas Harp" w:date="2020-02-05T12:30:00Z"/>
        </w:rPr>
      </w:pPr>
      <w:del w:id="495"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496" w:author="Maital Neta" w:date="2020-02-13T13:22:00Z">
        <w:r w:rsidR="000E7A10">
          <w:t>To descr</w:t>
        </w:r>
      </w:ins>
      <w:ins w:id="497" w:author="Maital Neta" w:date="2020-02-13T13:23:00Z">
        <w:r w:rsidR="000E7A10">
          <w:t>ibe a few examples</w:t>
        </w:r>
      </w:ins>
      <w:r>
        <w:t>, reaction time</w:t>
      </w:r>
      <w:ins w:id="498" w:author="Maital Neta" w:date="2020-02-13T13:23:00Z">
        <w:r w:rsidR="000E7A10">
          <w:t>s</w:t>
        </w:r>
      </w:ins>
      <w:r>
        <w:t xml:space="preserve"> </w:t>
      </w:r>
      <w:del w:id="499" w:author="Maital Neta" w:date="2020-02-13T13:23:00Z">
        <w:r w:rsidDel="000E7A10">
          <w:delText xml:space="preserve">data show that individuals with </w:delText>
        </w:r>
        <w:r w:rsidR="00042A20" w:rsidDel="000E7A10">
          <w:delText xml:space="preserve">a </w:delText>
        </w:r>
        <w:r w:rsidDel="000E7A10">
          <w:delText>more positive bias</w:delText>
        </w:r>
      </w:del>
      <w:ins w:id="500" w:author="Maital Neta" w:date="2020-02-13T13:23:00Z">
        <w:r w:rsidR="000E7A10">
          <w:t>are</w:t>
        </w:r>
      </w:ins>
      <w:r>
        <w:t xml:space="preserve"> </w:t>
      </w:r>
      <w:del w:id="501" w:author="Maital Neta" w:date="2020-02-13T13:23:00Z">
        <w:r w:rsidDel="000E7A10">
          <w:delText xml:space="preserve">take </w:delText>
        </w:r>
      </w:del>
      <w:r>
        <w:t xml:space="preserve">longer </w:t>
      </w:r>
      <w:ins w:id="502" w:author="Maital Neta" w:date="2020-02-13T13:23:00Z">
        <w:r w:rsidR="000E7A10">
          <w:t xml:space="preserve">on trials where surprised faces are rated as positive versus negative </w:t>
        </w:r>
      </w:ins>
      <w:del w:id="503" w:author="Maital Neta" w:date="2020-02-13T13:23:00Z">
        <w:r w:rsidDel="000E7A10">
          <w:delText xml:space="preserve">to reach a valence judgment for surprised expressions than those with a more negative bias </w:delText>
        </w:r>
      </w:del>
      <w:r>
        <w:t>(Neta et al., 2009)</w:t>
      </w:r>
      <w:ins w:id="504" w:author="Maital Neta" w:date="2020-02-13T13:23:00Z">
        <w:r w:rsidR="000E7A10">
          <w:t>. And, when instructed to tak</w:t>
        </w:r>
      </w:ins>
      <w:ins w:id="505" w:author="Maital Neta" w:date="2020-02-13T13:24:00Z">
        <w:r w:rsidR="000E7A10">
          <w:t>e</w:t>
        </w:r>
      </w:ins>
      <w:ins w:id="506" w:author="Maital Neta" w:date="2020-02-13T13:23:00Z">
        <w:r w:rsidR="000E7A10">
          <w:t xml:space="preserve"> longer to deliberate, </w:t>
        </w:r>
      </w:ins>
      <w:del w:id="507"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508" w:author="Nicholas Harp" w:date="2020-01-27T09:35:00Z">
        <w:del w:id="509" w:author="Maital Neta" w:date="2020-02-13T13:24:00Z">
          <w:r w:rsidR="009D4D45" w:rsidDel="000E7A10">
            <w:delText>respon</w:delText>
          </w:r>
        </w:del>
      </w:ins>
      <w:ins w:id="510" w:author="Nicholas Harp" w:date="2020-01-29T13:23:00Z">
        <w:del w:id="511" w:author="Maital Neta" w:date="2020-02-13T13:24:00Z">
          <w:r w:rsidR="00AD4596" w:rsidDel="000E7A10">
            <w:delText>ding</w:delText>
          </w:r>
        </w:del>
      </w:ins>
      <w:ins w:id="512" w:author="Nicholas Harp" w:date="2020-01-27T09:35:00Z">
        <w:del w:id="513" w:author="Maital Neta" w:date="2020-02-13T13:24:00Z">
          <w:r w:rsidR="009D4D45" w:rsidDel="000E7A10">
            <w:delText xml:space="preserve"> during valence judgments of surprised expressions resulted </w:delText>
          </w:r>
        </w:del>
      </w:ins>
      <w:del w:id="514" w:author="Maital Neta" w:date="2020-02-13T13:24:00Z">
        <w:r w:rsidR="0035400A" w:rsidDel="000E7A10">
          <w:delText>in</w:delText>
        </w:r>
      </w:del>
      <w:ins w:id="515" w:author="Maital Neta" w:date="2020-02-13T13:24:00Z">
        <w:r w:rsidR="000E7A10">
          <w:t>there was</w:t>
        </w:r>
      </w:ins>
      <w:r w:rsidR="0035400A">
        <w:t xml:space="preserve"> a shift towards </w:t>
      </w:r>
      <w:ins w:id="516" w:author="Maital Neta" w:date="2020-02-13T13:24:00Z">
        <w:r w:rsidR="000E7A10">
          <w:t xml:space="preserve">more positive ratings of surprised faces </w:t>
        </w:r>
      </w:ins>
      <w:del w:id="517"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518" w:author="Maital Neta" w:date="2020-02-13T13:25:00Z">
        <w:r w:rsidR="000E7A10">
          <w:t xml:space="preserve">the amygdala, which responds to more bottom-up signals of emotion, was associated with more negative ratings, and </w:t>
        </w:r>
        <w:del w:id="519" w:author="Nicholas Harp" w:date="2020-02-17T09:41:00Z">
          <w:r w:rsidR="000E7A10" w:rsidDel="000C68B5">
            <w:delText xml:space="preserve">the </w:delText>
          </w:r>
        </w:del>
        <w:r w:rsidR="000E7A10">
          <w:t xml:space="preserve">the </w:t>
        </w:r>
      </w:ins>
      <w:r>
        <w:t>ventromedial prefrontal cortex</w:t>
      </w:r>
      <w:ins w:id="520" w:author="Maital Neta" w:date="2020-02-13T13:25:00Z">
        <w:r w:rsidR="000E7A10">
          <w:t xml:space="preserve"> (</w:t>
        </w:r>
        <w:proofErr w:type="spellStart"/>
        <w:r w:rsidR="000E7A10">
          <w:t>vmPFC</w:t>
        </w:r>
        <w:proofErr w:type="spellEnd"/>
        <w:r w:rsidR="000E7A10">
          <w:t>)</w:t>
        </w:r>
      </w:ins>
      <w:r>
        <w:t xml:space="preserve">, a putative </w:t>
      </w:r>
      <w:ins w:id="521" w:author="Maital Neta" w:date="2020-02-13T13:26:00Z">
        <w:r w:rsidR="000E7A10">
          <w:t xml:space="preserve">top-down </w:t>
        </w:r>
      </w:ins>
      <w:r>
        <w:t xml:space="preserve">regulatory region, </w:t>
      </w:r>
      <w:del w:id="522"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523" w:author="Maital Neta" w:date="2020-02-13T13:25:00Z">
        <w:r w:rsidR="000E7A10">
          <w:t xml:space="preserve">was associated with more positive ratings </w:t>
        </w:r>
      </w:ins>
      <w:del w:id="524"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525" w:author="Nicholas Harp" w:date="2020-01-27T09:37:00Z">
        <w:r w:rsidR="009D4D45">
          <w:t xml:space="preserve">, Tong, Henley, &amp; Neta </w:t>
        </w:r>
      </w:ins>
      <w:del w:id="526"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527" w:author="Nicholas Harp" w:date="2020-02-06T08:58:00Z"/>
          <w:moveTo w:id="528" w:author="Nicholas Harp" w:date="2020-02-05T12:36:00Z"/>
        </w:rPr>
      </w:pPr>
      <w:moveToRangeStart w:id="529" w:author="Nicholas Harp" w:date="2020-02-05T12:36:00Z" w:name="move31798586"/>
      <w:commentRangeStart w:id="530"/>
      <w:commentRangeStart w:id="531"/>
      <w:moveTo w:id="532" w:author="Nicholas Harp" w:date="2020-02-05T12:36:00Z">
        <w:del w:id="533" w:author="Nicholas Harp" w:date="2020-02-06T08:58:00Z">
          <w:r w:rsidDel="00E72089">
            <w:delText>The present study</w:delText>
          </w:r>
          <w:commentRangeEnd w:id="530"/>
          <w:r w:rsidDel="00E72089">
            <w:rPr>
              <w:rStyle w:val="CommentReference"/>
              <w:rFonts w:asciiTheme="minorHAnsi" w:eastAsiaTheme="minorHAnsi" w:hAnsiTheme="minorHAnsi" w:cstheme="minorBidi"/>
              <w:b w:val="0"/>
              <w:bCs w:val="0"/>
            </w:rPr>
            <w:commentReference w:id="530"/>
          </w:r>
        </w:del>
      </w:moveTo>
    </w:p>
    <w:moveToRangeEnd w:id="529"/>
    <w:p w14:paraId="7251F056" w14:textId="3E498880" w:rsidR="00C10CBB" w:rsidRPr="00C10CBB" w:rsidDel="00C10CBB" w:rsidRDefault="00C10CBB">
      <w:pPr>
        <w:pStyle w:val="BodyText"/>
        <w:ind w:firstLine="0"/>
        <w:rPr>
          <w:del w:id="534" w:author="Nicholas Harp" w:date="2020-02-05T12:36:00Z"/>
          <w:b/>
          <w:bCs/>
          <w:rPrChange w:id="535" w:author="Nicholas Harp" w:date="2020-02-05T12:30:00Z">
            <w:rPr>
              <w:del w:id="536" w:author="Nicholas Harp" w:date="2020-02-05T12:36:00Z"/>
            </w:rPr>
          </w:rPrChange>
        </w:rPr>
        <w:pPrChange w:id="537" w:author="Nicholas Harp" w:date="2020-02-05T12:30:00Z">
          <w:pPr>
            <w:pStyle w:val="BodyText"/>
          </w:pPr>
        </w:pPrChange>
      </w:pPr>
    </w:p>
    <w:p w14:paraId="7D6E760B" w14:textId="78D80631" w:rsidR="00D30C7B" w:rsidDel="0035600B" w:rsidRDefault="00D30C7B" w:rsidP="00D30C7B">
      <w:pPr>
        <w:pStyle w:val="Heading2"/>
        <w:rPr>
          <w:del w:id="538" w:author="Nicholas Harp" w:date="2020-02-05T12:13:00Z"/>
        </w:rPr>
      </w:pPr>
      <w:commentRangeStart w:id="539"/>
      <w:commentRangeStart w:id="540"/>
      <w:commentRangeStart w:id="541"/>
      <w:del w:id="542"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543" w:author="Nicholas Harp" w:date="2020-02-05T12:13:00Z"/>
        </w:rPr>
      </w:pPr>
      <w:del w:id="544"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545" w:author="Nicholas Harp" w:date="2020-01-27T09:38:00Z">
        <w:r w:rsidDel="00E17E1A">
          <w:delText>If t</w:delText>
        </w:r>
      </w:del>
      <w:del w:id="546" w:author="Nicholas Harp" w:date="2020-02-05T12:13:00Z">
        <w:r w:rsidDel="0035600B">
          <w:delText>he student i</w:delText>
        </w:r>
      </w:del>
      <w:del w:id="547" w:author="Nicholas Harp" w:date="2020-01-27T09:38:00Z">
        <w:r w:rsidDel="00E17E1A">
          <w:delText>s</w:delText>
        </w:r>
      </w:del>
      <w:del w:id="548" w:author="Nicholas Harp" w:date="2020-02-05T12:13:00Z">
        <w:r w:rsidDel="0035600B">
          <w:delText xml:space="preserve"> </w:delText>
        </w:r>
      </w:del>
      <w:del w:id="549" w:author="Nicholas Harp" w:date="2020-01-27T09:39:00Z">
        <w:r w:rsidDel="00E17E1A">
          <w:delText xml:space="preserve">frequently </w:delText>
        </w:r>
      </w:del>
      <w:del w:id="550" w:author="Nicholas Harp" w:date="2020-02-05T12:13:00Z">
        <w:r w:rsidDel="0035600B">
          <w:delText>distracted by notifications</w:delText>
        </w:r>
      </w:del>
      <w:del w:id="551" w:author="Nicholas Harp" w:date="2020-01-27T09:39:00Z">
        <w:r w:rsidDel="00E17E1A">
          <w:delText xml:space="preserve"> and</w:delText>
        </w:r>
      </w:del>
      <w:del w:id="552" w:author="Nicholas Harp" w:date="2020-02-05T12:13:00Z">
        <w:r w:rsidDel="0035600B">
          <w:delText xml:space="preserve"> directing cognitive resources towards </w:delText>
        </w:r>
      </w:del>
      <w:del w:id="553" w:author="Nicholas Harp" w:date="2020-01-27T09:39:00Z">
        <w:r w:rsidDel="00E17E1A">
          <w:delText xml:space="preserve">a text message </w:delText>
        </w:r>
      </w:del>
      <w:del w:id="554" w:author="Nicholas Harp" w:date="2020-02-05T12:13:00Z">
        <w:r w:rsidDel="0035600B">
          <w:delText>conversation</w:delText>
        </w:r>
      </w:del>
      <w:del w:id="555" w:author="Nicholas Harp" w:date="2020-01-27T09:39:00Z">
        <w:r w:rsidDel="00E17E1A">
          <w:delText>,</w:delText>
        </w:r>
      </w:del>
      <w:del w:id="556" w:author="Nicholas Harp" w:date="2020-02-05T12:13:00Z">
        <w:r w:rsidDel="0035600B">
          <w:delText xml:space="preserve"> </w:delText>
        </w:r>
      </w:del>
      <w:del w:id="557" w:author="Nicholas Harp" w:date="2020-01-27T09:39:00Z">
        <w:r w:rsidDel="00E17E1A">
          <w:delText xml:space="preserve">then </w:delText>
        </w:r>
      </w:del>
      <w:del w:id="558"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559" w:author="Nicholas Harp" w:date="2020-01-27T09:40:00Z">
        <w:r w:rsidDel="00E17E1A">
          <w:delText xml:space="preserve">likely </w:delText>
        </w:r>
      </w:del>
      <w:del w:id="560"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561" w:author="Nicholas Harp" w:date="2020-01-27T09:40:00Z">
        <w:r w:rsidR="00272132" w:rsidDel="00E17E1A">
          <w:delText xml:space="preserve">better </w:delText>
        </w:r>
      </w:del>
      <w:del w:id="562"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563" w:author="Nicholas Harp" w:date="2020-02-05T12:13:00Z"/>
        </w:rPr>
      </w:pPr>
      <w:del w:id="564"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565" w:author="Catie Brown" w:date="2020-02-04T09:51:00Z">
        <w:del w:id="566" w:author="Nicholas Harp" w:date="2020-02-05T12:13:00Z">
          <w:r w:rsidR="00EA4775" w:rsidDel="0035600B">
            <w:delText>H</w:delText>
          </w:r>
        </w:del>
      </w:ins>
      <w:del w:id="567"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568"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569"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539"/>
        <w:r w:rsidR="009A16DD" w:rsidDel="0035600B">
          <w:rPr>
            <w:rStyle w:val="CommentReference"/>
            <w:rFonts w:asciiTheme="minorHAnsi" w:hAnsiTheme="minorHAnsi"/>
          </w:rPr>
          <w:commentReference w:id="539"/>
        </w:r>
        <w:commentRangeEnd w:id="540"/>
        <w:r w:rsidR="00DC7AFD" w:rsidDel="0035600B">
          <w:rPr>
            <w:rStyle w:val="CommentReference"/>
            <w:rFonts w:asciiTheme="minorHAnsi" w:hAnsiTheme="minorHAnsi"/>
          </w:rPr>
          <w:commentReference w:id="540"/>
        </w:r>
        <w:commentRangeEnd w:id="541"/>
        <w:r w:rsidR="005E4EC3" w:rsidDel="0035600B">
          <w:rPr>
            <w:rStyle w:val="CommentReference"/>
            <w:rFonts w:asciiTheme="minorHAnsi" w:hAnsiTheme="minorHAnsi"/>
          </w:rPr>
          <w:commentReference w:id="541"/>
        </w:r>
      </w:del>
    </w:p>
    <w:p w14:paraId="18CD3113" w14:textId="071E9AE0" w:rsidR="005F1A12" w:rsidRDefault="00741BF7" w:rsidP="00074F6D">
      <w:pPr>
        <w:pStyle w:val="BodyText"/>
        <w:rPr>
          <w:ins w:id="570" w:author="Nicholas Harp" w:date="2020-02-05T12:52:00Z"/>
        </w:rPr>
      </w:pPr>
      <w:del w:id="571" w:author="Maital Neta" w:date="2020-02-13T13:27:00Z">
        <w:r w:rsidDel="00101E01">
          <w:delText>Given</w:delText>
        </w:r>
      </w:del>
      <w:ins w:id="572" w:author="Maital Neta" w:date="2020-02-13T13:27:00Z">
        <w:r w:rsidR="00101E01">
          <w:t>Building on</w:t>
        </w:r>
      </w:ins>
      <w:r>
        <w:t xml:space="preserve"> the</w:t>
      </w:r>
      <w:ins w:id="573" w:author="Maital Neta" w:date="2020-02-13T13:27:00Z">
        <w:r w:rsidR="00101E01">
          <w:t>se findings, we would predict that</w:t>
        </w:r>
      </w:ins>
      <w:r>
        <w:t xml:space="preserve"> </w:t>
      </w:r>
      <w:del w:id="574" w:author="Maital Neta" w:date="2020-02-13T13:27:00Z">
        <w:r w:rsidDel="00101E01">
          <w:delText xml:space="preserve">initial negativity hypothesis, </w:delText>
        </w:r>
      </w:del>
      <w:ins w:id="575" w:author="Nicholas Harp" w:date="2020-02-06T08:52:00Z">
        <w:r w:rsidR="003F71BB">
          <w:t xml:space="preserve">increasing </w:t>
        </w:r>
      </w:ins>
      <w:del w:id="576" w:author="Nicholas Harp" w:date="2020-01-27T09:43:00Z">
        <w:r w:rsidDel="00946433">
          <w:delText xml:space="preserve">we would have predicted that </w:delText>
        </w:r>
      </w:del>
      <w:r>
        <w:t xml:space="preserve">cognitive </w:t>
      </w:r>
      <w:r w:rsidR="007E25FA">
        <w:t xml:space="preserve">load, specifically one which taxes the </w:t>
      </w:r>
      <w:del w:id="577" w:author="Maital Neta" w:date="2020-02-13T13:28:00Z">
        <w:r w:rsidR="007E25FA" w:rsidDel="00101E01">
          <w:delText xml:space="preserve">same </w:delText>
        </w:r>
      </w:del>
      <w:r w:rsidR="007E25FA">
        <w:t>resources used for emotion regulation</w:t>
      </w:r>
      <w:ins w:id="578" w:author="Maital Neta" w:date="2020-02-13T13:28:00Z">
        <w:r w:rsidR="00101E01">
          <w:t xml:space="preserve"> (i.e., </w:t>
        </w:r>
        <w:commentRangeStart w:id="579"/>
        <w:r w:rsidR="00101E01">
          <w:t>emotional load</w:t>
        </w:r>
        <w:commentRangeEnd w:id="579"/>
        <w:r w:rsidR="00101E01">
          <w:rPr>
            <w:rStyle w:val="CommentReference"/>
            <w:rFonts w:asciiTheme="minorHAnsi" w:hAnsiTheme="minorHAnsi"/>
          </w:rPr>
          <w:commentReference w:id="579"/>
        </w:r>
        <w:r w:rsidR="00101E01">
          <w:t>)</w:t>
        </w:r>
      </w:ins>
      <w:r w:rsidR="007E25FA">
        <w:t xml:space="preserve">, </w:t>
      </w:r>
      <w:del w:id="580" w:author="Nicholas Harp" w:date="2020-01-27T09:43:00Z">
        <w:r w:rsidDel="00946433">
          <w:delText xml:space="preserve">would </w:delText>
        </w:r>
      </w:del>
      <w:ins w:id="581" w:author="Nicholas Harp" w:date="2020-01-27T09:43:00Z">
        <w:r w:rsidR="00946433">
          <w:t xml:space="preserve">should </w:t>
        </w:r>
      </w:ins>
      <w:r>
        <w:t xml:space="preserve">result in a more negative valence bias. </w:t>
      </w:r>
      <w:ins w:id="582" w:author="Nicholas Harp" w:date="2020-02-05T12:45:00Z">
        <w:r w:rsidR="004636C0">
          <w:t xml:space="preserve">In other words, interpretations of emotionally ambiguous cues </w:t>
        </w:r>
      </w:ins>
      <w:ins w:id="583" w:author="Nicholas Harp" w:date="2020-02-05T15:37:00Z">
        <w:r w:rsidR="007235A7">
          <w:t>sh</w:t>
        </w:r>
      </w:ins>
      <w:ins w:id="584" w:author="Nicholas Harp" w:date="2020-02-05T12:45:00Z">
        <w:r w:rsidR="004636C0">
          <w:t xml:space="preserve">ould be shifted </w:t>
        </w:r>
        <w:del w:id="585" w:author="Maital Neta" w:date="2020-02-13T13:29:00Z">
          <w:r w:rsidR="004636C0" w:rsidDel="00101E01">
            <w:delText>towards more negative interpretations</w:delText>
          </w:r>
        </w:del>
      </w:ins>
      <w:ins w:id="586" w:author="Maital Neta" w:date="2020-02-13T13:29:00Z">
        <w:r w:rsidR="00101E01">
          <w:t>toward negativity</w:t>
        </w:r>
      </w:ins>
      <w:ins w:id="587" w:author="Nicholas Harp" w:date="2020-02-06T08:53:00Z">
        <w:r w:rsidR="00786033">
          <w:t>,</w:t>
        </w:r>
      </w:ins>
      <w:ins w:id="588" w:author="Nicholas Harp" w:date="2020-02-05T12:45:00Z">
        <w:r w:rsidR="004636C0">
          <w:t xml:space="preserve"> as </w:t>
        </w:r>
      </w:ins>
      <w:ins w:id="589" w:author="Nicholas Harp" w:date="2020-02-05T12:54:00Z">
        <w:r w:rsidR="005F1A12">
          <w:t xml:space="preserve">a </w:t>
        </w:r>
      </w:ins>
      <w:ins w:id="590" w:author="Nicholas Harp" w:date="2020-02-05T12:45:00Z">
        <w:r w:rsidR="004636C0">
          <w:t>result of</w:t>
        </w:r>
      </w:ins>
      <w:ins w:id="591" w:author="Nicholas Harp" w:date="2020-02-05T12:54:00Z">
        <w:r w:rsidR="005F1A12">
          <w:t xml:space="preserve"> a</w:t>
        </w:r>
      </w:ins>
      <w:ins w:id="592" w:author="Nicholas Harp" w:date="2020-02-05T12:45:00Z">
        <w:r w:rsidR="004636C0">
          <w:t xml:space="preserve"> decrease</w:t>
        </w:r>
      </w:ins>
      <w:ins w:id="593" w:author="Nicholas Harp" w:date="2020-02-05T12:54:00Z">
        <w:r w:rsidR="005F1A12">
          <w:t xml:space="preserve"> in</w:t>
        </w:r>
      </w:ins>
      <w:ins w:id="594" w:author="Nicholas Harp" w:date="2020-02-05T12:45:00Z">
        <w:r w:rsidR="004636C0">
          <w:t xml:space="preserve"> regulatio</w:t>
        </w:r>
      </w:ins>
      <w:ins w:id="595" w:author="Nicholas Harp" w:date="2020-02-05T12:46:00Z">
        <w:r w:rsidR="004636C0">
          <w:t>n</w:t>
        </w:r>
      </w:ins>
      <w:ins w:id="596" w:author="Nicholas Harp" w:date="2020-02-05T12:54:00Z">
        <w:r w:rsidR="005F1A12">
          <w:t xml:space="preserve"> ability</w:t>
        </w:r>
      </w:ins>
      <w:ins w:id="597" w:author="Nicholas Harp" w:date="2020-02-05T12:46:00Z">
        <w:r w:rsidR="004636C0">
          <w:t xml:space="preserve"> </w:t>
        </w:r>
      </w:ins>
      <w:ins w:id="598" w:author="Nicholas Harp" w:date="2020-02-06T08:53:00Z">
        <w:r w:rsidR="00786033">
          <w:t>due</w:t>
        </w:r>
      </w:ins>
      <w:ins w:id="599" w:author="Nicholas Harp" w:date="2020-02-05T12:54:00Z">
        <w:r w:rsidR="005F1A12">
          <w:t xml:space="preserve"> to the</w:t>
        </w:r>
      </w:ins>
      <w:ins w:id="600" w:author="Nicholas Harp" w:date="2020-02-05T12:46:00Z">
        <w:r w:rsidR="004636C0">
          <w:t xml:space="preserve"> demands of a concurrent cognitive load</w:t>
        </w:r>
      </w:ins>
      <w:commentRangeEnd w:id="531"/>
      <w:ins w:id="601" w:author="Nicholas Harp" w:date="2020-02-18T12:16:00Z">
        <w:r w:rsidR="00090A73">
          <w:rPr>
            <w:rStyle w:val="CommentReference"/>
            <w:rFonts w:asciiTheme="minorHAnsi" w:hAnsiTheme="minorHAnsi"/>
          </w:rPr>
          <w:commentReference w:id="531"/>
        </w:r>
      </w:ins>
      <w:ins w:id="602" w:author="Nicholas Harp" w:date="2020-02-05T12:46:00Z">
        <w:r w:rsidR="004636C0">
          <w:t xml:space="preserve">. </w:t>
        </w:r>
      </w:ins>
      <w:ins w:id="603" w:author="Maital Neta" w:date="2020-02-13T13:29:00Z">
        <w:r w:rsidR="00101E01">
          <w:t>However, p</w:t>
        </w:r>
      </w:ins>
      <w:del w:id="604" w:author="Maital Neta" w:date="2020-02-13T13:29:00Z">
        <w:r w:rsidR="00D30C7B" w:rsidDel="00101E01">
          <w:delText>P</w:delText>
        </w:r>
      </w:del>
      <w:r w:rsidR="00D30C7B">
        <w:t xml:space="preserve">revious work </w:t>
      </w:r>
      <w:ins w:id="605" w:author="Nicholas Harp" w:date="2020-01-27T09:43:00Z">
        <w:r w:rsidR="00946433">
          <w:t xml:space="preserve">has </w:t>
        </w:r>
      </w:ins>
      <w:r w:rsidR="00A936BB">
        <w:t>revealed</w:t>
      </w:r>
      <w:del w:id="606" w:author="Maital Neta" w:date="2020-02-13T13:29:00Z">
        <w:r w:rsidR="00A936BB" w:rsidDel="00101E01">
          <w:delText>, in contrast,</w:delText>
        </w:r>
      </w:del>
      <w:r w:rsidR="00A936BB">
        <w:t xml:space="preserve"> </w:t>
      </w:r>
      <w:ins w:id="607" w:author="Maital Neta" w:date="2020-02-13T13:29:00Z">
        <w:r w:rsidR="00101E01">
          <w:t xml:space="preserve">that </w:t>
        </w:r>
      </w:ins>
      <w:ins w:id="608" w:author="Maital Neta" w:date="2020-02-13T13:30:00Z">
        <w:r w:rsidR="00101E01">
          <w:t xml:space="preserve">cognitive </w:t>
        </w:r>
      </w:ins>
      <w:ins w:id="609" w:author="Maital Neta" w:date="2020-02-13T13:29:00Z">
        <w:r w:rsidR="00101E01">
          <w:t xml:space="preserve">load </w:t>
        </w:r>
        <w:r w:rsidR="00101E01">
          <w:lastRenderedPageBreak/>
          <w:t xml:space="preserve">does not impact </w:t>
        </w:r>
      </w:ins>
      <w:del w:id="610" w:author="Maital Neta" w:date="2020-02-13T13:30:00Z">
        <w:r w:rsidR="00D30C7B" w:rsidDel="00101E01">
          <w:delText xml:space="preserve">no effect of load on </w:delText>
        </w:r>
      </w:del>
      <w:r w:rsidR="00D30C7B">
        <w:t xml:space="preserve">subjective </w:t>
      </w:r>
      <w:del w:id="611" w:author="Maital Neta" w:date="2020-02-13T13:30:00Z">
        <w:r w:rsidR="00D30C7B" w:rsidDel="00101E01">
          <w:delText xml:space="preserve">interpretations </w:delText>
        </w:r>
      </w:del>
      <w:ins w:id="612" w:author="Maital Neta" w:date="2020-02-13T13:30:00Z">
        <w:r w:rsidR="00101E01">
          <w:t xml:space="preserve">ratings </w:t>
        </w:r>
      </w:ins>
      <w:r w:rsidR="00D30C7B">
        <w:t>of surprised expressions</w:t>
      </w:r>
      <w:ins w:id="613" w:author="Maital Neta" w:date="2020-02-13T13:30:00Z">
        <w:r w:rsidR="00101E01">
          <w:t xml:space="preserve"> (</w:t>
        </w:r>
        <w:proofErr w:type="spellStart"/>
        <w:r w:rsidR="00101E01">
          <w:t>Mattek</w:t>
        </w:r>
        <w:proofErr w:type="spellEnd"/>
        <w:r w:rsidR="00101E01">
          <w:t xml:space="preserve"> et al.,</w:t>
        </w:r>
      </w:ins>
      <w:ins w:id="614" w:author="Nicholas Harp" w:date="2020-02-17T09:50:00Z">
        <w:r w:rsidR="005608CD">
          <w:t xml:space="preserve"> 2016</w:t>
        </w:r>
      </w:ins>
      <w:ins w:id="615" w:author="Maital Neta" w:date="2020-02-13T13:30:00Z">
        <w:r w:rsidR="00101E01">
          <w:t xml:space="preserve">). </w:t>
        </w:r>
      </w:ins>
      <w:ins w:id="616" w:author="Maital Neta" w:date="2020-02-13T13:34:00Z">
        <w:r w:rsidR="00101E01">
          <w:t xml:space="preserve">However, this study </w:t>
        </w:r>
      </w:ins>
      <w:moveToRangeStart w:id="617" w:author="Maital Neta" w:date="2020-02-13T13:34:00Z" w:name="move32493298"/>
      <w:moveTo w:id="618" w:author="Maital Neta" w:date="2020-02-13T13:34:00Z">
        <w:del w:id="619" w:author="Maital Neta" w:date="2020-02-13T13:35:00Z">
          <w:r w:rsidR="00101E01" w:rsidDel="00101E01">
            <w:delText>used</w:delText>
          </w:r>
        </w:del>
      </w:moveTo>
      <w:ins w:id="620" w:author="Maital Neta" w:date="2020-02-13T13:35:00Z">
        <w:r w:rsidR="00101E01">
          <w:t>examined the effect of</w:t>
        </w:r>
      </w:ins>
      <w:moveTo w:id="621" w:author="Maital Neta" w:date="2020-02-13T13:34:00Z">
        <w:r w:rsidR="00101E01">
          <w:t xml:space="preserve"> </w:t>
        </w:r>
      </w:moveTo>
      <w:ins w:id="622" w:author="Maital Neta" w:date="2020-02-13T13:34:00Z">
        <w:r w:rsidR="00101E01">
          <w:t>a purely cognitive load</w:t>
        </w:r>
      </w:ins>
      <w:ins w:id="623" w:author="Maital Neta" w:date="2020-02-13T13:35:00Z">
        <w:r w:rsidR="00101E01">
          <w:t xml:space="preserve"> </w:t>
        </w:r>
      </w:ins>
      <w:moveTo w:id="624" w:author="Maital Neta" w:date="2020-02-13T13:34:00Z">
        <w:del w:id="625" w:author="Maital Neta" w:date="2020-02-13T13:35:00Z">
          <w:r w:rsidR="00101E01" w:rsidDel="00101E01">
            <w:delText xml:space="preserve">non-emotional stimuli </w:delText>
          </w:r>
        </w:del>
        <w:r w:rsidR="00101E01">
          <w:t xml:space="preserve">(i.e., </w:t>
        </w:r>
      </w:moveTo>
      <w:ins w:id="626" w:author="Maital Neta" w:date="2020-02-13T13:35:00Z">
        <w:r w:rsidR="00101E01">
          <w:t xml:space="preserve">remembering a </w:t>
        </w:r>
      </w:ins>
      <w:moveTo w:id="627" w:author="Maital Neta" w:date="2020-02-13T13:34:00Z">
        <w:r w:rsidR="00101E01">
          <w:t xml:space="preserve">number sequence) </w:t>
        </w:r>
        <w:del w:id="628" w:author="Maital Neta" w:date="2020-02-13T13:35:00Z">
          <w:r w:rsidR="00101E01" w:rsidDel="00101E01">
            <w:delText xml:space="preserve">in </w:delText>
          </w:r>
        </w:del>
        <w:del w:id="629" w:author="Maital Neta" w:date="2020-02-13T13:34:00Z">
          <w:r w:rsidR="00101E01" w:rsidDel="00101E01">
            <w:delText>their</w:delText>
          </w:r>
        </w:del>
        <w:del w:id="630" w:author="Maital Neta" w:date="2020-02-13T13:35:00Z">
          <w:r w:rsidR="00101E01" w:rsidDel="00101E01">
            <w:delText xml:space="preserve"> manipulation of cognitive load during</w:delText>
          </w:r>
        </w:del>
      </w:moveTo>
      <w:ins w:id="631" w:author="Maital Neta" w:date="2020-02-13T13:35:00Z">
        <w:r w:rsidR="00101E01">
          <w:t>on</w:t>
        </w:r>
      </w:ins>
      <w:moveTo w:id="632" w:author="Maital Neta" w:date="2020-02-13T13:34:00Z">
        <w:r w:rsidR="00101E01">
          <w:t xml:space="preserve"> interpretations of surprised facial expressions.</w:t>
        </w:r>
      </w:moveTo>
      <w:ins w:id="633" w:author="Maital Neta" w:date="2020-02-13T13:35:00Z">
        <w:r w:rsidR="00101E01">
          <w:t xml:space="preserve"> </w:t>
        </w:r>
      </w:ins>
      <w:moveTo w:id="634" w:author="Maital Neta" w:date="2020-02-13T13:34:00Z">
        <w:del w:id="635"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617"/>
      <w:ins w:id="636" w:author="Nicholas Harp" w:date="2020-02-05T14:56:00Z">
        <w:del w:id="637" w:author="Maital Neta" w:date="2020-02-13T13:30:00Z">
          <w:r w:rsidR="00617055" w:rsidDel="00101E01">
            <w:delText>, but</w:delText>
          </w:r>
        </w:del>
      </w:ins>
      <w:ins w:id="638" w:author="Nicholas Harp" w:date="2020-02-05T12:53:00Z">
        <w:del w:id="639" w:author="Maital Neta" w:date="2020-02-13T13:30:00Z">
          <w:r w:rsidR="005F1A12" w:rsidDel="00101E01">
            <w:delText xml:space="preserve"> </w:delText>
          </w:r>
        </w:del>
      </w:ins>
      <w:ins w:id="640" w:author="Nicholas Harp" w:date="2020-02-05T14:56:00Z">
        <w:del w:id="641" w:author="Maital Neta" w:date="2020-02-13T13:30:00Z">
          <w:r w:rsidR="00617055" w:rsidDel="00101E01">
            <w:delText>o</w:delText>
          </w:r>
        </w:del>
      </w:ins>
      <w:ins w:id="642" w:author="Maital Neta" w:date="2020-02-13T13:30:00Z">
        <w:r w:rsidR="00101E01">
          <w:t>O</w:t>
        </w:r>
      </w:ins>
      <w:ins w:id="643" w:author="Nicholas Harp" w:date="2020-02-05T12:53:00Z">
        <w:r w:rsidR="005F1A12">
          <w:t xml:space="preserve">ne potential explanation for </w:t>
        </w:r>
        <w:del w:id="644" w:author="Maital Neta" w:date="2020-02-13T13:30:00Z">
          <w:r w:rsidR="005F1A12" w:rsidDel="00101E01">
            <w:delText xml:space="preserve">the </w:delText>
          </w:r>
        </w:del>
      </w:ins>
      <w:ins w:id="645" w:author="Nicholas Harp" w:date="2020-02-06T08:54:00Z">
        <w:del w:id="646" w:author="Maital Neta" w:date="2020-02-13T13:30:00Z">
          <w:r w:rsidR="00786033" w:rsidDel="00101E01">
            <w:delText>lack of a load</w:delText>
          </w:r>
        </w:del>
      </w:ins>
      <w:ins w:id="647" w:author="Maital Neta" w:date="2020-02-13T13:30:00Z">
        <w:r w:rsidR="00101E01">
          <w:t xml:space="preserve">this </w:t>
        </w:r>
        <w:del w:id="648" w:author="Nicholas Harp" w:date="2020-02-17T14:03:00Z">
          <w:r w:rsidR="00101E01" w:rsidDel="00DA2E43">
            <w:delText>null finding</w:delText>
          </w:r>
        </w:del>
      </w:ins>
      <w:ins w:id="649" w:author="Nicholas Harp" w:date="2020-02-05T12:53:00Z">
        <w:del w:id="650" w:author="Maital Neta" w:date="2020-02-13T13:30:00Z">
          <w:r w:rsidR="005F1A12" w:rsidDel="00101E01">
            <w:delText>effect</w:delText>
          </w:r>
        </w:del>
      </w:ins>
      <w:ins w:id="651" w:author="Nicholas Harp" w:date="2020-02-06T08:54:00Z">
        <w:del w:id="652" w:author="Maital Neta" w:date="2020-02-13T13:30:00Z">
          <w:r w:rsidR="00786033" w:rsidDel="00101E01">
            <w:delText xml:space="preserve"> </w:delText>
          </w:r>
        </w:del>
      </w:ins>
      <w:ins w:id="653" w:author="Nicholas Harp" w:date="2020-02-05T12:53:00Z">
        <w:del w:id="654" w:author="Maital Neta" w:date="2020-02-13T13:30:00Z">
          <w:r w:rsidR="005F1A12" w:rsidDel="00101E01">
            <w:delText xml:space="preserve">on </w:delText>
          </w:r>
        </w:del>
      </w:ins>
      <w:ins w:id="655" w:author="Nicholas Harp" w:date="2020-02-06T08:54:00Z">
        <w:del w:id="656" w:author="Maital Neta" w:date="2020-02-13T13:30:00Z">
          <w:r w:rsidR="00786033" w:rsidDel="00101E01">
            <w:delText>interpretations</w:delText>
          </w:r>
        </w:del>
      </w:ins>
      <w:ins w:id="657" w:author="Nicholas Harp" w:date="2020-02-05T12:53:00Z">
        <w:del w:id="658" w:author="Maital Neta" w:date="2020-02-13T13:30:00Z">
          <w:r w:rsidR="005F1A12" w:rsidDel="00101E01">
            <w:delText xml:space="preserve"> </w:delText>
          </w:r>
        </w:del>
        <w:r w:rsidR="005F1A12">
          <w:t xml:space="preserve">is the </w:t>
        </w:r>
        <w:commentRangeStart w:id="659"/>
        <w:r w:rsidR="005F1A12">
          <w:t xml:space="preserve">domain-specificity </w:t>
        </w:r>
      </w:ins>
      <w:commentRangeEnd w:id="659"/>
      <w:r w:rsidR="00101E01">
        <w:rPr>
          <w:rStyle w:val="CommentReference"/>
          <w:rFonts w:asciiTheme="minorHAnsi" w:hAnsiTheme="minorHAnsi"/>
        </w:rPr>
        <w:commentReference w:id="659"/>
      </w:r>
      <w:ins w:id="660" w:author="Nicholas Harp" w:date="2020-02-05T12:53:00Z">
        <w:r w:rsidR="005F1A12">
          <w:t>of the cognitive load</w:t>
        </w:r>
      </w:ins>
      <w:ins w:id="661" w:author="Nicholas Harp" w:date="2020-02-17T09:51:00Z">
        <w:r w:rsidR="006E1B24">
          <w:t>.</w:t>
        </w:r>
      </w:ins>
      <w:ins w:id="662" w:author="Nicholas Harp" w:date="2020-02-05T12:53:00Z">
        <w:r w:rsidR="005F1A12">
          <w:t xml:space="preserve"> </w:t>
        </w:r>
      </w:ins>
      <w:commentRangeStart w:id="663"/>
      <w:commentRangeEnd w:id="663"/>
      <w:del w:id="664" w:author="Nicholas Harp" w:date="2020-02-17T09:51:00Z">
        <w:r w:rsidR="00101E01" w:rsidDel="006E1B24">
          <w:rPr>
            <w:rStyle w:val="CommentReference"/>
            <w:rFonts w:asciiTheme="minorHAnsi" w:hAnsiTheme="minorHAnsi"/>
          </w:rPr>
          <w:commentReference w:id="663"/>
        </w:r>
      </w:del>
      <w:commentRangeStart w:id="665"/>
      <w:commentRangeEnd w:id="665"/>
      <w:del w:id="666" w:author="Nicholas Harp" w:date="2020-02-14T11:31:00Z">
        <w:r w:rsidR="00101E01" w:rsidDel="002B7177">
          <w:rPr>
            <w:rStyle w:val="CommentReference"/>
            <w:rFonts w:asciiTheme="minorHAnsi" w:hAnsiTheme="minorHAnsi"/>
          </w:rPr>
          <w:commentReference w:id="665"/>
        </w:r>
      </w:del>
      <w:ins w:id="667" w:author="Nicholas Harp" w:date="2020-02-06T09:40:00Z">
        <w:r w:rsidR="00255CF7">
          <w:t>In</w:t>
        </w:r>
      </w:ins>
      <w:ins w:id="668" w:author="Maital Neta" w:date="2020-02-13T13:33:00Z">
        <w:r w:rsidR="00101E01">
          <w:t xml:space="preserve"> other words, it could be that an emotional load </w:t>
        </w:r>
        <w:del w:id="669" w:author="Nicholas Harp" w:date="2020-02-17T09:52:00Z">
          <w:r w:rsidR="00101E01" w:rsidDel="006E1B24">
            <w:delText xml:space="preserve">(i.e., cognitive load that relies on processing emotional images) </w:delText>
          </w:r>
        </w:del>
      </w:ins>
      <w:ins w:id="670" w:author="Nicholas Harp" w:date="2020-02-06T09:40:00Z">
        <w:del w:id="671"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672" w:author="Nicholas Harp" w:date="2020-02-06T09:23:00Z">
        <w:del w:id="673" w:author="Maital Neta" w:date="2020-02-13T13:33:00Z">
          <w:r w:rsidR="00AB4C72" w:rsidRPr="00E5385F" w:rsidDel="00101E01">
            <w:delText xml:space="preserve">motional </w:delText>
          </w:r>
        </w:del>
      </w:ins>
      <w:ins w:id="674" w:author="Nicholas Harp" w:date="2020-02-06T09:40:00Z">
        <w:del w:id="675" w:author="Maital Neta" w:date="2020-02-13T13:33:00Z">
          <w:r w:rsidR="00255CF7" w:rsidRPr="00255CF7" w:rsidDel="00101E01">
            <w:rPr>
              <w:rPrChange w:id="676" w:author="Nicholas Harp" w:date="2020-02-06T09:43:00Z">
                <w:rPr>
                  <w:highlight w:val="yellow"/>
                </w:rPr>
              </w:rPrChange>
            </w:rPr>
            <w:delText xml:space="preserve">images </w:delText>
          </w:r>
        </w:del>
        <w:r w:rsidR="00255CF7" w:rsidRPr="00255CF7">
          <w:rPr>
            <w:rPrChange w:id="677" w:author="Nicholas Harp" w:date="2020-02-06T09:43:00Z">
              <w:rPr>
                <w:highlight w:val="yellow"/>
              </w:rPr>
            </w:rPrChange>
          </w:rPr>
          <w:t xml:space="preserve">will </w:t>
        </w:r>
        <w:del w:id="678" w:author="Maital Neta" w:date="2020-02-13T13:33:00Z">
          <w:r w:rsidR="00255CF7" w:rsidRPr="00255CF7" w:rsidDel="00101E01">
            <w:rPr>
              <w:rPrChange w:id="679" w:author="Nicholas Harp" w:date="2020-02-06T09:43:00Z">
                <w:rPr>
                  <w:highlight w:val="yellow"/>
                </w:rPr>
              </w:rPrChange>
            </w:rPr>
            <w:delText xml:space="preserve">likely </w:delText>
          </w:r>
        </w:del>
        <w:r w:rsidR="00255CF7" w:rsidRPr="00255CF7">
          <w:rPr>
            <w:rPrChange w:id="680" w:author="Nicholas Harp" w:date="2020-02-06T09:43:00Z">
              <w:rPr>
                <w:highlight w:val="yellow"/>
              </w:rPr>
            </w:rPrChange>
          </w:rPr>
          <w:t xml:space="preserve">engage </w:t>
        </w:r>
      </w:ins>
      <w:ins w:id="681" w:author="Nicholas Harp" w:date="2020-02-06T09:23:00Z">
        <w:r w:rsidR="00AB4C72" w:rsidRPr="00255CF7">
          <w:t>a</w:t>
        </w:r>
        <w:r w:rsidR="00AB4C72" w:rsidRPr="00D80323">
          <w:t xml:space="preserve"> process</w:t>
        </w:r>
        <w:r w:rsidR="00AB4C72" w:rsidRPr="00E5385F">
          <w:t xml:space="preserve"> </w:t>
        </w:r>
      </w:ins>
      <w:ins w:id="682" w:author="Nicholas Harp" w:date="2020-02-06T09:41:00Z">
        <w:r w:rsidR="00255CF7" w:rsidRPr="00255CF7">
          <w:rPr>
            <w:rPrChange w:id="683" w:author="Nicholas Harp" w:date="2020-02-06T09:43:00Z">
              <w:rPr>
                <w:highlight w:val="yellow"/>
              </w:rPr>
            </w:rPrChange>
          </w:rPr>
          <w:t>similar to that of</w:t>
        </w:r>
      </w:ins>
      <w:ins w:id="684" w:author="Nicholas Harp" w:date="2020-02-06T09:23:00Z">
        <w:r w:rsidR="00AB4C72" w:rsidRPr="00255CF7">
          <w:t xml:space="preserve"> the valence bias task</w:t>
        </w:r>
      </w:ins>
      <w:ins w:id="685" w:author="Nicholas Harp" w:date="2020-02-13T09:20:00Z">
        <w:r w:rsidR="00EE2DBD">
          <w:t xml:space="preserve"> (i.e., attending to and assessing emotional images)</w:t>
        </w:r>
      </w:ins>
      <w:ins w:id="686" w:author="Nicholas Harp" w:date="2020-02-06T09:42:00Z">
        <w:r w:rsidR="00255CF7" w:rsidRPr="00255CF7">
          <w:rPr>
            <w:rPrChange w:id="687" w:author="Nicholas Harp" w:date="2020-02-06T09:43:00Z">
              <w:rPr>
                <w:highlight w:val="yellow"/>
              </w:rPr>
            </w:rPrChange>
          </w:rPr>
          <w:t>, and in turn</w:t>
        </w:r>
      </w:ins>
      <w:ins w:id="688" w:author="Nicholas Harp" w:date="2020-02-06T09:23:00Z">
        <w:r w:rsidR="00AB4C72" w:rsidRPr="00255CF7">
          <w:t xml:space="preserve"> </w:t>
        </w:r>
      </w:ins>
      <w:ins w:id="689" w:author="Nicholas Harp" w:date="2020-02-06T09:42:00Z">
        <w:r w:rsidR="00255CF7" w:rsidRPr="00255CF7">
          <w:rPr>
            <w:rPrChange w:id="690" w:author="Nicholas Harp" w:date="2020-02-06T09:43:00Z">
              <w:rPr>
                <w:highlight w:val="yellow"/>
              </w:rPr>
            </w:rPrChange>
          </w:rPr>
          <w:t xml:space="preserve">be </w:t>
        </w:r>
      </w:ins>
      <w:ins w:id="691" w:author="Nicholas Harp" w:date="2020-02-06T09:23:00Z">
        <w:r w:rsidR="00AB4C72" w:rsidRPr="00255CF7">
          <w:t>more likely</w:t>
        </w:r>
      </w:ins>
      <w:ins w:id="692" w:author="Nicholas Harp" w:date="2020-02-06T09:42:00Z">
        <w:r w:rsidR="00255CF7" w:rsidRPr="00255CF7">
          <w:rPr>
            <w:rPrChange w:id="693" w:author="Nicholas Harp" w:date="2020-02-06T09:43:00Z">
              <w:rPr>
                <w:highlight w:val="yellow"/>
              </w:rPr>
            </w:rPrChange>
          </w:rPr>
          <w:t xml:space="preserve"> to</w:t>
        </w:r>
      </w:ins>
      <w:ins w:id="694" w:author="Nicholas Harp" w:date="2020-02-06T09:23:00Z">
        <w:r w:rsidR="00AB4C72" w:rsidRPr="00255CF7">
          <w:t xml:space="preserve"> interfere</w:t>
        </w:r>
        <w:r w:rsidR="00AB4C72" w:rsidRPr="006679E4">
          <w:t xml:space="preserve"> with the</w:t>
        </w:r>
      </w:ins>
      <w:ins w:id="695" w:author="Nicholas Harp" w:date="2020-02-17T09:52:00Z">
        <w:r w:rsidR="006E1B24">
          <w:t xml:space="preserve"> resources used for</w:t>
        </w:r>
      </w:ins>
      <w:ins w:id="696" w:author="Nicholas Harp" w:date="2020-02-06T09:23:00Z">
        <w:r w:rsidR="00AB4C72" w:rsidRPr="006679E4">
          <w:t xml:space="preserve"> valence </w:t>
        </w:r>
      </w:ins>
      <w:ins w:id="697" w:author="Nicholas Harp" w:date="2020-02-06T09:42:00Z">
        <w:r w:rsidR="00255CF7" w:rsidRPr="00255CF7">
          <w:rPr>
            <w:rPrChange w:id="698" w:author="Nicholas Harp" w:date="2020-02-06T09:43:00Z">
              <w:rPr>
                <w:highlight w:val="yellow"/>
              </w:rPr>
            </w:rPrChange>
          </w:rPr>
          <w:t>i</w:t>
        </w:r>
      </w:ins>
      <w:ins w:id="699" w:author="Nicholas Harp" w:date="2020-02-06T09:43:00Z">
        <w:r w:rsidR="00255CF7" w:rsidRPr="00255CF7">
          <w:rPr>
            <w:rPrChange w:id="700" w:author="Nicholas Harp" w:date="2020-02-06T09:43:00Z">
              <w:rPr>
                <w:highlight w:val="yellow"/>
              </w:rPr>
            </w:rPrChange>
          </w:rPr>
          <w:t xml:space="preserve">nterpretations than </w:t>
        </w:r>
      </w:ins>
      <w:ins w:id="701" w:author="Maital Neta" w:date="2020-02-13T13:34:00Z">
        <w:r w:rsidR="00101E01">
          <w:t xml:space="preserve">a purely </w:t>
        </w:r>
      </w:ins>
      <w:ins w:id="702" w:author="Nicholas Harp" w:date="2020-02-06T09:43:00Z">
        <w:r w:rsidR="00255CF7" w:rsidRPr="00255CF7">
          <w:rPr>
            <w:rPrChange w:id="703" w:author="Nicholas Harp" w:date="2020-02-06T09:43:00Z">
              <w:rPr>
                <w:highlight w:val="yellow"/>
              </w:rPr>
            </w:rPrChange>
          </w:rPr>
          <w:t>cognitive load without emotional properties</w:t>
        </w:r>
      </w:ins>
      <w:ins w:id="704" w:author="Nicholas Harp" w:date="2020-02-06T09:48:00Z">
        <w:r w:rsidR="006679E4">
          <w:t>.</w:t>
        </w:r>
      </w:ins>
      <w:ins w:id="705" w:author="Nicholas Harp" w:date="2020-02-06T09:23:00Z">
        <w:r w:rsidR="00AB4C72" w:rsidRPr="006679E4">
          <w:t xml:space="preserve"> </w:t>
        </w:r>
      </w:ins>
      <w:ins w:id="706" w:author="Nicholas Harp" w:date="2020-02-05T12:53:00Z">
        <w:del w:id="707" w:author="Maital Neta" w:date="2020-02-13T13:35:00Z">
          <w:r w:rsidR="005F1A12" w:rsidRPr="006679E4" w:rsidDel="00101E01">
            <w:delText>Critically,</w:delText>
          </w:r>
          <w:r w:rsidR="005F1A12" w:rsidDel="00101E01">
            <w:delText xml:space="preserve"> Mattek</w:delText>
          </w:r>
        </w:del>
      </w:ins>
      <w:ins w:id="708" w:author="Nicholas Harp" w:date="2020-02-06T10:10:00Z">
        <w:del w:id="709" w:author="Maital Neta" w:date="2020-02-13T13:35:00Z">
          <w:r w:rsidR="008C18EA" w:rsidDel="00101E01">
            <w:delText xml:space="preserve"> and colleagues </w:delText>
          </w:r>
        </w:del>
      </w:ins>
      <w:ins w:id="710" w:author="Nicholas Harp" w:date="2020-02-05T12:53:00Z">
        <w:del w:id="711" w:author="Maital Neta" w:date="2020-02-13T13:35:00Z">
          <w:r w:rsidR="005F1A12" w:rsidDel="00101E01">
            <w:delText>(2016)</w:delText>
          </w:r>
        </w:del>
      </w:ins>
      <w:moveFromRangeStart w:id="712" w:author="Maital Neta" w:date="2020-02-13T13:34:00Z" w:name="move32493298"/>
      <w:moveFrom w:id="713" w:author="Maital Neta" w:date="2020-02-13T13:34:00Z">
        <w:ins w:id="714" w:author="Nicholas Harp" w:date="2020-02-05T12:53:00Z">
          <w:del w:id="715" w:author="Maital Neta" w:date="2020-02-13T13:35:00Z">
            <w:r w:rsidR="005F1A12" w:rsidDel="00101E01">
              <w:delText xml:space="preserve"> used non-emotional stimuli (i.e., number sequence) in their manipulation of cognitive load during interpretations of surprised facial expressions. </w:delText>
            </w:r>
          </w:del>
        </w:ins>
        <w:ins w:id="716" w:author="Nicholas Harp" w:date="2020-02-05T15:29:00Z">
          <w:del w:id="717" w:author="Maital Neta" w:date="2020-02-13T13:35:00Z">
            <w:r w:rsidR="007235A7" w:rsidDel="00101E01">
              <w:delText xml:space="preserve">As such, we manipulate the emotional </w:delText>
            </w:r>
          </w:del>
        </w:ins>
        <w:ins w:id="718" w:author="Nicholas Harp" w:date="2020-02-05T15:30:00Z">
          <w:del w:id="719" w:author="Maital Neta" w:date="2020-02-13T13:35:00Z">
            <w:r w:rsidR="007235A7" w:rsidDel="00101E01">
              <w:delText>content of the cognitive demands in the present study</w:delText>
            </w:r>
          </w:del>
        </w:ins>
        <w:ins w:id="720" w:author="Nicholas Harp" w:date="2020-02-06T09:43:00Z">
          <w:del w:id="721" w:author="Maital Neta" w:date="2020-02-13T13:35:00Z">
            <w:r w:rsidR="00567866" w:rsidDel="00101E01">
              <w:delText xml:space="preserve"> in </w:delText>
            </w:r>
          </w:del>
        </w:ins>
        <w:ins w:id="722" w:author="Nicholas Harp" w:date="2020-02-06T09:44:00Z">
          <w:del w:id="723" w:author="Maital Neta" w:date="2020-02-13T13:35:00Z">
            <w:r w:rsidR="00230952" w:rsidDel="00101E01">
              <w:delText>order to</w:delText>
            </w:r>
          </w:del>
        </w:ins>
        <w:ins w:id="724" w:author="Nicholas Harp" w:date="2020-02-06T09:43:00Z">
          <w:del w:id="725" w:author="Maital Neta" w:date="2020-02-13T13:35:00Z">
            <w:r w:rsidR="00567866" w:rsidDel="00101E01">
              <w:delText xml:space="preserve"> </w:delText>
            </w:r>
          </w:del>
        </w:ins>
        <w:ins w:id="726" w:author="Nicholas Harp" w:date="2020-02-06T09:44:00Z">
          <w:del w:id="727" w:author="Maital Neta" w:date="2020-02-13T13:35:00Z">
            <w:r w:rsidR="00230952" w:rsidDel="00101E01">
              <w:delText>interfere with</w:delText>
            </w:r>
          </w:del>
        </w:ins>
        <w:ins w:id="728" w:author="Nicholas Harp" w:date="2020-02-05T12:53:00Z">
          <w:del w:id="729" w:author="Maital Neta" w:date="2020-02-13T13:35:00Z">
            <w:r w:rsidR="005F1A12" w:rsidDel="00101E01">
              <w:delText xml:space="preserve"> </w:delText>
            </w:r>
          </w:del>
        </w:ins>
        <w:ins w:id="730" w:author="Nicholas Harp" w:date="2020-02-06T09:44:00Z">
          <w:del w:id="731" w:author="Maital Neta" w:date="2020-02-13T13:35:00Z">
            <w:r w:rsidR="00230952" w:rsidDel="00101E01">
              <w:delText xml:space="preserve">the regulatory process which </w:delText>
            </w:r>
          </w:del>
        </w:ins>
        <w:ins w:id="732" w:author="Nicholas Harp" w:date="2020-02-06T09:45:00Z">
          <w:del w:id="733" w:author="Maital Neta" w:date="2020-02-13T13:35:00Z">
            <w:r w:rsidR="00230952" w:rsidDel="00101E01">
              <w:delText>overcomes initial negativity</w:delText>
            </w:r>
          </w:del>
        </w:ins>
      </w:moveFrom>
      <w:moveFromRangeEnd w:id="712"/>
      <w:ins w:id="734" w:author="Nicholas Harp" w:date="2020-02-06T09:45:00Z">
        <w:del w:id="735" w:author="Maital Neta" w:date="2020-02-13T13:35:00Z">
          <w:r w:rsidR="00230952" w:rsidDel="00101E01">
            <w:delText>.</w:delText>
          </w:r>
        </w:del>
      </w:ins>
      <w:ins w:id="736" w:author="Nicholas Harp" w:date="2020-02-05T12:53:00Z">
        <w:del w:id="737" w:author="Maital Neta" w:date="2020-02-13T13:35:00Z">
          <w:r w:rsidR="005F1A12" w:rsidDel="00101E01">
            <w:delText xml:space="preserve"> </w:delText>
          </w:r>
        </w:del>
      </w:ins>
    </w:p>
    <w:p w14:paraId="0AEE75B2" w14:textId="75651ABC" w:rsidR="00E5385F" w:rsidRDefault="00101E01" w:rsidP="00D80323">
      <w:pPr>
        <w:pStyle w:val="BodyText"/>
        <w:rPr>
          <w:ins w:id="738" w:author="Nicholas Harp" w:date="2020-02-18T13:55:00Z"/>
        </w:rPr>
      </w:pPr>
      <w:ins w:id="739" w:author="Maital Neta" w:date="2020-02-13T13:35:00Z">
        <w:r>
          <w:t>Intere</w:t>
        </w:r>
      </w:ins>
      <w:ins w:id="740" w:author="Maital Neta" w:date="2020-02-13T13:36:00Z">
        <w:r>
          <w:t xml:space="preserve">stingly, </w:t>
        </w:r>
      </w:ins>
      <w:del w:id="741" w:author="Nicholas Harp" w:date="2020-02-05T12:52:00Z">
        <w:r w:rsidR="00D30C7B" w:rsidDel="005F1A12">
          <w:delText>,</w:delText>
        </w:r>
      </w:del>
      <w:ins w:id="742" w:author="Nicholas Harp" w:date="2020-02-05T12:55:00Z">
        <w:del w:id="743" w:author="Maital Neta" w:date="2020-02-13T13:36:00Z">
          <w:r w:rsidR="00EB0E9B" w:rsidDel="00101E01">
            <w:delText>W</w:delText>
          </w:r>
        </w:del>
      </w:ins>
      <w:ins w:id="744" w:author="Maital Neta" w:date="2020-02-13T13:36:00Z">
        <w:r>
          <w:t>w</w:t>
        </w:r>
      </w:ins>
      <w:ins w:id="745" w:author="Nicholas Harp" w:date="2020-02-05T12:55:00Z">
        <w:r w:rsidR="00EB0E9B">
          <w:t>hile the</w:t>
        </w:r>
      </w:ins>
      <w:del w:id="746" w:author="Nicholas Harp" w:date="2020-02-05T12:52:00Z">
        <w:r w:rsidR="00D30C7B" w:rsidDel="005F1A12">
          <w:delText xml:space="preserve"> </w:delText>
        </w:r>
        <w:r w:rsidR="003457CB" w:rsidDel="005F1A12">
          <w:delText>but</w:delText>
        </w:r>
      </w:del>
      <w:r w:rsidR="003457CB">
        <w:t xml:space="preserve"> </w:t>
      </w:r>
      <w:del w:id="747" w:author="Nicholas Harp" w:date="2020-02-05T12:52:00Z">
        <w:r w:rsidR="00D30C7B" w:rsidDel="005F1A12">
          <w:delText xml:space="preserve">participants </w:delText>
        </w:r>
      </w:del>
      <w:ins w:id="748" w:author="Nicholas Harp" w:date="2020-02-05T12:52:00Z">
        <w:r w:rsidR="005F1A12">
          <w:t xml:space="preserve">previous work </w:t>
        </w:r>
      </w:ins>
      <w:r w:rsidR="00D30C7B">
        <w:t>did</w:t>
      </w:r>
      <w:ins w:id="749" w:author="Nicholas Harp" w:date="2020-02-05T12:55:00Z">
        <w:r w:rsidR="00EB0E9B">
          <w:t xml:space="preserve"> not show an effect on subjective interpretations of surprised expressions, </w:t>
        </w:r>
      </w:ins>
      <w:ins w:id="750" w:author="Nicholas Harp" w:date="2020-02-07T11:27:00Z">
        <w:r w:rsidR="00CA0600">
          <w:t xml:space="preserve">high </w:t>
        </w:r>
      </w:ins>
      <w:ins w:id="751" w:author="Nicholas Harp" w:date="2020-02-06T08:59:00Z">
        <w:r w:rsidR="00E72089">
          <w:t>cognitive load did</w:t>
        </w:r>
      </w:ins>
      <w:del w:id="752" w:author="Nicholas Harp" w:date="2020-02-05T12:55:00Z">
        <w:r w:rsidR="00D30C7B" w:rsidDel="00EB0E9B">
          <w:delText xml:space="preserve"> show</w:delText>
        </w:r>
      </w:del>
      <w:r w:rsidR="00D30C7B">
        <w:t xml:space="preserve"> alter</w:t>
      </w:r>
      <w:del w:id="753" w:author="Nicholas Harp" w:date="2020-02-06T08:59:00Z">
        <w:r w:rsidR="00D30C7B" w:rsidDel="00E72089">
          <w:delText>ed</w:delText>
        </w:r>
      </w:del>
      <w:r w:rsidR="00D30C7B">
        <w:t xml:space="preserve"> </w:t>
      </w:r>
      <w:ins w:id="754" w:author="Maital Neta" w:date="2020-02-13T13:36:00Z">
        <w:r>
          <w:t xml:space="preserve">the </w:t>
        </w:r>
      </w:ins>
      <w:r w:rsidR="005B7BEC">
        <w:t>response</w:t>
      </w:r>
      <w:ins w:id="755" w:author="Maital Neta" w:date="2020-02-13T13:36:00Z">
        <w:r>
          <w:t xml:space="preserve"> process in other ways. Notably,</w:t>
        </w:r>
      </w:ins>
      <w:r w:rsidR="005B7BEC">
        <w:t xml:space="preserve"> </w:t>
      </w:r>
      <w:commentRangeStart w:id="756"/>
      <w:del w:id="757" w:author="Maital Neta" w:date="2020-02-13T13:36:00Z">
        <w:r w:rsidR="005B7BEC" w:rsidDel="00101E01">
          <w:delText xml:space="preserve">(computer mouse) </w:delText>
        </w:r>
      </w:del>
      <w:del w:id="758" w:author="Maital Neta" w:date="2020-02-13T13:38:00Z">
        <w:r w:rsidR="00D30C7B" w:rsidDel="00101E01">
          <w:delText xml:space="preserve">trajectories, </w:delText>
        </w:r>
        <w:commentRangeEnd w:id="756"/>
        <w:r w:rsidR="003B43DF" w:rsidDel="00101E01">
          <w:rPr>
            <w:rStyle w:val="CommentReference"/>
            <w:rFonts w:asciiTheme="minorHAnsi" w:hAnsiTheme="minorHAnsi"/>
          </w:rPr>
          <w:commentReference w:id="756"/>
        </w:r>
      </w:del>
      <w:del w:id="759" w:author="Maital Neta" w:date="2020-02-13T13:37:00Z">
        <w:r w:rsidR="00D30C7B" w:rsidDel="00101E01">
          <w:delText xml:space="preserve">such that mouse movements </w:delText>
        </w:r>
      </w:del>
      <w:del w:id="760"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761"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762" w:author="Maital Neta" w:date="2020-02-13T13:38:00Z">
        <w:r>
          <w:t xml:space="preserve">response </w:t>
        </w:r>
        <w:commentRangeStart w:id="763"/>
        <w:r>
          <w:t xml:space="preserve">trajectories (quantified using </w:t>
        </w:r>
        <w:proofErr w:type="spellStart"/>
        <w:r>
          <w:t>mousetracker</w:t>
        </w:r>
        <w:proofErr w:type="spellEnd"/>
        <w:r>
          <w:t xml:space="preserve">; </w:t>
        </w:r>
        <w:del w:id="764" w:author="Nicholas Harp" w:date="2020-02-17T09:55:00Z">
          <w:r w:rsidDel="00527B88">
            <w:delText>CITE</w:delText>
          </w:r>
        </w:del>
      </w:ins>
      <w:ins w:id="765" w:author="Maital Neta" w:date="2020-02-13T13:42:00Z">
        <w:del w:id="766" w:author="Nicholas Harp" w:date="2020-02-17T09:55:00Z">
          <w:r w:rsidR="00B67292" w:rsidDel="00527B88">
            <w:delText xml:space="preserve"> </w:delText>
          </w:r>
        </w:del>
        <w:r w:rsidR="00B67292">
          <w:t>Freeman</w:t>
        </w:r>
      </w:ins>
      <w:ins w:id="767" w:author="Nicholas Harp" w:date="2020-02-17T09:54:00Z">
        <w:r w:rsidR="00527B88">
          <w:t xml:space="preserve"> &amp; </w:t>
        </w:r>
        <w:proofErr w:type="spellStart"/>
        <w:r w:rsidR="00527B88">
          <w:t>Ambady</w:t>
        </w:r>
        <w:proofErr w:type="spellEnd"/>
        <w:r w:rsidR="00527B88">
          <w:t>,</w:t>
        </w:r>
      </w:ins>
      <w:ins w:id="768" w:author="Nicholas Harp" w:date="2020-02-17T09:55:00Z">
        <w:r w:rsidR="00527B88">
          <w:t xml:space="preserve"> 2010</w:t>
        </w:r>
      </w:ins>
      <w:ins w:id="769" w:author="Maital Neta" w:date="2020-02-13T13:38:00Z">
        <w:r>
          <w:t xml:space="preserve">), </w:t>
        </w:r>
        <w:commentRangeEnd w:id="763"/>
        <w:r>
          <w:rPr>
            <w:rStyle w:val="CommentReference"/>
            <w:rFonts w:asciiTheme="minorHAnsi" w:hAnsiTheme="minorHAnsi"/>
          </w:rPr>
          <w:commentReference w:id="763"/>
        </w:r>
        <w:r>
          <w:t xml:space="preserve">such that </w:t>
        </w:r>
      </w:ins>
      <w:ins w:id="770" w:author="Maital Neta" w:date="2020-02-13T13:41:00Z">
        <w:r w:rsidR="00B67292">
          <w:t>h</w:t>
        </w:r>
      </w:ins>
      <w:ins w:id="771" w:author="Maital Neta" w:date="2020-02-13T13:42:00Z">
        <w:r w:rsidR="00B67292">
          <w:t xml:space="preserve">igh cognitive load </w:t>
        </w:r>
        <w:del w:id="772" w:author="Nicholas Harp" w:date="2020-02-17T10:07:00Z">
          <w:r w:rsidR="00B67292" w:rsidDel="00F21D0C">
            <w:delText>was associated with more direct</w:delText>
          </w:r>
        </w:del>
      </w:ins>
      <w:ins w:id="773" w:author="Nicholas Harp" w:date="2020-02-17T10:07:00Z">
        <w:r w:rsidR="00F21D0C">
          <w:t xml:space="preserve">mitigated the tendency for response competition to be lowest for </w:t>
        </w:r>
      </w:ins>
      <w:ins w:id="774" w:author="Maital Neta" w:date="2020-02-13T13:42:00Z">
        <w:del w:id="775" w:author="Nicholas Harp" w:date="2020-02-17T10:07:00Z">
          <w:r w:rsidR="00B67292" w:rsidDel="00F21D0C">
            <w:delText xml:space="preserve"> </w:delText>
          </w:r>
        </w:del>
        <w:r w:rsidR="00B67292">
          <w:t xml:space="preserve">response trajectories </w:t>
        </w:r>
      </w:ins>
      <w:ins w:id="776" w:author="Nicholas Harp" w:date="2020-02-17T10:08:00Z">
        <w:r w:rsidR="00F21D0C">
          <w:t>in</w:t>
        </w:r>
      </w:ins>
      <w:ins w:id="777" w:author="Nicholas Harp" w:date="2020-02-17T10:07:00Z">
        <w:r w:rsidR="00F21D0C">
          <w:t xml:space="preserve"> line with one’s bias </w:t>
        </w:r>
      </w:ins>
      <w:ins w:id="778" w:author="Maital Neta" w:date="2020-02-13T13:42:00Z">
        <w:r w:rsidR="00B67292">
          <w:t>(</w:t>
        </w:r>
        <w:proofErr w:type="spellStart"/>
        <w:del w:id="779" w:author="Nicholas Harp" w:date="2020-02-17T10:08:00Z">
          <w:r w:rsidR="00B67292" w:rsidDel="00F96847">
            <w:delText>??,</w:delText>
          </w:r>
        </w:del>
        <w:del w:id="780" w:author="Nicholas Harp" w:date="2020-02-17T09:53:00Z">
          <w:r w:rsidR="00B67292" w:rsidDel="00527B88">
            <w:delText xml:space="preserve"> CITE </w:delText>
          </w:r>
        </w:del>
        <w:r w:rsidR="00B67292">
          <w:t>Mattek</w:t>
        </w:r>
      </w:ins>
      <w:proofErr w:type="spellEnd"/>
      <w:ins w:id="781" w:author="Nicholas Harp" w:date="2020-02-17T09:53:00Z">
        <w:r w:rsidR="00527B88">
          <w:t xml:space="preserve"> et al., 2016</w:t>
        </w:r>
      </w:ins>
      <w:ins w:id="782" w:author="Maital Neta" w:date="2020-02-13T13:42:00Z">
        <w:r w:rsidR="00B67292">
          <w:t>)</w:t>
        </w:r>
      </w:ins>
      <w:ins w:id="783" w:author="Maital Neta" w:date="2020-02-13T13:38:00Z">
        <w:r>
          <w:t xml:space="preserve">. Indeed, </w:t>
        </w:r>
      </w:ins>
      <w:ins w:id="784" w:author="Maital Neta" w:date="2020-02-13T13:39:00Z">
        <w:r>
          <w:t>m</w:t>
        </w:r>
      </w:ins>
      <w:del w:id="785"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786" w:author="Nicholas Harp" w:date="2020-02-05T12:52:00Z">
        <w:del w:id="787" w:author="Maital Neta" w:date="2020-02-13T13:38:00Z">
          <w:r w:rsidR="005F1A12" w:rsidDel="00101E01">
            <w:delText>M</w:delText>
          </w:r>
        </w:del>
        <w:r w:rsidR="005F1A12">
          <w:t xml:space="preserve">ouse trajectories </w:t>
        </w:r>
        <w:del w:id="788" w:author="Maital Neta" w:date="2020-02-13T13:39:00Z">
          <w:r w:rsidR="005F1A12" w:rsidDel="00101E01">
            <w:delText>are</w:delText>
          </w:r>
        </w:del>
      </w:ins>
      <w:ins w:id="789" w:author="Maital Neta" w:date="2020-02-13T13:39:00Z">
        <w:r>
          <w:t>offer</w:t>
        </w:r>
      </w:ins>
      <w:ins w:id="790" w:author="Nicholas Harp" w:date="2020-02-05T12:52:00Z">
        <w:r w:rsidR="005F1A12">
          <w:t xml:space="preserve"> a rich </w:t>
        </w:r>
        <w:del w:id="791" w:author="Maital Neta" w:date="2020-02-13T13:39:00Z">
          <w:r w:rsidR="005F1A12" w:rsidDel="00101E01">
            <w:delText xml:space="preserve">source of </w:delText>
          </w:r>
        </w:del>
        <w:r w:rsidR="005F1A12">
          <w:t xml:space="preserve">insight into the </w:t>
        </w:r>
        <w:del w:id="792" w:author="Maital Neta" w:date="2020-02-13T13:39:00Z">
          <w:r w:rsidR="005F1A12" w:rsidDel="00101E01">
            <w:delText>continuous cognitive-motor dynamics</w:delText>
          </w:r>
        </w:del>
      </w:ins>
      <w:ins w:id="793" w:author="Maital Neta" w:date="2020-02-13T13:39:00Z">
        <w:r>
          <w:t>process</w:t>
        </w:r>
      </w:ins>
      <w:ins w:id="794" w:author="Nicholas Harp" w:date="2020-02-05T12:52:00Z">
        <w:r w:rsidR="005F1A12">
          <w:t xml:space="preserve"> underlying decision-making</w:t>
        </w:r>
      </w:ins>
      <w:ins w:id="795" w:author="Nicholas Harp" w:date="2020-02-07T11:05:00Z">
        <w:del w:id="796" w:author="Maital Neta" w:date="2020-02-13T13:39:00Z">
          <w:r w:rsidR="00D4284A" w:rsidDel="00101E01">
            <w:delText>,</w:delText>
          </w:r>
        </w:del>
        <w:r w:rsidR="00D4284A">
          <w:t xml:space="preserve"> </w:t>
        </w:r>
        <w:del w:id="797" w:author="Maital Neta" w:date="2020-02-13T13:39:00Z">
          <w:r w:rsidR="00D4284A" w:rsidDel="00101E01">
            <w:delText>offering</w:delText>
          </w:r>
        </w:del>
      </w:ins>
      <w:ins w:id="798" w:author="Nicholas Harp" w:date="2020-02-07T11:28:00Z">
        <w:del w:id="799" w:author="Maital Neta" w:date="2020-02-13T13:39:00Z">
          <w:r w:rsidR="00CA0600" w:rsidDel="00101E01">
            <w:delText xml:space="preserve"> data on the real-time decision making process rather than summarizing the process into a</w:delText>
          </w:r>
        </w:del>
      </w:ins>
      <w:ins w:id="800" w:author="Nicholas Harp" w:date="2020-02-07T11:05:00Z">
        <w:del w:id="801" w:author="Maital Neta" w:date="2020-02-13T13:39:00Z">
          <w:r w:rsidR="00D4284A" w:rsidDel="00101E01">
            <w:delText xml:space="preserve"> traditional behavioral measure like reaction time </w:delText>
          </w:r>
        </w:del>
      </w:ins>
      <w:ins w:id="802" w:author="Nicholas Harp" w:date="2020-02-05T12:52:00Z">
        <w:r w:rsidR="005F1A12">
          <w:t>(Freeman, Dale, &amp; Farmer, 2011)</w:t>
        </w:r>
      </w:ins>
      <w:ins w:id="803"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804" w:author="Nicholas Harp" w:date="2020-02-07T11:13:00Z">
        <w:r w:rsidR="00F203D0">
          <w:t xml:space="preserve">. </w:t>
        </w:r>
      </w:ins>
      <w:ins w:id="805" w:author="Maital Neta" w:date="2020-02-13T13:39:00Z">
        <w:r>
          <w:t xml:space="preserve">In the context of </w:t>
        </w:r>
        <w:commentRangeStart w:id="806"/>
        <w:r>
          <w:t>ambigui</w:t>
        </w:r>
      </w:ins>
      <w:ins w:id="807" w:author="Maital Neta" w:date="2020-02-13T13:40:00Z">
        <w:r>
          <w:t>ty (</w:t>
        </w:r>
      </w:ins>
      <w:ins w:id="808" w:author="Maital Neta" w:date="2020-02-13T13:39:00Z">
        <w:r>
          <w:t>surprised faces</w:t>
        </w:r>
      </w:ins>
      <w:ins w:id="809" w:author="Maital Neta" w:date="2020-02-13T13:40:00Z">
        <w:r>
          <w:t>)</w:t>
        </w:r>
      </w:ins>
      <w:ins w:id="810" w:author="Maital Neta" w:date="2020-02-13T13:39:00Z">
        <w:r>
          <w:t xml:space="preserve">, </w:t>
        </w:r>
      </w:ins>
      <w:ins w:id="811" w:author="Nicholas Harp" w:date="2020-02-07T11:13:00Z">
        <w:del w:id="812" w:author="Maital Neta" w:date="2020-02-13T13:40:00Z">
          <w:r w:rsidR="00F203D0" w:rsidDel="00101E01">
            <w:delText>P</w:delText>
          </w:r>
        </w:del>
      </w:ins>
      <w:ins w:id="813" w:author="Nicholas Harp" w:date="2020-02-06T09:52:00Z">
        <w:del w:id="814" w:author="Maital Neta" w:date="2020-02-13T13:40:00Z">
          <w:r w:rsidR="00D80323" w:rsidDel="00101E01">
            <w:delText>revious work</w:delText>
          </w:r>
        </w:del>
      </w:ins>
      <w:ins w:id="815" w:author="Nicholas Harp" w:date="2020-02-06T09:53:00Z">
        <w:del w:id="816" w:author="Maital Neta" w:date="2020-02-13T13:40:00Z">
          <w:r w:rsidR="00D80323" w:rsidDel="00101E01">
            <w:delText xml:space="preserve"> has </w:delText>
          </w:r>
        </w:del>
      </w:ins>
      <w:ins w:id="817" w:author="Nicholas Harp" w:date="2020-02-06T09:55:00Z">
        <w:del w:id="818" w:author="Maital Neta" w:date="2020-02-13T13:40:00Z">
          <w:r w:rsidR="00D80323" w:rsidDel="00101E01">
            <w:delText>described a pattern indicati</w:delText>
          </w:r>
        </w:del>
      </w:ins>
      <w:ins w:id="819" w:author="Nicholas Harp" w:date="2020-02-06T09:56:00Z">
        <w:del w:id="820" w:author="Maital Neta" w:date="2020-02-13T13:40:00Z">
          <w:r w:rsidR="00D80323" w:rsidDel="00101E01">
            <w:delText xml:space="preserve">ve of </w:delText>
          </w:r>
        </w:del>
      </w:ins>
      <w:ins w:id="821" w:author="Nicholas Harp" w:date="2020-02-06T09:55:00Z">
        <w:del w:id="822" w:author="Maital Neta" w:date="2020-02-13T13:40:00Z">
          <w:r w:rsidR="00D80323" w:rsidDel="00101E01">
            <w:delText xml:space="preserve">an initial negativity </w:delText>
          </w:r>
        </w:del>
      </w:ins>
      <w:ins w:id="823" w:author="Nicholas Harp" w:date="2020-02-06T09:56:00Z">
        <w:del w:id="824" w:author="Maital Neta" w:date="2020-02-13T13:40:00Z">
          <w:r w:rsidR="00D80323" w:rsidDel="00101E01">
            <w:delText xml:space="preserve">in </w:delText>
          </w:r>
        </w:del>
        <w:r w:rsidR="00D80323">
          <w:t>mouse trajectories</w:t>
        </w:r>
      </w:ins>
      <w:ins w:id="825" w:author="Nicholas Harp" w:date="2020-02-06T10:11:00Z">
        <w:r w:rsidR="008C18EA">
          <w:t xml:space="preserve"> </w:t>
        </w:r>
      </w:ins>
      <w:ins w:id="826" w:author="Maital Neta" w:date="2020-02-13T13:40:00Z">
        <w:r>
          <w:t xml:space="preserve">reveal </w:t>
        </w:r>
        <w:r w:rsidR="00B67292">
          <w:t xml:space="preserve">an </w:t>
        </w:r>
        <w:del w:id="827" w:author="Nicholas Harp" w:date="2020-02-17T14:05:00Z">
          <w:r w:rsidR="00B67292" w:rsidDel="00DA2E43">
            <w:delText xml:space="preserve">initial </w:delText>
          </w:r>
        </w:del>
        <w:r w:rsidR="00B67292">
          <w:t xml:space="preserve">attraction toward the negative response on trials in which participants rated surprised faces as positive, supporting the initial negativity hypothesis </w:t>
        </w:r>
      </w:ins>
      <w:ins w:id="828" w:author="Nicholas Harp" w:date="2020-02-06T10:11:00Z">
        <w:del w:id="829" w:author="Maital Neta" w:date="2020-02-13T13:40:00Z">
          <w:r w:rsidR="008C18EA" w:rsidDel="00B67292">
            <w:delText>during valence judgments of surprised expressions</w:delText>
          </w:r>
        </w:del>
      </w:ins>
      <w:ins w:id="830" w:author="Nicholas Harp" w:date="2020-02-06T09:56:00Z">
        <w:del w:id="831" w:author="Maital Neta" w:date="2020-02-13T13:40:00Z">
          <w:r w:rsidR="00D80323" w:rsidDel="00B67292">
            <w:delText>. That is, across people there tend to be smaller maximum deviations for negative compared to positive interpertations of surprised expressions</w:delText>
          </w:r>
        </w:del>
      </w:ins>
      <w:ins w:id="832" w:author="Nicholas Harp" w:date="2020-02-06T09:57:00Z">
        <w:del w:id="833" w:author="Maital Neta" w:date="2020-02-13T13:40:00Z">
          <w:r w:rsidR="00D80323" w:rsidDel="00B67292">
            <w:delText xml:space="preserve"> </w:delText>
          </w:r>
        </w:del>
        <w:r w:rsidR="00D80323">
          <w:t>(Brown, Raio, &amp; Neta, 2017)</w:t>
        </w:r>
      </w:ins>
      <w:ins w:id="834" w:author="Nicholas Harp" w:date="2020-02-06T09:56:00Z">
        <w:r w:rsidR="00D80323">
          <w:t xml:space="preserve">. </w:t>
        </w:r>
      </w:ins>
      <w:ins w:id="835" w:author="Nicholas Harp" w:date="2020-02-06T09:52:00Z">
        <w:del w:id="836" w:author="Maital Neta" w:date="2020-02-13T13:41:00Z">
          <w:r w:rsidR="00D80323" w:rsidDel="00B67292">
            <w:delText xml:space="preserve">In </w:delText>
          </w:r>
        </w:del>
      </w:ins>
      <w:ins w:id="837" w:author="Nicholas Harp" w:date="2020-02-05T12:52:00Z">
        <w:del w:id="838" w:author="Maital Neta" w:date="2020-02-13T13:41:00Z">
          <w:r w:rsidR="005F1A12" w:rsidDel="00B67292">
            <w:delText>two-</w:delText>
          </w:r>
        </w:del>
      </w:ins>
      <w:ins w:id="839" w:author="Nicholas Harp" w:date="2020-02-06T09:58:00Z">
        <w:del w:id="840" w:author="Maital Neta" w:date="2020-02-13T13:41:00Z">
          <w:r w:rsidR="00D80323" w:rsidDel="00B67292">
            <w:delText xml:space="preserve">alternative forced </w:delText>
          </w:r>
        </w:del>
      </w:ins>
      <w:ins w:id="841" w:author="Nicholas Harp" w:date="2020-02-05T12:52:00Z">
        <w:del w:id="842" w:author="Maital Neta" w:date="2020-02-13T13:41:00Z">
          <w:r w:rsidR="005F1A12" w:rsidDel="00B67292">
            <w:delText xml:space="preserve">choice designs, maximum deviations are often conceptualized as a measure of response competition for </w:delText>
          </w:r>
        </w:del>
      </w:ins>
      <w:ins w:id="843" w:author="Nicholas Harp" w:date="2020-02-06T09:58:00Z">
        <w:del w:id="844" w:author="Maital Neta" w:date="2020-02-13T13:41:00Z">
          <w:r w:rsidR="00D80323" w:rsidDel="00B67292">
            <w:delText xml:space="preserve">the </w:delText>
          </w:r>
        </w:del>
      </w:ins>
      <w:ins w:id="845" w:author="Nicholas Harp" w:date="2020-02-05T12:52:00Z">
        <w:del w:id="846" w:author="Maital Neta" w:date="2020-02-13T13:41:00Z">
          <w:r w:rsidR="005F1A12" w:rsidDel="00B67292">
            <w:delText>ultimately unchosen respons or the degree of uncertainty during the response process (Calcagni, Lombardi, &amp; Sulpizio, 2017; Freeman, Dale, &amp; Farmer, 2011; Hehman, Stolier, &amp; Freeman, 2015</w:delText>
          </w:r>
          <w:r w:rsidR="005F1A12" w:rsidRPr="00001DC9" w:rsidDel="00B67292">
            <w:delText>).</w:delText>
          </w:r>
        </w:del>
      </w:ins>
      <w:ins w:id="847" w:author="Nicholas Harp" w:date="2020-02-05T12:53:00Z">
        <w:r w:rsidR="005F1A12" w:rsidRPr="00B974BE">
          <w:t xml:space="preserve"> </w:t>
        </w:r>
      </w:ins>
      <w:ins w:id="848" w:author="Nicholas Harp" w:date="2020-02-06T09:59:00Z">
        <w:del w:id="849" w:author="Maital Neta" w:date="2020-02-13T13:42:00Z">
          <w:r w:rsidR="00E5385F" w:rsidDel="00B67292">
            <w:delText>Given that high cognitive loa</w:delText>
          </w:r>
        </w:del>
      </w:ins>
      <w:ins w:id="850" w:author="Nicholas Harp" w:date="2020-02-06T10:00:00Z">
        <w:del w:id="851" w:author="Maital Neta" w:date="2020-02-13T13:42:00Z">
          <w:r w:rsidR="00E5385F" w:rsidDel="00B67292">
            <w:delText xml:space="preserve">ds previously mitigated attraction towards the response in line with one’s bias, we expect a similar effect in the present work. </w:delText>
          </w:r>
        </w:del>
      </w:ins>
      <w:ins w:id="852" w:author="Nicholas Harp" w:date="2020-02-06T10:01:00Z">
        <w:del w:id="853" w:author="Maital Neta" w:date="2020-02-13T13:42:00Z">
          <w:r w:rsidR="00E5385F" w:rsidDel="00B67292">
            <w:delText>That is</w:delText>
          </w:r>
        </w:del>
      </w:ins>
      <w:ins w:id="854" w:author="Maital Neta" w:date="2020-02-13T13:42:00Z">
        <w:r w:rsidR="00B67292">
          <w:t xml:space="preserve">Taken </w:t>
        </w:r>
      </w:ins>
      <w:ins w:id="855" w:author="Maital Neta" w:date="2020-02-13T13:43:00Z">
        <w:r w:rsidR="00B67292">
          <w:t>together, we predict that domain-general cognitive load (load that is irrespective of cognitive or emotional domain)</w:t>
        </w:r>
      </w:ins>
      <w:ins w:id="856" w:author="Nicholas Harp" w:date="2020-02-06T10:01:00Z">
        <w:del w:id="857" w:author="Maital Neta" w:date="2020-02-13T13:43:00Z">
          <w:r w:rsidR="00E5385F" w:rsidDel="00B67292">
            <w:delText>,</w:delText>
          </w:r>
        </w:del>
        <w:r w:rsidR="00E5385F">
          <w:t xml:space="preserve"> </w:t>
        </w:r>
        <w:del w:id="858" w:author="Maital Neta" w:date="2020-02-13T13:43:00Z">
          <w:r w:rsidR="00E5385F" w:rsidDel="00B67292">
            <w:delText>more demanding cognitive loads, regardless of the emotional characteristics</w:delText>
          </w:r>
        </w:del>
      </w:ins>
      <w:ins w:id="859" w:author="Nicholas Harp" w:date="2020-02-06T10:04:00Z">
        <w:del w:id="860" w:author="Maital Neta" w:date="2020-02-13T13:43:00Z">
          <w:r w:rsidR="00457FDA" w:rsidDel="00B67292">
            <w:delText xml:space="preserve"> of the load</w:delText>
          </w:r>
        </w:del>
      </w:ins>
      <w:ins w:id="861" w:author="Nicholas Harp" w:date="2020-02-06T10:01:00Z">
        <w:del w:id="862" w:author="Maital Neta" w:date="2020-02-13T13:43:00Z">
          <w:r w:rsidR="00E5385F" w:rsidDel="00B67292">
            <w:delText xml:space="preserve">, </w:delText>
          </w:r>
        </w:del>
      </w:ins>
      <w:ins w:id="863" w:author="Nicholas Harp" w:date="2020-02-06T10:11:00Z">
        <w:r w:rsidR="008C18EA">
          <w:t>will likely</w:t>
        </w:r>
      </w:ins>
      <w:ins w:id="864" w:author="Nicholas Harp" w:date="2020-02-06T10:01:00Z">
        <w:r w:rsidR="00E5385F">
          <w:t xml:space="preserve"> </w:t>
        </w:r>
        <w:del w:id="865" w:author="Maital Neta" w:date="2020-02-13T13:43:00Z">
          <w:r w:rsidR="00E5385F" w:rsidDel="00B67292">
            <w:delText xml:space="preserve">interfere with </w:delText>
          </w:r>
        </w:del>
      </w:ins>
      <w:ins w:id="866" w:author="Nicholas Harp" w:date="2020-02-06T10:03:00Z">
        <w:del w:id="867" w:author="Maital Neta" w:date="2020-02-13T13:43:00Z">
          <w:r w:rsidR="00457FDA" w:rsidDel="00B67292">
            <w:delText>typical</w:delText>
          </w:r>
        </w:del>
      </w:ins>
      <w:ins w:id="868" w:author="Nicholas Harp" w:date="2020-02-06T10:04:00Z">
        <w:del w:id="869" w:author="Maital Neta" w:date="2020-02-13T13:43:00Z">
          <w:r w:rsidR="00457FDA" w:rsidDel="00B67292">
            <w:delText xml:space="preserve"> computer mouse response </w:delText>
          </w:r>
        </w:del>
      </w:ins>
      <w:ins w:id="870" w:author="Nicholas Harp" w:date="2020-02-06T10:03:00Z">
        <w:del w:id="871" w:author="Maital Neta" w:date="2020-02-13T13:43:00Z">
          <w:r w:rsidR="00457FDA" w:rsidDel="00B67292">
            <w:delText>trajectories, which</w:delText>
          </w:r>
        </w:del>
      </w:ins>
      <w:ins w:id="872" w:author="Nicholas Harp" w:date="2020-02-06T10:02:00Z">
        <w:del w:id="873" w:author="Maital Neta" w:date="2020-02-13T13:43:00Z">
          <w:r w:rsidR="00E5385F" w:rsidDel="00B67292">
            <w:delText xml:space="preserve"> tend </w:delText>
          </w:r>
        </w:del>
      </w:ins>
      <w:ins w:id="874" w:author="Nicholas Harp" w:date="2020-02-06T10:03:00Z">
        <w:del w:id="875" w:author="Maital Neta" w:date="2020-02-13T13:43:00Z">
          <w:r w:rsidR="00457FDA" w:rsidDel="00B67292">
            <w:delText xml:space="preserve">to </w:delText>
          </w:r>
        </w:del>
      </w:ins>
      <w:ins w:id="876" w:author="Maital Neta" w:date="2020-02-13T13:43:00Z">
        <w:r w:rsidR="00B67292">
          <w:t xml:space="preserve">be </w:t>
        </w:r>
        <w:commentRangeStart w:id="877"/>
        <w:r w:rsidR="00B67292">
          <w:t xml:space="preserve">associated </w:t>
        </w:r>
      </w:ins>
      <w:commentRangeEnd w:id="877"/>
      <w:ins w:id="878" w:author="Maital Neta" w:date="2020-02-13T13:45:00Z">
        <w:r w:rsidR="00B67292">
          <w:rPr>
            <w:rStyle w:val="CommentReference"/>
            <w:rFonts w:asciiTheme="minorHAnsi" w:hAnsiTheme="minorHAnsi"/>
          </w:rPr>
          <w:commentReference w:id="877"/>
        </w:r>
      </w:ins>
      <w:ins w:id="879" w:author="Maital Neta" w:date="2020-02-13T13:43:00Z">
        <w:r w:rsidR="00B67292">
          <w:t xml:space="preserve">with </w:t>
        </w:r>
      </w:ins>
      <w:ins w:id="880" w:author="Maital Neta" w:date="2020-02-13T13:44:00Z">
        <w:del w:id="881" w:author="Nicholas Harp" w:date="2020-02-17T10:18:00Z">
          <w:r w:rsidR="00B67292" w:rsidDel="00CA5C28">
            <w:delText>greater response competition</w:delText>
          </w:r>
        </w:del>
      </w:ins>
      <w:proofErr w:type="spellStart"/>
      <w:ins w:id="882" w:author="Nicholas Harp" w:date="2020-02-17T10:20:00Z">
        <w:r w:rsidR="00CA5C28">
          <w:t>intereference</w:t>
        </w:r>
        <w:proofErr w:type="spellEnd"/>
        <w:r w:rsidR="00CA5C28">
          <w:t xml:space="preserve"> in the</w:t>
        </w:r>
      </w:ins>
      <w:ins w:id="883" w:author="Nicholas Harp" w:date="2020-02-17T10:18:00Z">
        <w:r w:rsidR="00CA5C28">
          <w:t xml:space="preserve"> response trajectories</w:t>
        </w:r>
      </w:ins>
      <w:ins w:id="884" w:author="Nicholas Harp" w:date="2020-02-17T10:20:00Z">
        <w:r w:rsidR="00CA5C28">
          <w:t>, such that the typically obse</w:t>
        </w:r>
      </w:ins>
      <w:ins w:id="885" w:author="Nicholas Harp" w:date="2020-02-17T10:21:00Z">
        <w:r w:rsidR="00CA5C28">
          <w:t>rved pattern</w:t>
        </w:r>
      </w:ins>
      <w:ins w:id="886" w:author="Maital Neta" w:date="2020-02-13T13:44:00Z">
        <w:r w:rsidR="00B67292">
          <w:t xml:space="preserve"> (i.e., positive ratings will be characterized by an </w:t>
        </w:r>
        <w:del w:id="887" w:author="Nicholas Harp" w:date="2020-02-17T14:04:00Z">
          <w:r w:rsidR="00B67292" w:rsidDel="00DA2E43">
            <w:delText xml:space="preserve">initial </w:delText>
          </w:r>
        </w:del>
        <w:r w:rsidR="00B67292">
          <w:t>attraction toward the negative response option</w:t>
        </w:r>
      </w:ins>
      <w:ins w:id="888" w:author="Maital Neta" w:date="2020-02-13T13:45:00Z">
        <w:del w:id="889" w:author="Nicholas Harp" w:date="2020-02-17T10:21:00Z">
          <w:r w:rsidR="00B67292" w:rsidDel="00CA5C28">
            <w:delText>), as in previous work (</w:delText>
          </w:r>
        </w:del>
      </w:ins>
      <w:ins w:id="890" w:author="Nicholas Harp" w:date="2020-02-17T10:21:00Z">
        <w:r w:rsidR="00CA5C28">
          <w:t xml:space="preserve">; </w:t>
        </w:r>
      </w:ins>
      <w:ins w:id="891" w:author="Nicholas Harp" w:date="2020-02-06T10:03:00Z">
        <w:del w:id="892" w:author="Maital Neta" w:date="2020-02-13T13:44:00Z">
          <w:r w:rsidR="00457FDA" w:rsidDel="00B67292">
            <w:delText>show larger ma</w:delText>
          </w:r>
        </w:del>
      </w:ins>
      <w:ins w:id="893" w:author="Nicholas Harp" w:date="2020-02-06T10:04:00Z">
        <w:del w:id="894" w:author="Maital Neta" w:date="2020-02-13T13:44:00Z">
          <w:r w:rsidR="00457FDA" w:rsidDel="00B67292">
            <w:delText>ximum deviations for</w:delText>
          </w:r>
        </w:del>
      </w:ins>
      <w:ins w:id="895" w:author="Nicholas Harp" w:date="2020-02-06T10:02:00Z">
        <w:del w:id="896" w:author="Maital Neta" w:date="2020-02-13T13:44:00Z">
          <w:r w:rsidR="00E5385F" w:rsidDel="00B67292">
            <w:delText xml:space="preserve"> positive</w:delText>
          </w:r>
        </w:del>
      </w:ins>
      <w:ins w:id="897" w:author="Nicholas Harp" w:date="2020-02-06T10:11:00Z">
        <w:del w:id="898" w:author="Maital Neta" w:date="2020-02-13T13:44:00Z">
          <w:r w:rsidR="008C18EA" w:rsidDel="00B67292">
            <w:delText xml:space="preserve"> compared to negative</w:delText>
          </w:r>
        </w:del>
      </w:ins>
      <w:ins w:id="899" w:author="Nicholas Harp" w:date="2020-02-06T10:02:00Z">
        <w:del w:id="900" w:author="Maital Neta" w:date="2020-02-13T13:44:00Z">
          <w:r w:rsidR="00E5385F" w:rsidDel="00B67292">
            <w:delText xml:space="preserve"> interpretations</w:delText>
          </w:r>
        </w:del>
      </w:ins>
      <w:ins w:id="901" w:author="Nicholas Harp" w:date="2020-02-06T10:05:00Z">
        <w:del w:id="902" w:author="Maital Neta" w:date="2020-02-13T13:44:00Z">
          <w:r w:rsidR="00457FDA" w:rsidDel="00B67292">
            <w:delText xml:space="preserve"> of surprised expressions</w:delText>
          </w:r>
        </w:del>
      </w:ins>
      <w:ins w:id="903" w:author="Nicholas Harp" w:date="2020-02-13T09:26:00Z">
        <w:del w:id="904" w:author="Maital Neta" w:date="2020-02-13T13:44:00Z">
          <w:r w:rsidR="00EE2DBD" w:rsidDel="00B67292">
            <w:delText xml:space="preserve"> (</w:delText>
          </w:r>
        </w:del>
        <w:r w:rsidR="00EE2DBD">
          <w:t>Brown et al., 2017)</w:t>
        </w:r>
      </w:ins>
      <w:ins w:id="905" w:author="Nicholas Harp" w:date="2020-02-17T10:21:00Z">
        <w:r w:rsidR="00CA5C28">
          <w:t xml:space="preserve"> are mitigated</w:t>
        </w:r>
      </w:ins>
      <w:ins w:id="906" w:author="Nicholas Harp" w:date="2020-02-06T10:02:00Z">
        <w:r w:rsidR="00E5385F">
          <w:t xml:space="preserve">. </w:t>
        </w:r>
      </w:ins>
      <w:ins w:id="907" w:author="Nicholas Harp" w:date="2020-02-06T10:00:00Z">
        <w:r w:rsidR="00E5385F">
          <w:t xml:space="preserve"> </w:t>
        </w:r>
      </w:ins>
      <w:commentRangeEnd w:id="806"/>
      <w:ins w:id="908" w:author="Nicholas Harp" w:date="2020-02-18T12:18:00Z">
        <w:r w:rsidR="00090A73">
          <w:rPr>
            <w:rStyle w:val="CommentReference"/>
            <w:rFonts w:asciiTheme="minorHAnsi" w:hAnsiTheme="minorHAnsi"/>
          </w:rPr>
          <w:commentReference w:id="806"/>
        </w:r>
      </w:ins>
      <w:ins w:id="909" w:author="Nicholas Harp" w:date="2020-02-18T13:55:00Z">
        <w:r w:rsidR="003D1572" w:rsidDel="007240C0">
          <w:t xml:space="preserve"> </w:t>
        </w:r>
      </w:ins>
      <w:ins w:id="910" w:author="Maital Neta" w:date="2020-02-13T13:45:00Z">
        <w:del w:id="911" w:author="Nicholas Harp" w:date="2020-02-17T10:13:00Z">
          <w:r w:rsidR="00B67292" w:rsidDel="007240C0">
            <w:delText>But…? Something about predicting effects related to domain-specific? Or is there nothing there for MD?</w:delText>
          </w:r>
        </w:del>
      </w:ins>
    </w:p>
    <w:p w14:paraId="34780895" w14:textId="77777777" w:rsidR="003D1572" w:rsidRDefault="003D1572" w:rsidP="00D80323">
      <w:pPr>
        <w:pStyle w:val="BodyText"/>
        <w:rPr>
          <w:ins w:id="912" w:author="Nicholas Harp" w:date="2020-02-06T09:59:00Z"/>
        </w:rPr>
      </w:pPr>
    </w:p>
    <w:p w14:paraId="22D4C3E8" w14:textId="65EC1268" w:rsidR="00D30C7B" w:rsidDel="00E72089" w:rsidRDefault="00E72089">
      <w:pPr>
        <w:pStyle w:val="Heading2"/>
        <w:rPr>
          <w:del w:id="913" w:author="Nicholas Harp" w:date="2020-02-05T12:53:00Z"/>
        </w:rPr>
        <w:pPrChange w:id="914" w:author="Nicholas Harp" w:date="2020-02-06T08:58:00Z">
          <w:pPr>
            <w:pStyle w:val="FirstParagraph"/>
          </w:pPr>
        </w:pPrChange>
      </w:pPr>
      <w:commentRangeStart w:id="915"/>
      <w:commentRangeStart w:id="916"/>
      <w:ins w:id="917" w:author="Nicholas Harp" w:date="2020-02-06T08:58:00Z">
        <w:r>
          <w:lastRenderedPageBreak/>
          <w:t>The present study</w:t>
        </w:r>
        <w:commentRangeEnd w:id="915"/>
        <w:r>
          <w:rPr>
            <w:rStyle w:val="CommentReference"/>
            <w:rFonts w:asciiTheme="minorHAnsi" w:eastAsiaTheme="minorHAnsi" w:hAnsiTheme="minorHAnsi" w:cstheme="minorBidi"/>
            <w:b w:val="0"/>
            <w:bCs w:val="0"/>
          </w:rPr>
          <w:commentReference w:id="915"/>
        </w:r>
      </w:ins>
      <w:commentRangeEnd w:id="916"/>
      <w:ins w:id="918" w:author="Nicholas Harp" w:date="2020-02-06T10:15:00Z">
        <w:r w:rsidR="008E0CA2">
          <w:rPr>
            <w:rStyle w:val="CommentReference"/>
            <w:rFonts w:asciiTheme="minorHAnsi" w:eastAsiaTheme="minorHAnsi" w:hAnsiTheme="minorHAnsi" w:cstheme="minorBidi"/>
            <w:b w:val="0"/>
            <w:bCs w:val="0"/>
          </w:rPr>
          <w:commentReference w:id="916"/>
        </w:r>
      </w:ins>
      <w:del w:id="919" w:author="Nicholas Harp" w:date="2020-02-05T12:53:00Z">
        <w:r w:rsidR="00D30C7B" w:rsidDel="005F1A12">
          <w:delText>One potential explanation for the null effect of load on ratings is the domain-specificity of the cognitive load</w:delText>
        </w:r>
      </w:del>
      <w:ins w:id="920" w:author="Maital Neta [2]" w:date="2020-02-05T09:59:00Z">
        <w:del w:id="921" w:author="Nicholas Harp" w:date="2020-02-05T12:53:00Z">
          <w:r w:rsidR="003B43DF" w:rsidDel="005F1A12">
            <w:delText xml:space="preserve"> (i</w:delText>
          </w:r>
        </w:del>
      </w:ins>
      <w:ins w:id="922" w:author="Maital Neta [2]" w:date="2020-02-05T10:00:00Z">
        <w:del w:id="923" w:author="Nicholas Harp" w:date="2020-02-05T12:53:00Z">
          <w:r w:rsidR="003B43DF" w:rsidDel="005F1A12">
            <w:delText xml:space="preserve">.e., </w:delText>
          </w:r>
          <w:commentRangeStart w:id="924"/>
          <w:r w:rsidR="003B43DF" w:rsidDel="005F1A12">
            <w:delText xml:space="preserve">if the cognitive load is taxing emotional versus non-emotional </w:delText>
          </w:r>
        </w:del>
      </w:ins>
      <w:ins w:id="925" w:author="Maital Neta [2]" w:date="2020-02-05T10:01:00Z">
        <w:del w:id="926" w:author="Nicholas Harp" w:date="2020-02-05T12:53:00Z">
          <w:r w:rsidR="003B43DF" w:rsidDel="005F1A12">
            <w:delText>resources</w:delText>
          </w:r>
          <w:commentRangeEnd w:id="924"/>
          <w:r w:rsidR="003B43DF" w:rsidDel="005F1A12">
            <w:rPr>
              <w:rStyle w:val="CommentReference"/>
              <w:rFonts w:asciiTheme="minorHAnsi" w:hAnsiTheme="minorHAnsi"/>
            </w:rPr>
            <w:commentReference w:id="924"/>
          </w:r>
          <w:r w:rsidR="003B43DF" w:rsidDel="005F1A12">
            <w:delText>)</w:delText>
          </w:r>
        </w:del>
      </w:ins>
      <w:del w:id="927"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928" w:author="Maital Neta [2]" w:date="2020-02-05T10:00:00Z">
        <w:del w:id="929" w:author="Nicholas Harp" w:date="2020-02-05T12:53:00Z">
          <w:r w:rsidR="003B43DF" w:rsidDel="005F1A12">
            <w:delText>a</w:delText>
          </w:r>
        </w:del>
      </w:ins>
      <w:del w:id="930" w:author="Nicholas Harp" w:date="2020-02-05T12:53:00Z">
        <w:r w:rsidR="00F56DC5" w:rsidDel="005F1A12">
          <w:delText>t</w:delText>
        </w:r>
      </w:del>
      <w:ins w:id="931" w:author="Maital Neta [2]" w:date="2020-02-05T10:00:00Z">
        <w:del w:id="932" w:author="Nicholas Harp" w:date="2020-02-05T12:53:00Z">
          <w:r w:rsidR="003B43DF" w:rsidDel="005F1A12">
            <w:delText xml:space="preserve"> </w:delText>
          </w:r>
        </w:del>
      </w:ins>
      <w:del w:id="933" w:author="Nicholas Harp" w:date="2020-02-05T12:53:00Z">
        <w:r w:rsidR="00F56DC5" w:rsidDel="005F1A12">
          <w:delText>ask (i.e., Stroop task) can recruit</w:delText>
        </w:r>
      </w:del>
      <w:ins w:id="934" w:author="Maital Neta [2]" w:date="2020-02-05T10:00:00Z">
        <w:del w:id="935" w:author="Nicholas Harp" w:date="2020-02-05T12:53:00Z">
          <w:r w:rsidR="003B43DF" w:rsidDel="005F1A12">
            <w:delText>s activity in</w:delText>
          </w:r>
        </w:del>
      </w:ins>
      <w:del w:id="936"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937" w:author="Nicholas Harp" w:date="2020-02-06T08:58:00Z"/>
        </w:rPr>
        <w:pPrChange w:id="938" w:author="Nicholas Harp" w:date="2020-02-06T08:58:00Z">
          <w:pPr>
            <w:pStyle w:val="BodyText"/>
          </w:pPr>
        </w:pPrChange>
      </w:pPr>
    </w:p>
    <w:p w14:paraId="576C6D2D" w14:textId="06E609C7" w:rsidR="00D30C7B" w:rsidDel="00C10CBB" w:rsidRDefault="00D30C7B" w:rsidP="00D30C7B">
      <w:pPr>
        <w:pStyle w:val="Heading2"/>
        <w:rPr>
          <w:moveFrom w:id="939" w:author="Nicholas Harp" w:date="2020-02-05T12:36:00Z"/>
        </w:rPr>
      </w:pPr>
      <w:moveFromRangeStart w:id="940" w:author="Nicholas Harp" w:date="2020-02-05T12:36:00Z" w:name="move31798586"/>
      <w:commentRangeStart w:id="941"/>
      <w:moveFrom w:id="942" w:author="Nicholas Harp" w:date="2020-02-05T12:36:00Z">
        <w:r w:rsidDel="00C10CBB">
          <w:t>The present study</w:t>
        </w:r>
        <w:commentRangeEnd w:id="941"/>
        <w:r w:rsidR="003B43DF" w:rsidDel="00C10CBB">
          <w:rPr>
            <w:rStyle w:val="CommentReference"/>
            <w:rFonts w:asciiTheme="minorHAnsi" w:eastAsiaTheme="minorHAnsi" w:hAnsiTheme="minorHAnsi" w:cstheme="minorBidi"/>
            <w:b w:val="0"/>
            <w:bCs w:val="0"/>
          </w:rPr>
          <w:commentReference w:id="941"/>
        </w:r>
      </w:moveFrom>
    </w:p>
    <w:moveFromRangeEnd w:id="940"/>
    <w:p w14:paraId="0C0ADD05" w14:textId="632C0925" w:rsidR="00B377E9" w:rsidRPr="00B377E9" w:rsidRDefault="00D30C7B" w:rsidP="00001DC9">
      <w:pPr>
        <w:pStyle w:val="FirstParagraph"/>
        <w:rPr>
          <w:ins w:id="943" w:author="Nicholas Harp" w:date="2020-01-29T13:27:00Z"/>
        </w:rPr>
      </w:pPr>
      <w:r>
        <w:t>In the present study we test</w:t>
      </w:r>
      <w:r w:rsidR="00536268">
        <w:t>ed</w:t>
      </w:r>
      <w:r>
        <w:t xml:space="preserve"> the effect</w:t>
      </w:r>
      <w:r w:rsidR="00536268">
        <w:t xml:space="preserve"> </w:t>
      </w:r>
      <w:r>
        <w:t xml:space="preserve">of </w:t>
      </w:r>
      <w:del w:id="944" w:author="Maital Neta" w:date="2020-02-13T13:46:00Z">
        <w:r w:rsidDel="00B67292">
          <w:delText xml:space="preserve">high </w:delText>
        </w:r>
      </w:del>
      <w:r>
        <w:t>cognitive load</w:t>
      </w:r>
      <w:r w:rsidR="00536268">
        <w:t xml:space="preserve"> on valence bias, </w:t>
      </w:r>
      <w:ins w:id="945" w:author="Maital Neta" w:date="2020-02-13T13:46:00Z">
        <w:r w:rsidR="00B67292">
          <w:t xml:space="preserve">as a function of the </w:t>
        </w:r>
        <w:commentRangeStart w:id="946"/>
        <w:r w:rsidR="00B67292">
          <w:t xml:space="preserve">load </w:t>
        </w:r>
        <w:del w:id="947" w:author="Nicholas Harp" w:date="2020-02-17T10:22:00Z">
          <w:r w:rsidR="00B67292" w:rsidDel="00DE7903">
            <w:delText>domain</w:delText>
          </w:r>
        </w:del>
      </w:ins>
      <w:ins w:id="948" w:author="Nicholas Harp" w:date="2020-02-17T10:22:00Z">
        <w:r w:rsidR="00DE7903">
          <w:t>(low or high) and content</w:t>
        </w:r>
      </w:ins>
      <w:ins w:id="949" w:author="Maital Neta" w:date="2020-02-13T13:46:00Z">
        <w:r w:rsidR="00B67292">
          <w:t xml:space="preserve"> (</w:t>
        </w:r>
      </w:ins>
      <w:ins w:id="950" w:author="Maital Neta" w:date="2020-02-13T13:47:00Z">
        <w:r w:rsidR="00B67292">
          <w:t>cognitive or emotional</w:t>
        </w:r>
        <w:commentRangeEnd w:id="946"/>
        <w:r w:rsidR="00B67292">
          <w:rPr>
            <w:rStyle w:val="CommentReference"/>
            <w:rFonts w:asciiTheme="minorHAnsi" w:hAnsiTheme="minorHAnsi"/>
          </w:rPr>
          <w:commentReference w:id="946"/>
        </w:r>
        <w:r w:rsidR="00B67292">
          <w:t xml:space="preserve">). </w:t>
        </w:r>
      </w:ins>
      <w:del w:id="951"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952" w:author="Nicholas Harp" w:date="2020-02-06T09:08:00Z">
        <w:r w:rsidR="0081299C" w:rsidDel="005E0CC2">
          <w:delText>In other words</w:delText>
        </w:r>
      </w:del>
      <w:ins w:id="953" w:author="Nicholas Harp" w:date="2020-02-06T09:08:00Z">
        <w:r w:rsidR="005E0CC2">
          <w:t>To do this</w:t>
        </w:r>
      </w:ins>
      <w:r w:rsidR="0081299C">
        <w:t xml:space="preserve">, we manipulated the emotional properties </w:t>
      </w:r>
      <w:ins w:id="954"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955" w:author="Nicholas Harp" w:date="2020-02-06T10:12:00Z">
        <w:r w:rsidR="00536268" w:rsidDel="008C18EA">
          <w:delText>predict a null</w:delText>
        </w:r>
      </w:del>
      <w:ins w:id="956" w:author="Nicholas Harp" w:date="2020-02-06T10:12:00Z">
        <w:del w:id="957" w:author="Maital Neta" w:date="2020-02-13T13:48:00Z">
          <w:r w:rsidR="008C18EA" w:rsidDel="00B67292">
            <w:delText>do not expect a main</w:delText>
          </w:r>
        </w:del>
      </w:ins>
      <w:ins w:id="958" w:author="Maital Neta" w:date="2020-02-13T13:48:00Z">
        <w:r w:rsidR="00B67292">
          <w:t>predict that there will be no</w:t>
        </w:r>
      </w:ins>
      <w:r w:rsidR="00536268">
        <w:t xml:space="preserve"> </w:t>
      </w:r>
      <w:commentRangeStart w:id="959"/>
      <w:del w:id="960" w:author="Nicholas Harp" w:date="2020-01-13T14:04:00Z">
        <w:r w:rsidR="004417F3" w:rsidDel="00C67810">
          <w:delText xml:space="preserve">main </w:delText>
        </w:r>
      </w:del>
      <w:r w:rsidR="00536268">
        <w:t xml:space="preserve">effect </w:t>
      </w:r>
      <w:commentRangeEnd w:id="959"/>
      <w:r w:rsidR="00B67292">
        <w:rPr>
          <w:rStyle w:val="CommentReference"/>
          <w:rFonts w:asciiTheme="minorHAnsi" w:hAnsiTheme="minorHAnsi"/>
        </w:rPr>
        <w:commentReference w:id="959"/>
      </w:r>
      <w:r w:rsidR="00536268">
        <w:t xml:space="preserve">of </w:t>
      </w:r>
      <w:ins w:id="961" w:author="Maital Neta" w:date="2020-02-13T13:54:00Z">
        <w:r w:rsidR="003F58CB" w:rsidRPr="00660C31">
          <w:rPr>
            <w:strike/>
            <w:rPrChange w:id="962" w:author="Nicholas Harp" w:date="2020-02-17T10:34:00Z">
              <w:rPr/>
            </w:rPrChange>
          </w:rPr>
          <w:t>cognitive</w:t>
        </w:r>
        <w:r w:rsidR="003F58CB">
          <w:t xml:space="preserve"> </w:t>
        </w:r>
      </w:ins>
      <w:r w:rsidR="00536268">
        <w:t xml:space="preserve">load on </w:t>
      </w:r>
      <w:del w:id="963" w:author="Maital Neta" w:date="2020-02-13T13:49:00Z">
        <w:r w:rsidR="00536268" w:rsidDel="00B67292">
          <w:delText>valence bias</w:delText>
        </w:r>
      </w:del>
      <w:ins w:id="964" w:author="Maital Neta" w:date="2020-02-13T13:49:00Z">
        <w:r w:rsidR="00B67292">
          <w:t xml:space="preserve">ratings </w:t>
        </w:r>
      </w:ins>
      <w:del w:id="965" w:author="Maital Neta" w:date="2020-02-13T13:49:00Z">
        <w:r w:rsidR="00536268" w:rsidDel="00B67292">
          <w:delText xml:space="preserve"> (i.e., ratings </w:delText>
        </w:r>
      </w:del>
      <w:r w:rsidR="00536268">
        <w:t>of surprised faces</w:t>
      </w:r>
      <w:del w:id="966" w:author="Maital Neta" w:date="2020-02-13T13:50:00Z">
        <w:r w:rsidR="00536268" w:rsidDel="00B67292">
          <w:delText xml:space="preserve"> will not differ under low versus high load)</w:delText>
        </w:r>
      </w:del>
      <w:r w:rsidR="00536268">
        <w:t xml:space="preserve">, </w:t>
      </w:r>
      <w:commentRangeStart w:id="967"/>
      <w:commentRangeStart w:id="968"/>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967"/>
      <w:r w:rsidR="003B43DF">
        <w:rPr>
          <w:rStyle w:val="CommentReference"/>
          <w:rFonts w:asciiTheme="minorHAnsi" w:hAnsiTheme="minorHAnsi"/>
        </w:rPr>
        <w:commentReference w:id="967"/>
      </w:r>
      <w:commentRangeEnd w:id="968"/>
      <w:r w:rsidR="00C10CBB">
        <w:rPr>
          <w:rStyle w:val="CommentReference"/>
          <w:rFonts w:asciiTheme="minorHAnsi" w:hAnsiTheme="minorHAnsi"/>
        </w:rPr>
        <w:commentReference w:id="968"/>
      </w:r>
      <w:r w:rsidR="00536268">
        <w:t>(20</w:t>
      </w:r>
      <w:r w:rsidR="00F56DC5">
        <w:t>16</w:t>
      </w:r>
      <w:r w:rsidR="00536268">
        <w:t xml:space="preserve">). </w:t>
      </w:r>
      <w:ins w:id="969" w:author="Nicholas Harp" w:date="2020-02-06T10:13:00Z">
        <w:r w:rsidR="00332227">
          <w:t>However</w:t>
        </w:r>
      </w:ins>
      <w:del w:id="970" w:author="Nicholas Harp" w:date="2020-02-06T10:13:00Z">
        <w:r w:rsidR="00536268" w:rsidDel="00332227">
          <w:delText>Notably</w:delText>
        </w:r>
      </w:del>
      <w:r w:rsidR="00536268">
        <w:t>, w</w:t>
      </w:r>
      <w:r>
        <w:t xml:space="preserve">e </w:t>
      </w:r>
      <w:ins w:id="971" w:author="Nicholas Harp" w:date="2020-02-06T10:13:00Z">
        <w:r w:rsidR="00332227">
          <w:t xml:space="preserve">do </w:t>
        </w:r>
      </w:ins>
      <w:r>
        <w:t>expect to find a</w:t>
      </w:r>
      <w:ins w:id="972" w:author="Maital Neta" w:date="2020-02-13T13:50:00Z">
        <w:r w:rsidR="00B67292">
          <w:t>n</w:t>
        </w:r>
      </w:ins>
      <w:r>
        <w:t xml:space="preserve"> </w:t>
      </w:r>
      <w:del w:id="973" w:author="Maital Neta" w:date="2020-02-13T13:50:00Z">
        <w:r w:rsidDel="00B67292">
          <w:delText xml:space="preserve">main </w:delText>
        </w:r>
      </w:del>
      <w:r>
        <w:t xml:space="preserve">effect of </w:t>
      </w:r>
      <w:ins w:id="974" w:author="Maital Neta" w:date="2020-02-13T13:54:00Z">
        <w:del w:id="975" w:author="Nicholas Harp" w:date="2020-02-17T10:25:00Z">
          <w:r w:rsidR="003F58CB" w:rsidDel="00DE7903">
            <w:delText xml:space="preserve">emotional </w:delText>
          </w:r>
        </w:del>
        <w:r w:rsidR="003F58CB">
          <w:t>load</w:t>
        </w:r>
      </w:ins>
      <w:ins w:id="976" w:author="Nicholas Harp" w:date="2020-02-17T10:25:00Z">
        <w:r w:rsidR="00DE7903">
          <w:t xml:space="preserve"> for </w:t>
        </w:r>
      </w:ins>
      <w:ins w:id="977" w:author="Nicholas Harp" w:date="2020-02-17T14:05:00Z">
        <w:r w:rsidR="004755FC">
          <w:t>emotional loads</w:t>
        </w:r>
      </w:ins>
      <w:ins w:id="978"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t>
        </w:r>
        <w:del w:id="979" w:author="Nicholas Harp" w:date="2020-02-17T14:06:00Z">
          <w:r w:rsidR="003F58CB" w:rsidDel="004148BB">
            <w:delText xml:space="preserve">working memory </w:delText>
          </w:r>
        </w:del>
        <w:r w:rsidR="003F58CB">
          <w:t xml:space="preserve">load. We </w:t>
        </w:r>
        <w:del w:id="980" w:author="Nicholas Harp" w:date="2020-02-17T10:26:00Z">
          <w:r w:rsidR="003F58CB" w:rsidDel="00DE7903">
            <w:delText xml:space="preserve">would </w:delText>
          </w:r>
        </w:del>
        <w:r w:rsidR="003F58CB">
          <w:t xml:space="preserve">also predict an effect of </w:t>
        </w:r>
      </w:ins>
      <w:commentRangeStart w:id="981"/>
      <w:commentRangeStart w:id="982"/>
      <w:commentRangeStart w:id="983"/>
      <w:del w:id="984" w:author="Nicholas Harp" w:date="2020-01-30T09:01:00Z">
        <w:r w:rsidDel="00AE5840">
          <w:delText xml:space="preserve">load </w:delText>
        </w:r>
      </w:del>
      <w:ins w:id="985" w:author="Nicholas Harp" w:date="2020-01-30T09:01:00Z">
        <w:del w:id="986" w:author="Maital Neta" w:date="2020-02-13T13:49:00Z">
          <w:r w:rsidR="00AE5840" w:rsidDel="00B67292">
            <w:delText>content</w:delText>
          </w:r>
        </w:del>
      </w:ins>
      <w:ins w:id="987" w:author="Maital Neta" w:date="2020-02-13T13:49:00Z">
        <w:del w:id="988" w:author="Nicholas Harp" w:date="2020-02-17T10:27:00Z">
          <w:r w:rsidR="00B67292" w:rsidDel="00DE7903">
            <w:delText>domain</w:delText>
          </w:r>
        </w:del>
      </w:ins>
      <w:ins w:id="989" w:author="Nicholas Harp" w:date="2020-02-17T10:27:00Z">
        <w:r w:rsidR="009B1784">
          <w:t xml:space="preserve">domain </w:t>
        </w:r>
      </w:ins>
      <w:del w:id="990" w:author="Maital Neta" w:date="2020-02-13T13:49:00Z">
        <w:r w:rsidR="00536268" w:rsidDel="00B67292">
          <w:delText>type</w:delText>
        </w:r>
        <w:commentRangeEnd w:id="981"/>
        <w:r w:rsidR="003B43DF" w:rsidDel="00B67292">
          <w:rPr>
            <w:rStyle w:val="CommentReference"/>
            <w:rFonts w:asciiTheme="minorHAnsi" w:hAnsiTheme="minorHAnsi"/>
          </w:rPr>
          <w:commentReference w:id="981"/>
        </w:r>
        <w:commentRangeEnd w:id="982"/>
        <w:r w:rsidR="00C10CBB" w:rsidDel="00B67292">
          <w:rPr>
            <w:rStyle w:val="CommentReference"/>
            <w:rFonts w:asciiTheme="minorHAnsi" w:hAnsiTheme="minorHAnsi"/>
          </w:rPr>
          <w:commentReference w:id="982"/>
        </w:r>
        <w:r w:rsidR="00536268" w:rsidDel="00B67292">
          <w:delText xml:space="preserve"> (emotional versus </w:delText>
        </w:r>
        <w:r w:rsidDel="00B67292">
          <w:delText>non-emotional</w:delText>
        </w:r>
        <w:r w:rsidR="00536268" w:rsidDel="00B67292">
          <w:delText>)</w:delText>
        </w:r>
        <w:r w:rsidDel="00B67292">
          <w:delText xml:space="preserve"> </w:delText>
        </w:r>
        <w:commentRangeEnd w:id="983"/>
        <w:r w:rsidR="00B67292" w:rsidDel="00B67292">
          <w:rPr>
            <w:rStyle w:val="CommentReference"/>
            <w:rFonts w:asciiTheme="minorHAnsi" w:hAnsiTheme="minorHAnsi"/>
          </w:rPr>
          <w:commentReference w:id="983"/>
        </w:r>
      </w:del>
      <w:r>
        <w:t xml:space="preserve">on </w:t>
      </w:r>
      <w:del w:id="991" w:author="Maital Neta" w:date="2020-02-13T13:50:00Z">
        <w:r w:rsidDel="00B67292">
          <w:delText>interpretations of surprise</w:delText>
        </w:r>
      </w:del>
      <w:ins w:id="992" w:author="Maital Neta" w:date="2020-02-13T13:50:00Z">
        <w:r w:rsidR="00B67292">
          <w:t>ratings</w:t>
        </w:r>
      </w:ins>
      <w:r>
        <w:t xml:space="preserve">, such that </w:t>
      </w:r>
      <w:del w:id="993" w:author="Maital Neta" w:date="2020-02-13T13:50:00Z">
        <w:r w:rsidDel="00B67292">
          <w:delText xml:space="preserve">interpretations made under </w:delText>
        </w:r>
      </w:del>
      <w:ins w:id="994" w:author="Maital Neta" w:date="2020-02-13T13:50:00Z">
        <w:r w:rsidR="00B67292">
          <w:t>a</w:t>
        </w:r>
      </w:ins>
      <w:ins w:id="995" w:author="Maital Neta" w:date="2020-02-13T13:51:00Z">
        <w:r w:rsidR="003F58CB">
          <w:t>n</w:t>
        </w:r>
      </w:ins>
      <w:ins w:id="996" w:author="Maital Neta" w:date="2020-02-13T13:50:00Z">
        <w:r w:rsidR="00B67292">
          <w:t xml:space="preserve"> </w:t>
        </w:r>
      </w:ins>
      <w:r>
        <w:t xml:space="preserve">emotional load </w:t>
      </w:r>
      <w:del w:id="997" w:author="Maital Neta" w:date="2020-02-13T13:50:00Z">
        <w:r w:rsidDel="00B67292">
          <w:delText xml:space="preserve">are </w:delText>
        </w:r>
      </w:del>
      <w:ins w:id="998" w:author="Maital Neta" w:date="2020-02-13T13:50:00Z">
        <w:r w:rsidR="00B67292">
          <w:t xml:space="preserve">will result in </w:t>
        </w:r>
      </w:ins>
      <w:r>
        <w:t xml:space="preserve">more negative </w:t>
      </w:r>
      <w:ins w:id="999" w:author="Maital Neta" w:date="2020-02-13T13:50:00Z">
        <w:r w:rsidR="00B67292">
          <w:t xml:space="preserve">ratings </w:t>
        </w:r>
      </w:ins>
      <w:r>
        <w:t xml:space="preserve">than </w:t>
      </w:r>
      <w:del w:id="1000" w:author="Maital Neta" w:date="2020-02-13T13:50:00Z">
        <w:r w:rsidDel="00B67292">
          <w:delText>those made under non-emotional working memory loads</w:delText>
        </w:r>
      </w:del>
      <w:ins w:id="1001" w:author="Maital Neta" w:date="2020-02-13T13:50:00Z">
        <w:r w:rsidR="00B67292">
          <w:t xml:space="preserve">a </w:t>
        </w:r>
        <w:del w:id="1002" w:author="Nicholas Harp" w:date="2020-02-17T10:27:00Z">
          <w:r w:rsidR="00B67292" w:rsidDel="009B1784">
            <w:delText>cognitive</w:delText>
          </w:r>
        </w:del>
      </w:ins>
      <w:ins w:id="1003" w:author="Nicholas Harp" w:date="2020-02-17T10:27:00Z">
        <w:r w:rsidR="009B1784">
          <w:t>neutral</w:t>
        </w:r>
      </w:ins>
      <w:ins w:id="1004" w:author="Maital Neta" w:date="2020-02-13T13:50:00Z">
        <w:r w:rsidR="00B67292">
          <w:t xml:space="preserve"> load</w:t>
        </w:r>
      </w:ins>
      <w:ins w:id="1005" w:author="Maital Neta" w:date="2020-02-13T13:51:00Z">
        <w:r w:rsidR="003F58CB">
          <w:t xml:space="preserve">, suggesting </w:t>
        </w:r>
      </w:ins>
      <w:del w:id="1006" w:author="Maital Neta" w:date="2020-02-13T13:51:00Z">
        <w:r w:rsidDel="003F58CB">
          <w:delText xml:space="preserve">. </w:delText>
        </w:r>
      </w:del>
      <w:ins w:id="1007" w:author="Nicholas Harp" w:date="2020-01-15T13:13:00Z">
        <w:del w:id="1008" w:author="Maital Neta" w:date="2020-02-13T13:51:00Z">
          <w:r w:rsidR="00876084" w:rsidDel="003F58CB">
            <w:delText xml:space="preserve">This would suggest </w:delText>
          </w:r>
        </w:del>
        <w:r w:rsidR="00876084">
          <w:t>that emotional load</w:t>
        </w:r>
      </w:ins>
      <w:ins w:id="1009" w:author="Maital Neta" w:date="2020-02-13T13:51:00Z">
        <w:r w:rsidR="003F58CB">
          <w:t xml:space="preserve"> requires the same resources </w:t>
        </w:r>
      </w:ins>
      <w:ins w:id="1010" w:author="Nicholas Harp" w:date="2020-01-15T13:13:00Z">
        <w:del w:id="1011" w:author="Maital Neta" w:date="2020-02-13T13:51:00Z">
          <w:r w:rsidR="00876084" w:rsidDel="003F58CB">
            <w:delText xml:space="preserve">s tap into </w:delText>
          </w:r>
        </w:del>
      </w:ins>
      <w:ins w:id="1012" w:author="Nicholas Harp" w:date="2020-01-15T13:14:00Z">
        <w:del w:id="1013" w:author="Maital Neta" w:date="2020-02-13T13:51:00Z">
          <w:r w:rsidR="00876084" w:rsidDel="003F58CB">
            <w:delText>the same processes that are</w:delText>
          </w:r>
        </w:del>
      </w:ins>
      <w:ins w:id="1014" w:author="Maital Neta" w:date="2020-02-13T13:51:00Z">
        <w:r w:rsidR="003F58CB">
          <w:t>as those</w:t>
        </w:r>
      </w:ins>
      <w:ins w:id="1015" w:author="Nicholas Harp" w:date="2020-01-15T13:14:00Z">
        <w:r w:rsidR="00876084">
          <w:t xml:space="preserve"> </w:t>
        </w:r>
        <w:del w:id="1016" w:author="Maital Neta" w:date="2020-02-13T13:52:00Z">
          <w:r w:rsidR="00876084" w:rsidDel="003F58CB">
            <w:delText>used during resolution of</w:delText>
          </w:r>
        </w:del>
      </w:ins>
      <w:ins w:id="1017" w:author="Maital Neta" w:date="2020-02-13T13:52:00Z">
        <w:r w:rsidR="003F58CB">
          <w:t>when resolving the ambiguity in surprised faces</w:t>
        </w:r>
      </w:ins>
      <w:ins w:id="1018" w:author="Nicholas Harp" w:date="2020-01-15T13:14:00Z">
        <w:r w:rsidR="00876084">
          <w:t xml:space="preserve"> emotional ambiguity</w:t>
        </w:r>
        <w:del w:id="1019"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1020" w:author="Nicholas Harp" w:date="2020-02-17T10:28:00Z">
        <w:r w:rsidRPr="003F58CB" w:rsidDel="009B1784">
          <w:rPr>
            <w:strike/>
            <w:rPrChange w:id="1021" w:author="Maital Neta" w:date="2020-02-13T13:55:00Z">
              <w:rPr/>
            </w:rPrChange>
          </w:rPr>
          <w:delText xml:space="preserve">Further, we predict an </w:delText>
        </w:r>
        <w:commentRangeStart w:id="1022"/>
        <w:r w:rsidRPr="003F58CB" w:rsidDel="009B1784">
          <w:rPr>
            <w:strike/>
            <w:rPrChange w:id="1023" w:author="Maital Neta" w:date="2020-02-13T13:55:00Z">
              <w:rPr/>
            </w:rPrChange>
          </w:rPr>
          <w:delText>interaction effect</w:delText>
        </w:r>
        <w:commentRangeEnd w:id="1022"/>
        <w:r w:rsidR="003F58CB" w:rsidRPr="003F58CB" w:rsidDel="009B1784">
          <w:rPr>
            <w:rStyle w:val="CommentReference"/>
            <w:rFonts w:asciiTheme="minorHAnsi" w:hAnsiTheme="minorHAnsi"/>
            <w:strike/>
            <w:rPrChange w:id="1024" w:author="Maital Neta" w:date="2020-02-13T13:55:00Z">
              <w:rPr>
                <w:rStyle w:val="CommentReference"/>
                <w:rFonts w:asciiTheme="minorHAnsi" w:hAnsiTheme="minorHAnsi"/>
              </w:rPr>
            </w:rPrChange>
          </w:rPr>
          <w:commentReference w:id="1022"/>
        </w:r>
        <w:r w:rsidRPr="003F58CB" w:rsidDel="009B1784">
          <w:rPr>
            <w:strike/>
            <w:rPrChange w:id="1025" w:author="Maital Neta" w:date="2020-02-13T13:55:00Z">
              <w:rPr/>
            </w:rPrChange>
          </w:rPr>
          <w:delText xml:space="preserve">, </w:delText>
        </w:r>
      </w:del>
      <w:del w:id="1026" w:author="Maital Neta" w:date="2020-02-13T13:54:00Z">
        <w:r w:rsidDel="003F58CB">
          <w:delText xml:space="preserve">such that </w:delText>
        </w:r>
        <w:r w:rsidR="00536268" w:rsidDel="003F58CB">
          <w:delText xml:space="preserve">high </w:delText>
        </w:r>
        <w:r w:rsidDel="003F58CB">
          <w:delText xml:space="preserve">emotional </w:delText>
        </w:r>
      </w:del>
      <w:del w:id="1027" w:author="Maital Neta" w:date="2020-02-13T13:52:00Z">
        <w:r w:rsidDel="003F58CB">
          <w:delText xml:space="preserve">working memory </w:delText>
        </w:r>
      </w:del>
      <w:del w:id="1028"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1029" w:author="Nicholas Harp" w:date="2020-01-15T13:12:00Z">
        <w:del w:id="1030" w:author="Maital Neta" w:date="2020-02-13T13:54:00Z">
          <w:r w:rsidR="00876084" w:rsidDel="003F58CB">
            <w:delText xml:space="preserve"> </w:delText>
          </w:r>
        </w:del>
      </w:ins>
      <w:ins w:id="1031" w:author="Nicholas Harp" w:date="2020-02-06T10:13:00Z">
        <w:del w:id="1032" w:author="Maital Neta" w:date="2020-02-13T13:55:00Z">
          <w:r w:rsidR="00332227" w:rsidDel="003F58CB">
            <w:delText xml:space="preserve">Regarding </w:delText>
          </w:r>
        </w:del>
      </w:ins>
      <w:ins w:id="1033" w:author="Nicholas Harp" w:date="2020-02-05T15:59:00Z">
        <w:del w:id="1034" w:author="Maital Neta" w:date="2020-02-13T13:55:00Z">
          <w:r w:rsidR="00B377E9" w:rsidDel="003F58CB">
            <w:delText xml:space="preserve">mouse </w:delText>
          </w:r>
          <w:r w:rsidR="00B377E9" w:rsidRPr="00001DC9" w:rsidDel="003F58CB">
            <w:delText>trajectories,</w:delText>
          </w:r>
        </w:del>
      </w:ins>
      <w:ins w:id="1035" w:author="Maital Neta" w:date="2020-02-13T13:56:00Z">
        <w:r w:rsidR="003F58CB">
          <w:t>Consistent with previous work</w:t>
        </w:r>
      </w:ins>
      <w:ins w:id="1036" w:author="Maital Neta" w:date="2020-02-13T13:55:00Z">
        <w:r w:rsidR="003F58CB">
          <w:t>,</w:t>
        </w:r>
      </w:ins>
      <w:ins w:id="1037" w:author="Nicholas Harp" w:date="2020-02-05T15:59:00Z">
        <w:r w:rsidR="00B377E9" w:rsidRPr="00001DC9">
          <w:t xml:space="preserve"> </w:t>
        </w:r>
        <w:r w:rsidR="00001DC9" w:rsidRPr="00001DC9">
          <w:rPr>
            <w:rPrChange w:id="1038" w:author="Nicholas Harp" w:date="2020-02-05T16:00:00Z">
              <w:rPr>
                <w:highlight w:val="yellow"/>
              </w:rPr>
            </w:rPrChange>
          </w:rPr>
          <w:t>we predict that</w:t>
        </w:r>
      </w:ins>
      <w:ins w:id="1039" w:author="Maital Neta" w:date="2020-02-13T13:56:00Z">
        <w:r w:rsidR="003F58CB">
          <w:t xml:space="preserve"> </w:t>
        </w:r>
      </w:ins>
      <w:ins w:id="1040" w:author="Nicholas Harp" w:date="2020-02-05T15:59:00Z">
        <w:del w:id="1041" w:author="Maital Neta" w:date="2020-02-13T13:56:00Z">
          <w:r w:rsidR="00001DC9" w:rsidRPr="00001DC9" w:rsidDel="003F58CB">
            <w:rPr>
              <w:rPrChange w:id="1042" w:author="Nicholas Harp" w:date="2020-02-05T16:00:00Z">
                <w:rPr>
                  <w:highlight w:val="yellow"/>
                </w:rPr>
              </w:rPrChange>
            </w:rPr>
            <w:delText xml:space="preserve"> </w:delText>
          </w:r>
        </w:del>
      </w:ins>
      <w:ins w:id="1043" w:author="Maital Neta" w:date="2020-02-13T13:55:00Z">
        <w:r w:rsidR="003F58CB">
          <w:t xml:space="preserve">response competition (i.e., attraction toward the competing – unselected – response) </w:t>
        </w:r>
      </w:ins>
      <w:ins w:id="1044" w:author="Nicholas Harp" w:date="2020-02-05T15:59:00Z">
        <w:del w:id="1045" w:author="Maital Neta" w:date="2020-02-13T13:56:00Z">
          <w:r w:rsidR="00001DC9" w:rsidRPr="00001DC9" w:rsidDel="003F58CB">
            <w:rPr>
              <w:rPrChange w:id="1046"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1047" w:author="Nicholas Harp" w:date="2020-02-13T09:27:00Z">
        <w:del w:id="1048" w:author="Maital Neta" w:date="2020-02-13T13:56:00Z">
          <w:r w:rsidR="00B77695" w:rsidDel="003F58CB">
            <w:delText xml:space="preserve"> et al.</w:delText>
          </w:r>
        </w:del>
      </w:ins>
      <w:ins w:id="1049" w:author="Nicholas Harp" w:date="2020-02-05T15:59:00Z">
        <w:del w:id="1050" w:author="Maital Neta" w:date="2020-02-13T13:56:00Z">
          <w:r w:rsidR="00001DC9" w:rsidRPr="00001DC9" w:rsidDel="003F58CB">
            <w:rPr>
              <w:rPrChange w:id="1051" w:author="Nicholas Harp" w:date="2020-02-05T16:00:00Z">
                <w:rPr>
                  <w:highlight w:val="yellow"/>
                </w:rPr>
              </w:rPrChange>
            </w:rPr>
            <w:delText xml:space="preserve">, 2017) </w:delText>
          </w:r>
        </w:del>
        <w:r w:rsidR="00001DC9" w:rsidRPr="00001DC9">
          <w:rPr>
            <w:rPrChange w:id="1052" w:author="Nicholas Harp" w:date="2020-02-05T16:00:00Z">
              <w:rPr>
                <w:highlight w:val="yellow"/>
              </w:rPr>
            </w:rPrChange>
          </w:rPr>
          <w:t>will be mitigated under high cognitive load</w:t>
        </w:r>
        <w:del w:id="1053" w:author="Maital Neta" w:date="2020-02-13T13:56:00Z">
          <w:r w:rsidR="00001DC9" w:rsidRPr="00001DC9" w:rsidDel="003F58CB">
            <w:rPr>
              <w:rPrChange w:id="1054" w:author="Nicholas Harp" w:date="2020-02-05T16:00:00Z">
                <w:rPr>
                  <w:highlight w:val="yellow"/>
                </w:rPr>
              </w:rPrChange>
            </w:rPr>
            <w:delText>s</w:delText>
          </w:r>
        </w:del>
      </w:ins>
      <w:ins w:id="1055" w:author="Nicholas Harp" w:date="2020-02-06T10:14:00Z">
        <w:r w:rsidR="00332227">
          <w:t xml:space="preserve"> </w:t>
        </w:r>
        <w:del w:id="1056" w:author="Maital Neta" w:date="2020-02-13T13:57:00Z">
          <w:r w:rsidR="00332227" w:rsidDel="003F58CB">
            <w:delText>in general</w:delText>
          </w:r>
        </w:del>
      </w:ins>
      <w:ins w:id="1057" w:author="Nicholas Harp" w:date="2020-02-05T16:01:00Z">
        <w:del w:id="1058" w:author="Maital Neta" w:date="2020-02-13T13:56:00Z">
          <w:r w:rsidR="00B974BE" w:rsidDel="003F58CB">
            <w:delText>,</w:delText>
          </w:r>
        </w:del>
        <w:del w:id="1059" w:author="Maital Neta" w:date="2020-02-13T13:57:00Z">
          <w:r w:rsidR="00B974BE" w:rsidDel="003F58CB">
            <w:delText xml:space="preserve"> </w:delText>
          </w:r>
        </w:del>
      </w:ins>
      <w:ins w:id="1060" w:author="Nicholas Harp" w:date="2020-02-05T16:02:00Z">
        <w:del w:id="1061" w:author="Maital Neta" w:date="2020-02-13T13:56:00Z">
          <w:r w:rsidR="00B974BE" w:rsidDel="003F58CB">
            <w:delText xml:space="preserve">replicating the </w:delText>
          </w:r>
        </w:del>
      </w:ins>
      <w:ins w:id="1062" w:author="Nicholas Harp" w:date="2020-02-06T10:14:00Z">
        <w:del w:id="1063" w:author="Maital Neta" w:date="2020-02-13T13:56:00Z">
          <w:r w:rsidR="00D22EDA" w:rsidDel="003F58CB">
            <w:delText>interference effect</w:delText>
          </w:r>
        </w:del>
      </w:ins>
      <w:ins w:id="1064" w:author="Nicholas Harp" w:date="2020-02-05T16:02:00Z">
        <w:del w:id="1065" w:author="Maital Neta" w:date="2020-02-13T13:56:00Z">
          <w:r w:rsidR="00B974BE" w:rsidDel="003F58CB">
            <w:delText xml:space="preserve"> o</w:delText>
          </w:r>
        </w:del>
      </w:ins>
      <w:ins w:id="1066" w:author="Nicholas Harp" w:date="2020-02-06T10:14:00Z">
        <w:del w:id="1067" w:author="Maital Neta" w:date="2020-02-13T13:56:00Z">
          <w:r w:rsidR="00D22EDA" w:rsidDel="003F58CB">
            <w:delText>f</w:delText>
          </w:r>
        </w:del>
      </w:ins>
      <w:ins w:id="1068" w:author="Nicholas Harp" w:date="2020-02-05T16:02:00Z">
        <w:del w:id="1069" w:author="Maital Neta" w:date="2020-02-13T13:56:00Z">
          <w:r w:rsidR="00B974BE" w:rsidDel="003F58CB">
            <w:delText xml:space="preserve"> cognitive loads </w:delText>
          </w:r>
        </w:del>
      </w:ins>
      <w:ins w:id="1070" w:author="Nicholas Harp" w:date="2020-02-06T10:14:00Z">
        <w:del w:id="1071" w:author="Maital Neta" w:date="2020-02-13T13:56:00Z">
          <w:r w:rsidR="00D22EDA" w:rsidDel="003F58CB">
            <w:delText>seen in previous work</w:delText>
          </w:r>
        </w:del>
      </w:ins>
      <w:ins w:id="1072" w:author="Nicholas Harp" w:date="2020-02-05T16:02:00Z">
        <w:del w:id="1073"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1074" w:author="Nicholas Harp" w:date="2020-02-05T16:01:00Z">
        <w:del w:id="1075" w:author="Maital Neta" w:date="2020-02-13T13:57:00Z">
          <w:r w:rsidR="00B974BE" w:rsidDel="003F58CB">
            <w:delText>.</w:delText>
          </w:r>
        </w:del>
      </w:ins>
      <w:ins w:id="1076" w:author="Maital Neta" w:date="2020-02-13T13:57:00Z">
        <w:r w:rsidR="003F58CB">
          <w:t xml:space="preserve">, </w:t>
        </w:r>
        <w:commentRangeStart w:id="1077"/>
        <w:commentRangeStart w:id="1078"/>
        <w:r w:rsidR="003F58CB">
          <w:t>but that this effect will not be impacted by the load domain</w:t>
        </w:r>
        <w:commentRangeEnd w:id="1077"/>
        <w:r w:rsidR="003F58CB">
          <w:rPr>
            <w:rStyle w:val="CommentReference"/>
            <w:rFonts w:asciiTheme="minorHAnsi" w:hAnsiTheme="minorHAnsi"/>
          </w:rPr>
          <w:commentReference w:id="1077"/>
        </w:r>
      </w:ins>
      <w:commentRangeEnd w:id="1078"/>
      <w:r w:rsidR="009B1784">
        <w:rPr>
          <w:rStyle w:val="CommentReference"/>
          <w:rFonts w:asciiTheme="minorHAnsi" w:hAnsiTheme="minorHAnsi"/>
        </w:rPr>
        <w:commentReference w:id="1078"/>
      </w:r>
      <w:ins w:id="1079" w:author="Maital Neta" w:date="2020-02-13T13:57:00Z">
        <w:r w:rsidR="003F58CB">
          <w:t xml:space="preserve">. </w:t>
        </w:r>
      </w:ins>
      <w:ins w:id="1080" w:author="Nicholas Harp" w:date="2020-02-05T16:01:00Z">
        <w:del w:id="1081" w:author="Maital Neta" w:date="2020-02-13T13:57:00Z">
          <w:r w:rsidR="00B974BE" w:rsidDel="003F58CB">
            <w:delText xml:space="preserve"> </w:delText>
          </w:r>
        </w:del>
      </w:ins>
      <w:ins w:id="1082" w:author="Nicholas Harp" w:date="2020-02-05T15:59:00Z">
        <w:del w:id="1083" w:author="Maital Neta" w:date="2020-02-13T13:57:00Z">
          <w:r w:rsidR="00001DC9" w:rsidDel="003F58CB">
            <w:delText xml:space="preserve"> </w:delText>
          </w:r>
        </w:del>
      </w:ins>
    </w:p>
    <w:p w14:paraId="54A7EEE1" w14:textId="44958C69" w:rsidR="00B2555B" w:rsidRPr="00B2555B" w:rsidDel="00B2555B" w:rsidRDefault="00B2555B">
      <w:pPr>
        <w:pStyle w:val="BodyText"/>
        <w:rPr>
          <w:del w:id="1084" w:author="Nicholas Harp" w:date="2020-01-29T13:27:00Z"/>
        </w:rPr>
        <w:pPrChange w:id="1085" w:author="Nicholas Harp" w:date="2020-01-29T13:27:00Z">
          <w:pPr>
            <w:pStyle w:val="FirstParagraph"/>
          </w:pPr>
        </w:pPrChange>
      </w:pPr>
    </w:p>
    <w:p w14:paraId="4F14B643" w14:textId="77777777" w:rsidR="00E75F14" w:rsidRDefault="00C95E64">
      <w:pPr>
        <w:pStyle w:val="Heading1"/>
      </w:pPr>
      <w:bookmarkStart w:id="1086" w:name="methods"/>
      <w:bookmarkEnd w:id="328"/>
      <w:r>
        <w:t>Methods</w:t>
      </w:r>
      <w:bookmarkEnd w:id="1086"/>
    </w:p>
    <w:p w14:paraId="68A0FE0E" w14:textId="77777777" w:rsidR="00E75F14" w:rsidRDefault="00C95E64">
      <w:pPr>
        <w:pStyle w:val="Heading2"/>
      </w:pPr>
      <w:bookmarkStart w:id="1087" w:name="participants"/>
      <w:r>
        <w:t>Participants</w:t>
      </w:r>
      <w:bookmarkEnd w:id="1087"/>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1088" w:author="Nicholas Harp" w:date="2020-01-30T10:42:00Z">
        <w:r w:rsidDel="00D872A2">
          <w:delText xml:space="preserve">eight </w:delText>
        </w:r>
      </w:del>
      <w:ins w:id="1089"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xml:space="preserve">. All subjects provided written informed consent in accordance with the Declaration of Helsinki and all </w:t>
      </w:r>
      <w:r>
        <w:lastRenderedPageBreak/>
        <w:t>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090" w:name="material"/>
      <w:del w:id="1091" w:author="Nicholas Harp" w:date="2020-01-30T08:57:00Z">
        <w:r w:rsidDel="00F87B70">
          <w:delText>Material</w:delText>
        </w:r>
      </w:del>
      <w:bookmarkEnd w:id="1090"/>
      <w:ins w:id="1092"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93" w:author="Nicholas Harp" w:date="2020-01-30T08:57:00Z"/>
        </w:rPr>
      </w:pPr>
      <w:bookmarkStart w:id="1094" w:name="stimuli"/>
      <w:del w:id="1095" w:author="Nicholas Harp" w:date="2020-01-30T08:57:00Z">
        <w:r w:rsidDel="00F87B70">
          <w:delText>Stimuli</w:delText>
        </w:r>
        <w:bookmarkEnd w:id="1094"/>
      </w:del>
    </w:p>
    <w:p w14:paraId="13D969F7" w14:textId="24851651" w:rsidR="00E75F14" w:rsidDel="005E1C74" w:rsidRDefault="00C95E64">
      <w:pPr>
        <w:pStyle w:val="FirstParagraph"/>
        <w:rPr>
          <w:del w:id="1096" w:author="Nicholas Harp" w:date="2020-01-30T08:56:00Z"/>
        </w:rPr>
      </w:pPr>
      <w:moveFromRangeStart w:id="1097" w:author="Nicholas Harp" w:date="2020-01-30T08:54:00Z" w:name="move31266913"/>
      <w:moveFrom w:id="1098" w:author="Nicholas Harp" w:date="2020-01-30T08:54:00Z">
        <w:del w:id="1099"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97"/>
      <w:del w:id="1100" w:author="Nicholas Harp" w:date="2020-01-30T08:56:00Z">
        <w:r w:rsidDel="005E1C74">
          <w:delText xml:space="preserve">The scene stimuli were selected from the International Affective Picture System (Lang, Bradley, &amp; Cuthbert, 2008). </w:delText>
        </w:r>
      </w:del>
      <w:del w:id="1101" w:author="Nicholas Harp" w:date="2020-01-30T08:53:00Z">
        <w:r w:rsidDel="005E1C74">
          <w:delText xml:space="preserve">A total of 288 scenes (72 positive, 72 negative, and 144 neutral) were selected for </w:delText>
        </w:r>
      </w:del>
      <w:del w:id="1102" w:author="Nicholas Harp" w:date="2020-01-27T10:54:00Z">
        <w:r w:rsidDel="00972E01">
          <w:delText xml:space="preserve">the </w:delText>
        </w:r>
      </w:del>
      <w:del w:id="1103"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104" w:author="Nicholas Harp" w:date="2020-01-30T08:57:00Z"/>
        </w:rPr>
      </w:pPr>
      <w:bookmarkStart w:id="1105" w:name="procedure"/>
      <w:del w:id="1106" w:author="Nicholas Harp" w:date="2020-01-30T08:57:00Z">
        <w:r w:rsidDel="00F87B70">
          <w:delText>Procedure</w:delText>
        </w:r>
        <w:bookmarkEnd w:id="1105"/>
      </w:del>
    </w:p>
    <w:p w14:paraId="55A13860" w14:textId="7A2CF9BB" w:rsidR="005E1C74" w:rsidRDefault="00C95E64" w:rsidP="00022A70">
      <w:pPr>
        <w:pStyle w:val="FirstParagraph"/>
        <w:rPr>
          <w:ins w:id="1107" w:author="Nicholas Harp" w:date="2020-01-30T08:53:00Z"/>
        </w:rPr>
      </w:pPr>
      <w:r>
        <w:t xml:space="preserve">After arriving at the lab, participants provided informed consent prior to completing the task. </w:t>
      </w:r>
      <w:ins w:id="1108" w:author="Nicholas Harp" w:date="2020-01-30T08:51:00Z">
        <w:r w:rsidR="005E1C74">
          <w:t>Participants then completed the task</w:t>
        </w:r>
      </w:ins>
      <w:ins w:id="1109" w:author="Nicholas Harp" w:date="2020-02-06T13:37:00Z">
        <w:r w:rsidR="007B0235">
          <w:t xml:space="preserve"> using MouseTracker software (Freeman &amp; </w:t>
        </w:r>
        <w:proofErr w:type="spellStart"/>
        <w:r w:rsidR="007B0235">
          <w:t>Ambady</w:t>
        </w:r>
        <w:proofErr w:type="spellEnd"/>
        <w:r w:rsidR="007B0235">
          <w:t>, 2010)</w:t>
        </w:r>
      </w:ins>
      <w:ins w:id="1110" w:author="Nicholas Harp" w:date="2020-01-30T08:51:00Z">
        <w:r w:rsidR="005E1C74">
          <w:t xml:space="preserve">, which included </w:t>
        </w:r>
        <w:commentRangeStart w:id="1111"/>
        <w:commentRangeStart w:id="1112"/>
        <w:commentRangeStart w:id="1113"/>
        <w:r w:rsidR="005E1C74">
          <w:t>144</w:t>
        </w:r>
      </w:ins>
      <w:commentRangeEnd w:id="1111"/>
      <w:r w:rsidR="00EA4775">
        <w:rPr>
          <w:rStyle w:val="CommentReference"/>
          <w:rFonts w:asciiTheme="minorHAnsi" w:hAnsiTheme="minorHAnsi"/>
        </w:rPr>
        <w:commentReference w:id="1111"/>
      </w:r>
      <w:commentRangeEnd w:id="1112"/>
      <w:r w:rsidR="002344B4">
        <w:rPr>
          <w:rStyle w:val="CommentReference"/>
          <w:rFonts w:asciiTheme="minorHAnsi" w:hAnsiTheme="minorHAnsi"/>
        </w:rPr>
        <w:commentReference w:id="1112"/>
      </w:r>
      <w:commentRangeEnd w:id="1113"/>
      <w:r w:rsidR="00765CC1">
        <w:rPr>
          <w:rStyle w:val="CommentReference"/>
          <w:rFonts w:asciiTheme="minorHAnsi" w:hAnsiTheme="minorHAnsi"/>
        </w:rPr>
        <w:commentReference w:id="1113"/>
      </w:r>
      <w:ins w:id="1114" w:author="Nicholas Harp" w:date="2020-01-30T08:51:00Z">
        <w:r w:rsidR="005E1C74" w:rsidRPr="00EA4775">
          <w:rPr>
            <w:rStyle w:val="FootnoteReference"/>
          </w:rPr>
          <w:footnoteReference w:id="1"/>
        </w:r>
        <w:r w:rsidR="005E1C74">
          <w:t xml:space="preserve"> trials in which </w:t>
        </w:r>
      </w:ins>
      <w:ins w:id="1125" w:author="Nicholas Harp" w:date="2020-01-30T08:52:00Z">
        <w:r w:rsidR="005E1C74">
          <w:t>an image matrix, face, and single image memory probe were presented</w:t>
        </w:r>
      </w:ins>
      <w:ins w:id="1126" w:author="Nicholas Harp" w:date="2020-01-30T08:51:00Z">
        <w:r w:rsidR="005E1C74">
          <w:t>. T</w:t>
        </w:r>
      </w:ins>
      <w:ins w:id="1127" w:author="Nicholas Harp" w:date="2020-01-29T14:32:00Z">
        <w:r w:rsidR="00A06813">
          <w:t xml:space="preserve">he experimenter guided participants through a practice </w:t>
        </w:r>
      </w:ins>
      <w:ins w:id="1128" w:author="Nicholas Harp" w:date="2020-01-29T14:33:00Z">
        <w:r w:rsidR="00A06813">
          <w:t>face rating and memory probe t</w:t>
        </w:r>
      </w:ins>
      <w:ins w:id="1129" w:author="Nicholas Harp" w:date="2020-01-29T14:34:00Z">
        <w:r w:rsidR="00A06813">
          <w:t>rial</w:t>
        </w:r>
      </w:ins>
      <w:ins w:id="1130" w:author="Nicholas Harp" w:date="2020-01-29T14:35:00Z">
        <w:r w:rsidR="00A06813">
          <w:t xml:space="preserve">. </w:t>
        </w:r>
      </w:ins>
      <w:ins w:id="1131" w:author="Nicholas Harp" w:date="2020-02-06T13:37:00Z">
        <w:r w:rsidR="00022A70">
          <w:t xml:space="preserve">Participants responded with the mouse to indicate their response for both the face ratings and the memory probe, and their mouse movements were recorded throughout. </w:t>
        </w:r>
      </w:ins>
      <w:ins w:id="1132" w:author="Nicholas Harp" w:date="2020-01-29T14:35:00Z">
        <w:r w:rsidR="00A06813">
          <w:t xml:space="preserve">The trials were self-initiated; that is, the participant initiated each trial at their own pace by clicking </w:t>
        </w:r>
      </w:ins>
      <w:ins w:id="1133" w:author="Nicholas Harp" w:date="2020-01-29T14:36:00Z">
        <w:r w:rsidR="00A06813">
          <w:t>the</w:t>
        </w:r>
      </w:ins>
      <w:ins w:id="1134" w:author="Nicholas Harp" w:date="2020-01-30T08:52:00Z">
        <w:r w:rsidR="005E1C74">
          <w:t xml:space="preserve"> “start” button at the bottom of the screen</w:t>
        </w:r>
      </w:ins>
      <w:ins w:id="1135"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136"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137" w:author="Nicholas Harp" w:date="2020-02-06T13:32:00Z">
        <w:r w:rsidR="008D1F3C">
          <w:t xml:space="preserve">valence judgment of a face and then a </w:t>
        </w:r>
      </w:ins>
      <w:ins w:id="1138" w:author="Nicholas Harp" w:date="2020-02-06T13:20:00Z">
        <w:r w:rsidR="003B3951">
          <w:t xml:space="preserve">single digit probe which participants indicated as either present or absent from the </w:t>
        </w:r>
      </w:ins>
      <w:ins w:id="1139" w:author="Nicholas Harp" w:date="2020-02-06T13:32:00Z">
        <w:r w:rsidR="008D1F3C">
          <w:t>previous</w:t>
        </w:r>
      </w:ins>
      <w:ins w:id="1140" w:author="Nicholas Harp" w:date="2020-02-06T13:20:00Z">
        <w:r w:rsidR="003B3951">
          <w:t xml:space="preserve"> numeric sequence. Here, we presented</w:t>
        </w:r>
      </w:ins>
      <w:ins w:id="1141" w:author="Nicholas Harp" w:date="2020-01-29T14:35:00Z">
        <w:r w:rsidR="00A06813">
          <w:t xml:space="preserve"> image matrices </w:t>
        </w:r>
      </w:ins>
      <w:ins w:id="1142" w:author="Nicholas Harp" w:date="2020-02-06T13:20:00Z">
        <w:r w:rsidR="003B3951">
          <w:t xml:space="preserve">which </w:t>
        </w:r>
      </w:ins>
      <w:ins w:id="1143" w:author="Nicholas Harp" w:date="2020-01-29T14:35:00Z">
        <w:r w:rsidR="00A06813">
          <w:t xml:space="preserve">were designed to induce either low (two images) or high </w:t>
        </w:r>
        <w:commentRangeStart w:id="1144"/>
        <w:commentRangeStart w:id="1145"/>
        <w:r w:rsidR="00A06813">
          <w:t>(six images)</w:t>
        </w:r>
      </w:ins>
      <w:commentRangeEnd w:id="1144"/>
      <w:r w:rsidR="003B43DF">
        <w:rPr>
          <w:rStyle w:val="CommentReference"/>
          <w:rFonts w:asciiTheme="minorHAnsi" w:hAnsiTheme="minorHAnsi"/>
        </w:rPr>
        <w:commentReference w:id="1144"/>
      </w:r>
      <w:commentRangeEnd w:id="1145"/>
      <w:r w:rsidR="008D1F3C">
        <w:rPr>
          <w:rStyle w:val="CommentReference"/>
          <w:rFonts w:asciiTheme="minorHAnsi" w:hAnsiTheme="minorHAnsi"/>
        </w:rPr>
        <w:commentReference w:id="1145"/>
      </w:r>
      <w:ins w:id="1146" w:author="Nicholas Harp" w:date="2020-01-29T14:35:00Z">
        <w:r w:rsidR="00A06813">
          <w:t xml:space="preserve"> cognitive load with either non-emotional or emotional properties (Figure 1).</w:t>
        </w:r>
        <w:r w:rsidR="00A06813" w:rsidRPr="004963AE">
          <w:t xml:space="preserve"> </w:t>
        </w:r>
      </w:ins>
      <w:ins w:id="1147" w:author="Nicholas Harp" w:date="2020-01-30T08:54:00Z">
        <w:r w:rsidR="005E1C74">
          <w:t xml:space="preserve">A total of 288 scenes </w:t>
        </w:r>
        <w:r w:rsidR="005E1C74">
          <w:lastRenderedPageBreak/>
          <w:t>(72 positive, 72 negative, and 144 neutral) were selected</w:t>
        </w:r>
      </w:ins>
      <w:ins w:id="1148" w:author="Nicholas Harp" w:date="2020-01-30T08:56:00Z">
        <w:r w:rsidR="005E1C74">
          <w:t xml:space="preserve"> from the International Affective Picture System (</w:t>
        </w:r>
      </w:ins>
      <w:ins w:id="1149" w:author="Nicholas Harp" w:date="2020-02-06T13:22:00Z">
        <w:r w:rsidR="003B3951">
          <w:t xml:space="preserve">IAPS; </w:t>
        </w:r>
      </w:ins>
      <w:ins w:id="1150" w:author="Nicholas Harp" w:date="2020-01-30T08:56:00Z">
        <w:r w:rsidR="005E1C74">
          <w:t>Lang, Bradley, &amp; Cuthbert, 2008)</w:t>
        </w:r>
        <w:del w:id="1151" w:author="Nicholas Harp" w:date="2020-01-30T08:53:00Z">
          <w:r w:rsidR="005E1C74" w:rsidDel="005E1C74">
            <w:delText xml:space="preserve">A total of 288 scenes (72 positive, 72 negative, and 144 neutral) were selected for </w:delText>
          </w:r>
        </w:del>
        <w:del w:id="1152" w:author="Nicholas Harp" w:date="2020-01-27T10:54:00Z">
          <w:r w:rsidR="005E1C74" w:rsidDel="00972E01">
            <w:delText xml:space="preserve">the </w:delText>
          </w:r>
        </w:del>
        <w:del w:id="1153" w:author="Nicholas Harp" w:date="2020-01-30T08:53:00Z">
          <w:r w:rsidR="005E1C74" w:rsidDel="005E1C74">
            <w:delText xml:space="preserve">image matrices. The positive and negative images did not differ in arousal (Z = -0.23, p = 0.82). </w:delText>
          </w:r>
        </w:del>
        <w:r w:rsidR="005E1C74">
          <w:t xml:space="preserve"> for </w:t>
        </w:r>
      </w:ins>
      <w:ins w:id="1154" w:author="Nicholas Harp" w:date="2020-01-30T08:54:00Z">
        <w:r w:rsidR="005E1C74">
          <w:t>use in the matrices, and the positive and negative images did not differ in arousal</w:t>
        </w:r>
      </w:ins>
      <w:ins w:id="1155" w:author="Nicholas Harp" w:date="2020-02-13T09:47:00Z">
        <w:r w:rsidR="00CA29AE">
          <w:t xml:space="preserve"> after testing with a Wilcoxon signed-rank test</w:t>
        </w:r>
      </w:ins>
      <w:ins w:id="1156" w:author="Nicholas Harp" w:date="2020-01-30T08:54:00Z">
        <w:r w:rsidR="005E1C74">
          <w:t xml:space="preserve"> (</w:t>
        </w:r>
        <w:commentRangeStart w:id="1157"/>
        <w:r w:rsidR="005E1C74" w:rsidRPr="00CA29AE">
          <w:rPr>
            <w:i/>
            <w:iCs/>
            <w:rPrChange w:id="1158" w:author="Nicholas Harp" w:date="2020-02-13T09:46:00Z">
              <w:rPr/>
            </w:rPrChange>
          </w:rPr>
          <w:t>Z</w:t>
        </w:r>
        <w:r w:rsidR="005E1C74">
          <w:t xml:space="preserve"> = -0.23, </w:t>
        </w:r>
        <w:r w:rsidR="005E1C74" w:rsidRPr="003B3951">
          <w:rPr>
            <w:i/>
            <w:iCs/>
            <w:rPrChange w:id="1159" w:author="Nicholas Harp" w:date="2020-02-06T13:13:00Z">
              <w:rPr/>
            </w:rPrChange>
          </w:rPr>
          <w:t>p</w:t>
        </w:r>
        <w:r w:rsidR="005E1C74">
          <w:t xml:space="preserve"> = </w:t>
        </w:r>
      </w:ins>
      <w:commentRangeEnd w:id="1157"/>
      <w:r w:rsidR="00EA4775">
        <w:rPr>
          <w:rStyle w:val="CommentReference"/>
          <w:rFonts w:asciiTheme="minorHAnsi" w:hAnsiTheme="minorHAnsi"/>
        </w:rPr>
        <w:commentReference w:id="1157"/>
      </w:r>
      <w:ins w:id="1160" w:author="Nicholas Harp" w:date="2020-01-30T08:54:00Z">
        <w:r w:rsidR="005E1C74">
          <w:t xml:space="preserve">0.82). </w:t>
        </w:r>
      </w:ins>
      <w:ins w:id="1161"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162" w:author="Nicholas Harp" w:date="2020-02-06T13:23:00Z">
        <w:r w:rsidR="00FA0680">
          <w:t>stimuli (</w:t>
        </w:r>
      </w:ins>
      <w:ins w:id="1163" w:author="Nicholas Harp" w:date="2020-02-06T13:30:00Z">
        <w:r w:rsidR="00FA0680">
          <w:t xml:space="preserve">Blair et al., 2007; </w:t>
        </w:r>
      </w:ins>
      <w:ins w:id="1164" w:author="Nicholas Harp" w:date="2020-02-06T13:29:00Z">
        <w:r w:rsidR="00FA0680" w:rsidRPr="00FA0680">
          <w:t>Ciesielski</w:t>
        </w:r>
      </w:ins>
      <w:ins w:id="1165" w:author="Nicholas Harp" w:date="2020-02-06T13:23:00Z">
        <w:r w:rsidR="00FA0680">
          <w:t>,</w:t>
        </w:r>
      </w:ins>
      <w:ins w:id="1166" w:author="Nicholas Harp" w:date="2020-02-06T13:29:00Z">
        <w:r w:rsidR="00FA0680">
          <w:t xml:space="preserve"> Armstrong, </w:t>
        </w:r>
        <w:proofErr w:type="spellStart"/>
        <w:r w:rsidR="00FA0680">
          <w:t>Zald</w:t>
        </w:r>
        <w:proofErr w:type="spellEnd"/>
        <w:r w:rsidR="00FA0680">
          <w:t>, &amp; Olatunji, 2010</w:t>
        </w:r>
      </w:ins>
      <w:ins w:id="1167" w:author="Nicholas Harp" w:date="2020-02-06T13:23:00Z">
        <w:r w:rsidR="00FA0680">
          <w:t xml:space="preserve">). </w:t>
        </w:r>
      </w:ins>
      <w:ins w:id="1168" w:author="Nicholas Harp" w:date="2020-01-29T14:35:00Z">
        <w:r w:rsidR="00A06813">
          <w:t xml:space="preserve">For the matrices with emotional properties, there were an equal number of positive and negative images within a matrix. </w:t>
        </w:r>
        <w:commentRangeStart w:id="1169"/>
        <w:commentRangeStart w:id="1170"/>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169"/>
      <w:r w:rsidR="00AD4C36">
        <w:rPr>
          <w:rStyle w:val="CommentReference"/>
          <w:rFonts w:asciiTheme="minorHAnsi" w:hAnsiTheme="minorHAnsi"/>
        </w:rPr>
        <w:commentReference w:id="1169"/>
      </w:r>
      <w:commentRangeEnd w:id="1170"/>
      <w:r w:rsidR="003B3951">
        <w:rPr>
          <w:rStyle w:val="CommentReference"/>
          <w:rFonts w:asciiTheme="minorHAnsi" w:hAnsiTheme="minorHAnsi"/>
        </w:rPr>
        <w:commentReference w:id="1170"/>
      </w:r>
    </w:p>
    <w:p w14:paraId="2E3E2B8C" w14:textId="306AFF0C" w:rsidR="00A06813" w:rsidRDefault="00A06813" w:rsidP="00334150">
      <w:pPr>
        <w:pStyle w:val="FirstParagraph"/>
        <w:rPr>
          <w:ins w:id="1171" w:author="Nicholas Harp" w:date="2020-01-29T14:35:00Z"/>
        </w:rPr>
      </w:pPr>
      <w:ins w:id="1172" w:author="Nicholas Harp" w:date="2020-01-29T14:35:00Z">
        <w:r>
          <w:t xml:space="preserve">After the image matrix, either a happy, angry, or surprised face appeared for 1000 </w:t>
        </w:r>
        <w:proofErr w:type="spellStart"/>
        <w:r>
          <w:t>ms</w:t>
        </w:r>
      </w:ins>
      <w:proofErr w:type="spellEnd"/>
      <w:ins w:id="1173" w:author="Catie Brown" w:date="2020-02-04T09:59:00Z">
        <w:r w:rsidR="00AD4C36">
          <w:t>,</w:t>
        </w:r>
      </w:ins>
      <w:ins w:id="1174" w:author="Nicholas Harp" w:date="2020-01-29T14:35:00Z">
        <w:r>
          <w:t xml:space="preserve"> and the participants rated the face by clicking on either the positive or negative response option. </w:t>
        </w:r>
      </w:ins>
      <w:moveToRangeStart w:id="1175" w:author="Nicholas Harp" w:date="2020-01-30T08:54:00Z" w:name="move31266913"/>
      <w:moveTo w:id="1176" w:author="Nicholas Harp" w:date="2020-01-30T08:54:00Z">
        <w:r w:rsidR="005E1C74">
          <w:t xml:space="preserve">The </w:t>
        </w:r>
      </w:moveTo>
      <w:ins w:id="1177" w:author="Nicholas Harp" w:date="2020-01-30T08:55:00Z">
        <w:r w:rsidR="005E1C74">
          <w:t xml:space="preserve">face </w:t>
        </w:r>
      </w:ins>
      <w:moveTo w:id="1178" w:author="Nicholas Harp" w:date="2020-01-30T08:54:00Z">
        <w:r w:rsidR="005E1C74">
          <w:t>stimuli included</w:t>
        </w:r>
      </w:moveTo>
      <w:ins w:id="1179" w:author="Nicholas Harp" w:date="2020-01-30T08:55:00Z">
        <w:r w:rsidR="005E1C74">
          <w:t xml:space="preserve"> selections from</w:t>
        </w:r>
      </w:ins>
      <w:moveTo w:id="1180" w:author="Nicholas Harp" w:date="2020-01-30T08:54:00Z">
        <w:r w:rsidR="005E1C74">
          <w:t xml:space="preserve"> </w:t>
        </w:r>
        <w:del w:id="1181"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182"/>
        <w:commentRangeStart w:id="1183"/>
        <w:r w:rsidR="005E1C74">
          <w:t xml:space="preserve">11 </w:t>
        </w:r>
      </w:moveTo>
      <w:commentRangeEnd w:id="1182"/>
      <w:r w:rsidR="00AD4C36">
        <w:rPr>
          <w:rStyle w:val="CommentReference"/>
          <w:rFonts w:asciiTheme="minorHAnsi" w:hAnsiTheme="minorHAnsi"/>
        </w:rPr>
        <w:commentReference w:id="1182"/>
      </w:r>
      <w:commentRangeEnd w:id="1183"/>
      <w:r w:rsidR="007B0235">
        <w:rPr>
          <w:rStyle w:val="CommentReference"/>
          <w:rFonts w:asciiTheme="minorHAnsi" w:hAnsiTheme="minorHAnsi"/>
        </w:rPr>
        <w:commentReference w:id="1183"/>
      </w:r>
      <w:moveTo w:id="1184" w:author="Nicholas Harp" w:date="2020-01-30T08:54:00Z">
        <w:r w:rsidR="005E1C74">
          <w:t xml:space="preserve">angry, 12 happy, and 24 surprised expressions organized pseudorandomly. </w:t>
        </w:r>
      </w:moveTo>
      <w:moveToRangeEnd w:id="1175"/>
      <w:ins w:id="1185"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186" w:author="Nicholas Harp" w:date="2020-01-30T08:55:00Z">
        <w:r w:rsidDel="005E1C74">
          <w:lastRenderedPageBreak/>
          <w:delText xml:space="preserve">Participants </w:delText>
        </w:r>
      </w:del>
      <w:del w:id="1187" w:author="Nicholas Harp" w:date="2020-01-29T14:30:00Z">
        <w:r w:rsidDel="00A06813">
          <w:delText xml:space="preserve">were randomly assigned to </w:delText>
        </w:r>
      </w:del>
      <w:del w:id="1188" w:author="Nicholas Harp" w:date="2020-01-30T08:55:00Z">
        <w:r w:rsidDel="005E1C74">
          <w:delText xml:space="preserve">complete </w:delText>
        </w:r>
      </w:del>
      <w:del w:id="1189" w:author="Nicholas Harp" w:date="2020-01-29T14:29:00Z">
        <w:r w:rsidDel="00A06813">
          <w:delText xml:space="preserve">one of </w:delText>
        </w:r>
      </w:del>
      <w:del w:id="1190" w:author="Nicholas Harp" w:date="2020-01-30T08:55:00Z">
        <w:r w:rsidDel="005E1C74">
          <w:delText>the task</w:delText>
        </w:r>
      </w:del>
      <w:del w:id="1191" w:author="Nicholas Harp" w:date="2020-01-29T14:30:00Z">
        <w:r w:rsidDel="00A06813">
          <w:delText xml:space="preserve"> </w:delText>
        </w:r>
      </w:del>
      <w:del w:id="1192" w:author="Nicholas Harp" w:date="2020-01-29T14:29:00Z">
        <w:r w:rsidDel="00A06813">
          <w:delText>versions</w:delText>
        </w:r>
      </w:del>
      <w:del w:id="1193"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196" w:author="Nicholas Harp" w:date="2020-02-06T13:37:00Z">
        <w:r w:rsidDel="007B0235">
          <w:delText>The task was completed using MouseTracker software (Freeman &amp; Ambady, 2010)</w:delText>
        </w:r>
      </w:del>
      <w:ins w:id="1197" w:author="Catie Brown" w:date="2020-02-04T10:01:00Z">
        <w:del w:id="1198" w:author="Nicholas Harp" w:date="2020-02-06T13:37:00Z">
          <w:r w:rsidR="00AD4C36" w:rsidDel="007B0235">
            <w:delText>.</w:delText>
          </w:r>
        </w:del>
      </w:ins>
      <w:del w:id="1199"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200" w:author="Nicholas Harp" w:date="2020-01-16T10:28:00Z" w:name="move30062909"/>
      <w:moveTo w:id="1201" w:author="Nicholas Harp" w:date="2020-01-16T10:28:00Z">
        <w:del w:id="1202" w:author="Nicholas Harp" w:date="2020-02-03T10:18:00Z">
          <w:r w:rsidR="00334150" w:rsidDel="00967F7E">
            <w:delText>I</w:delText>
          </w:r>
        </w:del>
        <w:del w:id="1203"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200"/>
      <w:ins w:id="1204" w:author="Catie Brown" w:date="2020-02-04T10:01:00Z">
        <w:del w:id="1205" w:author="Nicholas Harp" w:date="2020-02-05T12:52:00Z">
          <w:r w:rsidR="00AD4C36" w:rsidRPr="00AD4C36" w:rsidDel="005F1A12">
            <w:delText xml:space="preserve"> </w:delText>
          </w:r>
        </w:del>
        <w:del w:id="1206" w:author="Nicholas Harp" w:date="2020-02-06T13:37:00Z">
          <w:r w:rsidR="00AD4C36" w:rsidDel="00022A70">
            <w:delText>Participants responded with the mouse to indicate their response for both the face ratings and the memory probe</w:delText>
          </w:r>
        </w:del>
      </w:ins>
      <w:ins w:id="1207" w:author="Catie Brown" w:date="2020-02-04T10:02:00Z">
        <w:del w:id="1208" w:author="Nicholas Harp" w:date="2020-02-06T13:37:00Z">
          <w:r w:rsidR="00AD4C36" w:rsidDel="00022A70">
            <w:delText>, and their mouse movements were recorded throughout</w:delText>
          </w:r>
        </w:del>
      </w:ins>
      <w:ins w:id="1209" w:author="Catie Brown" w:date="2020-02-04T10:01:00Z">
        <w:del w:id="1210" w:author="Nicholas Harp" w:date="2020-02-06T13:37:00Z">
          <w:r w:rsidR="00AD4C36" w:rsidDel="00022A70">
            <w:delText>.</w:delText>
          </w:r>
        </w:del>
      </w:ins>
      <w:del w:id="1211" w:author="Nicholas Harp" w:date="2020-01-29T14:35:00Z">
        <w:r w:rsidDel="00A06813">
          <w:delText xml:space="preserve">The trials were self-initiated; that is, the </w:delText>
        </w:r>
      </w:del>
      <w:del w:id="1212" w:author="Nicholas Harp" w:date="2020-01-13T14:05:00Z">
        <w:r w:rsidDel="00C67810">
          <w:delText>participant clicked a “start” button at the bottom of the screen at the beginning of each</w:delText>
        </w:r>
      </w:del>
      <w:del w:id="1213" w:author="Nicholas Harp" w:date="2020-01-29T14:35:00Z">
        <w:r w:rsidDel="00A06813">
          <w:delText xml:space="preserve"> trial at their own pace. After initiating the trial, a fixation cross appeared (1000 ms), then participants viewed an image matrix</w:delText>
        </w:r>
      </w:del>
      <w:del w:id="1214" w:author="Nicholas Harp" w:date="2020-01-13T14:05:00Z">
        <w:r w:rsidDel="00C67810">
          <w:delText>,</w:delText>
        </w:r>
      </w:del>
      <w:del w:id="1215"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216" w:author="Nicholas Harp" w:date="2020-01-13T14:07:00Z">
        <w:r w:rsidR="004963AE" w:rsidDel="007E1D2B">
          <w:delText xml:space="preserve">positive and negative loads were not manipulated independently; that is, </w:delText>
        </w:r>
      </w:del>
      <w:del w:id="1217"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218" w:author="Nicholas Harp" w:date="2020-01-13T14:08:00Z">
        <w:r w:rsidR="004963AE" w:rsidDel="001430E6">
          <w:delText>s</w:delText>
        </w:r>
      </w:del>
      <w:del w:id="1219"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220"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220"/>
    </w:p>
    <w:p w14:paraId="200EDAC2" w14:textId="76AF9589" w:rsidR="00E75F14" w:rsidDel="004D1425" w:rsidRDefault="00C95E64" w:rsidP="00C27DCC">
      <w:pPr>
        <w:pStyle w:val="FirstParagraph"/>
        <w:rPr>
          <w:del w:id="1221"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222" w:author="Nicholas Harp" w:date="2020-01-30T09:12:00Z">
        <w:r w:rsidR="007574F2" w:rsidDel="004326A2">
          <w:delText xml:space="preserve"> </w:delText>
        </w:r>
      </w:del>
      <w:ins w:id="1223" w:author="Nicholas Harp" w:date="2020-01-30T09:12:00Z">
        <w:r w:rsidR="004326A2">
          <w:t xml:space="preserve"> </w:t>
        </w:r>
      </w:ins>
      <w:r w:rsidR="007574F2">
        <w:t>and ggplot2 (???) packages</w:t>
      </w:r>
      <w:commentRangeStart w:id="1224"/>
      <w:r>
        <w:t xml:space="preserve">. </w:t>
      </w:r>
      <w:del w:id="1225" w:author="Nicholas Harp" w:date="2020-02-07T12:47:00Z">
        <w:r w:rsidR="00C27DCC" w:rsidDel="0005047F">
          <w:delText xml:space="preserve">First, trials were screened for </w:delText>
        </w:r>
        <w:commentRangeStart w:id="1226"/>
        <w:commentRangeStart w:id="1227"/>
        <w:commentRangeStart w:id="1228"/>
        <w:r w:rsidR="00F41AAA" w:rsidDel="0005047F">
          <w:delText>reaction time</w:delText>
        </w:r>
        <w:r w:rsidR="00C27DCC" w:rsidDel="0005047F">
          <w:delText xml:space="preserve"> outliers</w:delText>
        </w:r>
        <w:r w:rsidR="00F41AAA" w:rsidDel="0005047F">
          <w:delText xml:space="preserve"> </w:delText>
        </w:r>
        <w:commentRangeEnd w:id="1226"/>
        <w:r w:rsidR="00AD4C36" w:rsidDel="0005047F">
          <w:rPr>
            <w:rStyle w:val="CommentReference"/>
            <w:rFonts w:asciiTheme="minorHAnsi" w:hAnsiTheme="minorHAnsi"/>
          </w:rPr>
          <w:commentReference w:id="1226"/>
        </w:r>
        <w:commentRangeEnd w:id="1227"/>
        <w:r w:rsidR="002344B4" w:rsidDel="0005047F">
          <w:rPr>
            <w:rStyle w:val="CommentReference"/>
            <w:rFonts w:asciiTheme="minorHAnsi" w:hAnsiTheme="minorHAnsi"/>
          </w:rPr>
          <w:commentReference w:id="1227"/>
        </w:r>
        <w:commentRangeEnd w:id="1228"/>
        <w:r w:rsidR="004D1425" w:rsidDel="0005047F">
          <w:rPr>
            <w:rStyle w:val="CommentReference"/>
            <w:rFonts w:asciiTheme="minorHAnsi" w:hAnsiTheme="minorHAnsi"/>
          </w:rPr>
          <w:commentReference w:id="1228"/>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229" w:author="Nicholas Harp" w:date="2020-02-06T14:07:00Z">
        <w:r w:rsidR="00C27DCC" w:rsidDel="00F923F9">
          <w:delText>.</w:delText>
        </w:r>
      </w:del>
      <w:del w:id="1230" w:author="Nicholas Harp" w:date="2020-02-07T12:47:00Z">
        <w:r w:rsidR="00C27DCC" w:rsidDel="0005047F">
          <w:delText xml:space="preserve"> </w:delText>
        </w:r>
      </w:del>
      <w:ins w:id="1231" w:author="Nicholas Harp" w:date="2020-02-07T11:40:00Z">
        <w:r w:rsidR="00A3787E">
          <w:t>W</w:t>
        </w:r>
      </w:ins>
      <w:commentRangeEnd w:id="1224"/>
      <w:ins w:id="1232" w:author="Nicholas Harp" w:date="2020-02-07T12:47:00Z">
        <w:r w:rsidR="0005047F">
          <w:t>hil</w:t>
        </w:r>
        <w:r w:rsidR="0005047F">
          <w:rPr>
            <w:rStyle w:val="CommentReference"/>
            <w:rFonts w:asciiTheme="minorHAnsi" w:hAnsiTheme="minorHAnsi"/>
          </w:rPr>
          <w:commentReference w:id="1224"/>
        </w:r>
      </w:ins>
      <w:ins w:id="1233" w:author="Nicholas Harp" w:date="2020-02-07T11:40:00Z">
        <w:r w:rsidR="00A3787E">
          <w:t>e</w:t>
        </w:r>
      </w:ins>
      <w:ins w:id="1234" w:author="Nicholas Harp" w:date="2020-02-07T12:47:00Z">
        <w:r w:rsidR="0005047F">
          <w:t xml:space="preserve"> it i</w:t>
        </w:r>
      </w:ins>
      <w:ins w:id="1235" w:author="Nicholas Harp" w:date="2020-02-07T12:48:00Z">
        <w:r w:rsidR="0005047F">
          <w:t>s possible that trials in which participants responded incorrectly to the memory probe indicated a manipulation failure (</w:t>
        </w:r>
      </w:ins>
      <w:ins w:id="1236" w:author="Nicholas Harp" w:date="2020-02-07T12:53:00Z">
        <w:r w:rsidR="00E71EB9">
          <w:t>i.e., the participant was not maintaining the images in memory</w:t>
        </w:r>
      </w:ins>
      <w:ins w:id="1237" w:author="Nicholas Harp" w:date="2020-02-07T12:48:00Z">
        <w:r w:rsidR="0005047F">
          <w:t>), we</w:t>
        </w:r>
      </w:ins>
      <w:ins w:id="1238" w:author="Nicholas Harp" w:date="2020-02-07T11:40:00Z">
        <w:r w:rsidR="00A3787E">
          <w:t xml:space="preserve"> included all trials regardless of accurac</w:t>
        </w:r>
      </w:ins>
      <w:ins w:id="1239" w:author="Nicholas Harp" w:date="2020-02-07T12:52:00Z">
        <w:r w:rsidR="00E71EB9">
          <w:t xml:space="preserve">y due to </w:t>
        </w:r>
      </w:ins>
      <w:ins w:id="1240" w:author="Nicholas Harp" w:date="2020-02-07T12:54:00Z">
        <w:r w:rsidR="00E71EB9">
          <w:t>the lack of an</w:t>
        </w:r>
      </w:ins>
      <w:ins w:id="1241" w:author="Nicholas Harp" w:date="2020-02-07T12:52:00Z">
        <w:r w:rsidR="00E71EB9">
          <w:t xml:space="preserve"> objective method for </w:t>
        </w:r>
      </w:ins>
      <w:ins w:id="1242" w:author="Nicholas Harp" w:date="2020-02-07T12:54:00Z">
        <w:r w:rsidR="00E71EB9">
          <w:t>indicating</w:t>
        </w:r>
      </w:ins>
      <w:ins w:id="1243" w:author="Nicholas Harp" w:date="2020-02-07T12:52:00Z">
        <w:r w:rsidR="00E71EB9">
          <w:t xml:space="preserve"> manipulation </w:t>
        </w:r>
      </w:ins>
      <w:del w:id="1244"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245"/>
      <w:commentRangeStart w:id="1246"/>
      <w:r w:rsidR="00C27DCC" w:rsidRPr="00E71EB9">
        <w:t>failure</w:t>
      </w:r>
      <w:commentRangeEnd w:id="1245"/>
      <w:ins w:id="1247" w:author="Nicholas Harp" w:date="2020-02-07T12:53:00Z">
        <w:r w:rsidR="00E71EB9" w:rsidRPr="00E71EB9">
          <w:rPr>
            <w:rPrChange w:id="1248" w:author="Nicholas Harp" w:date="2020-02-07T12:53:00Z">
              <w:rPr>
                <w:strike/>
              </w:rPr>
            </w:rPrChange>
          </w:rPr>
          <w:t xml:space="preserve"> </w:t>
        </w:r>
      </w:ins>
      <w:ins w:id="1249" w:author="Nicholas Harp" w:date="2020-02-07T12:54:00Z">
        <w:r w:rsidR="00E71EB9">
          <w:t>over</w:t>
        </w:r>
      </w:ins>
      <w:ins w:id="1250" w:author="Nicholas Harp" w:date="2020-02-07T12:53:00Z">
        <w:r w:rsidR="00E71EB9">
          <w:t xml:space="preserve"> </w:t>
        </w:r>
        <w:r w:rsidR="00E71EB9" w:rsidRPr="00E71EB9">
          <w:rPr>
            <w:rPrChange w:id="1251" w:author="Nicholas Harp" w:date="2020-02-07T12:53:00Z">
              <w:rPr>
                <w:strike/>
              </w:rPr>
            </w:rPrChange>
          </w:rPr>
          <w:t>alternative explanations</w:t>
        </w:r>
      </w:ins>
      <w:r w:rsidR="00AD4C36" w:rsidRPr="00E71EB9">
        <w:rPr>
          <w:rPrChange w:id="1252" w:author="Nicholas Harp" w:date="2020-02-07T12:53:00Z">
            <w:rPr>
              <w:rStyle w:val="CommentReference"/>
            </w:rPr>
          </w:rPrChange>
        </w:rPr>
        <w:commentReference w:id="1245"/>
      </w:r>
      <w:commentRangeEnd w:id="1246"/>
      <w:ins w:id="1253" w:author="Nicholas Harp" w:date="2020-02-07T12:55:00Z">
        <w:r w:rsidR="00E71EB9">
          <w:t xml:space="preserve"> for the </w:t>
        </w:r>
      </w:ins>
      <w:ins w:id="1254" w:author="Nicholas Harp" w:date="2020-02-07T12:56:00Z">
        <w:r w:rsidR="00E71EB9">
          <w:t>incorrect response</w:t>
        </w:r>
      </w:ins>
      <w:r w:rsidR="002344B4" w:rsidRPr="00E71EB9">
        <w:rPr>
          <w:rStyle w:val="CommentReference"/>
        </w:rPr>
        <w:commentReference w:id="1246"/>
      </w:r>
      <w:r w:rsidR="00C27DCC" w:rsidRPr="00E71EB9">
        <w:t>.</w:t>
      </w:r>
      <w:r w:rsidR="00C27DCC">
        <w:t xml:space="preserve"> Next</w:t>
      </w:r>
      <w:r>
        <w:t xml:space="preserve">, </w:t>
      </w:r>
      <w:ins w:id="1255"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256" w:author="Nicholas Harp" w:date="2020-02-05T13:38:00Z"/>
        </w:rPr>
      </w:pPr>
      <w:r>
        <w:t xml:space="preserve">For the main test of our hypothesis, we tested for differences in valence bias </w:t>
      </w:r>
      <w:ins w:id="1257" w:author="Catie Brown" w:date="2020-02-04T10:06:00Z">
        <w:r w:rsidR="00AD4C36">
          <w:t xml:space="preserve">(i.e., </w:t>
        </w:r>
        <w:commentRangeStart w:id="1258"/>
        <w:commentRangeStart w:id="1259"/>
        <w:r w:rsidR="00AD4C36">
          <w:t xml:space="preserve">percent </w:t>
        </w:r>
        <w:commentRangeEnd w:id="1258"/>
        <w:r w:rsidR="00AD4C36">
          <w:rPr>
            <w:rStyle w:val="CommentReference"/>
            <w:rFonts w:asciiTheme="minorHAnsi" w:hAnsiTheme="minorHAnsi"/>
          </w:rPr>
          <w:commentReference w:id="1258"/>
        </w:r>
      </w:ins>
      <w:commentRangeEnd w:id="1259"/>
      <w:r w:rsidR="006C34F3">
        <w:rPr>
          <w:rStyle w:val="CommentReference"/>
          <w:rFonts w:asciiTheme="minorHAnsi" w:hAnsiTheme="minorHAnsi"/>
        </w:rPr>
        <w:commentReference w:id="1259"/>
      </w:r>
      <w:ins w:id="1260" w:author="Catie Brown" w:date="2020-02-04T10:06:00Z">
        <w:r w:rsidR="00AD4C36">
          <w:t xml:space="preserve">negative rating of surprised faces) </w:t>
        </w:r>
      </w:ins>
      <w:r>
        <w:t>among the different working memory load conditions.</w:t>
      </w:r>
      <w:ins w:id="1261" w:author="Nicholas Harp" w:date="2020-01-27T14:41:00Z">
        <w:r w:rsidR="00E93DEE">
          <w:t xml:space="preserve"> Additionally,</w:t>
        </w:r>
      </w:ins>
      <w:ins w:id="1262" w:author="Nicholas Harp" w:date="2020-01-27T14:42:00Z">
        <w:r w:rsidR="00E93DEE">
          <w:t xml:space="preserve"> we assessed mouse </w:t>
        </w:r>
        <w:r w:rsidR="00E93DEE">
          <w:lastRenderedPageBreak/>
          <w:t xml:space="preserve">trajectories </w:t>
        </w:r>
      </w:ins>
      <w:ins w:id="1263" w:author="Catie Brown" w:date="2020-02-04T10:07:00Z">
        <w:r w:rsidR="00AD4C36">
          <w:t xml:space="preserve">(i.e., maximum deviations) </w:t>
        </w:r>
      </w:ins>
      <w:ins w:id="1264"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265" w:author="Nicholas Harp" w:date="2020-02-05T13:29:00Z"/>
        </w:rPr>
        <w:pPrChange w:id="1266" w:author="Nicholas Harp" w:date="2020-02-05T13:38:00Z">
          <w:pPr>
            <w:pStyle w:val="BodyText"/>
          </w:pPr>
        </w:pPrChange>
      </w:pPr>
      <w:r>
        <w:t xml:space="preserve">In order to account for the interdependence among measurements </w:t>
      </w:r>
      <w:del w:id="1267" w:author="Nicholas Harp" w:date="2020-02-05T13:38:00Z">
        <w:r w:rsidDel="004D1425">
          <w:delText xml:space="preserve">from </w:delText>
        </w:r>
      </w:del>
      <w:ins w:id="1268" w:author="Nicholas Harp" w:date="2020-02-05T13:38:00Z">
        <w:r w:rsidR="004D1425">
          <w:t xml:space="preserve">due to </w:t>
        </w:r>
      </w:ins>
      <w:r>
        <w:t xml:space="preserve">the repeated measures design, we used </w:t>
      </w:r>
      <w:r w:rsidR="003976D7">
        <w:t xml:space="preserve">a </w:t>
      </w:r>
      <w:del w:id="1269" w:author="Nicholas Harp" w:date="2020-02-05T13:07:00Z">
        <w:r w:rsidDel="009C683E">
          <w:delText xml:space="preserve">multilevel </w:delText>
        </w:r>
      </w:del>
      <w:ins w:id="1270" w:author="Nicholas Harp" w:date="2020-02-05T13:07:00Z">
        <w:r w:rsidR="009C683E">
          <w:t>mixed</w:t>
        </w:r>
      </w:ins>
      <w:ins w:id="1271" w:author="Nicholas Harp" w:date="2020-02-06T14:43:00Z">
        <w:r w:rsidR="003C3F99">
          <w:t xml:space="preserve"> </w:t>
        </w:r>
      </w:ins>
      <w:ins w:id="1272" w:author="Nicholas Harp" w:date="2020-02-05T13:07:00Z">
        <w:r w:rsidR="009C683E">
          <w:t xml:space="preserve">effects </w:t>
        </w:r>
      </w:ins>
      <w:r>
        <w:t>modeling</w:t>
      </w:r>
      <w:r w:rsidR="003976D7">
        <w:t xml:space="preserve"> approach.</w:t>
      </w:r>
      <w:r>
        <w:t xml:space="preserve"> </w:t>
      </w:r>
      <w:ins w:id="1273" w:author="Nicholas Harp" w:date="2020-02-07T12:59:00Z">
        <w:r w:rsidR="00FC0F52">
          <w:t>Unlike the repeated measures ANOVA, mixed effects</w:t>
        </w:r>
      </w:ins>
      <w:ins w:id="1274" w:author="Nicholas Harp" w:date="2020-02-07T12:57:00Z">
        <w:r w:rsidR="00E71EB9">
          <w:t xml:space="preserve"> model</w:t>
        </w:r>
      </w:ins>
      <w:ins w:id="1275" w:author="Nicholas Harp" w:date="2020-02-07T12:59:00Z">
        <w:r w:rsidR="00FC0F52">
          <w:t>s</w:t>
        </w:r>
      </w:ins>
      <w:ins w:id="1276" w:author="Nicholas Harp" w:date="2020-02-07T12:57:00Z">
        <w:r w:rsidR="00E71EB9">
          <w:t xml:space="preserve"> can account for missing data</w:t>
        </w:r>
      </w:ins>
      <w:ins w:id="1277" w:author="Nicholas Harp" w:date="2020-02-07T12:59:00Z">
        <w:r w:rsidR="00FC0F52">
          <w:t xml:space="preserve"> in repeated measures designs</w:t>
        </w:r>
      </w:ins>
      <w:ins w:id="1278" w:author="Nicholas Harp" w:date="2020-02-07T12:57:00Z">
        <w:r w:rsidR="00E71EB9">
          <w:t xml:space="preserve">, which was a concern </w:t>
        </w:r>
      </w:ins>
      <w:ins w:id="1279" w:author="Nicholas Harp" w:date="2020-02-07T12:58:00Z">
        <w:r w:rsidR="00E71EB9">
          <w:t xml:space="preserve">in </w:t>
        </w:r>
      </w:ins>
      <w:ins w:id="1280" w:author="Nicholas Harp" w:date="2020-02-07T12:59:00Z">
        <w:r w:rsidR="00FC0F52">
          <w:t xml:space="preserve">our </w:t>
        </w:r>
      </w:ins>
      <w:ins w:id="1281" w:author="Nicholas Harp" w:date="2020-02-07T12:58:00Z">
        <w:r w:rsidR="00E71EB9">
          <w:t>analyses with interpretations of surprise as a factor (i.e., some participants were missing values if they never interpreted surprise as positive</w:t>
        </w:r>
      </w:ins>
      <w:ins w:id="1282" w:author="Nicholas Harp" w:date="2020-02-07T13:00:00Z">
        <w:r w:rsidR="00FC0F52">
          <w:t xml:space="preserve"> [negative]</w:t>
        </w:r>
      </w:ins>
      <w:ins w:id="1283" w:author="Nicholas Harp" w:date="2020-02-07T12:58:00Z">
        <w:r w:rsidR="00FC0F52">
          <w:t>)</w:t>
        </w:r>
      </w:ins>
      <w:ins w:id="1284" w:author="Nicholas Harp" w:date="2020-02-07T12:59:00Z">
        <w:r w:rsidR="00FC0F52">
          <w:t xml:space="preserve">. </w:t>
        </w:r>
      </w:ins>
      <w:ins w:id="1285" w:author="Nicholas Harp" w:date="2020-02-05T13:07:00Z">
        <w:r w:rsidR="009C683E">
          <w:t>Mixed</w:t>
        </w:r>
      </w:ins>
      <w:ins w:id="1286" w:author="Nicholas Harp" w:date="2020-02-06T14:15:00Z">
        <w:r w:rsidR="006C34F3">
          <w:t xml:space="preserve"> </w:t>
        </w:r>
      </w:ins>
      <w:ins w:id="1287" w:author="Nicholas Harp" w:date="2020-02-05T13:07:00Z">
        <w:r w:rsidR="009C683E">
          <w:t>effects approaches are an extension of</w:t>
        </w:r>
      </w:ins>
      <w:ins w:id="1288" w:author="Nicholas Harp" w:date="2020-02-05T13:08:00Z">
        <w:r w:rsidR="009C683E">
          <w:t xml:space="preserve"> ordinary least squares (OLS) regressions, </w:t>
        </w:r>
      </w:ins>
      <w:ins w:id="1289" w:author="Nicholas Harp" w:date="2020-02-05T13:39:00Z">
        <w:r w:rsidR="004D1425">
          <w:t xml:space="preserve">but </w:t>
        </w:r>
      </w:ins>
      <w:ins w:id="1290" w:author="Nicholas Harp" w:date="2020-02-05T13:08:00Z">
        <w:r w:rsidR="009C683E">
          <w:t>which include both fixed</w:t>
        </w:r>
      </w:ins>
      <w:ins w:id="1291" w:author="Nicholas Harp" w:date="2020-02-05T13:09:00Z">
        <w:r w:rsidR="009C683E">
          <w:t xml:space="preserve"> and random effects. T</w:t>
        </w:r>
      </w:ins>
      <w:ins w:id="1292" w:author="Nicholas Harp" w:date="2020-02-05T13:08:00Z">
        <w:r w:rsidR="009C683E">
          <w:t>he interpretations of fixed effect</w:t>
        </w:r>
      </w:ins>
      <w:ins w:id="1293" w:author="Nicholas Harp" w:date="2020-02-05T13:09:00Z">
        <w:r w:rsidR="009C683E">
          <w:t>s follow the conventions of OLS regression</w:t>
        </w:r>
      </w:ins>
      <w:ins w:id="1294" w:author="Nicholas Harp" w:date="2020-02-05T13:39:00Z">
        <w:r w:rsidR="004D1425">
          <w:t xml:space="preserve"> (i.e., the slope describes the effect on average across participants</w:t>
        </w:r>
      </w:ins>
      <w:ins w:id="1295" w:author="Nicholas Harp" w:date="2020-02-07T13:00:00Z">
        <w:r w:rsidR="002944DB">
          <w:t xml:space="preserve"> for each one unit increase in the predictor</w:t>
        </w:r>
      </w:ins>
      <w:ins w:id="1296" w:author="Nicholas Harp" w:date="2020-02-05T13:39:00Z">
        <w:r w:rsidR="004D1425">
          <w:t>)</w:t>
        </w:r>
      </w:ins>
      <w:ins w:id="1297" w:author="Nicholas Harp" w:date="2020-02-05T13:09:00Z">
        <w:r w:rsidR="009C683E">
          <w:t>, while random effects (</w:t>
        </w:r>
      </w:ins>
      <w:ins w:id="1298" w:author="Nicholas Harp" w:date="2020-02-07T13:00:00Z">
        <w:r w:rsidR="002944DB">
          <w:t>i.e</w:t>
        </w:r>
      </w:ins>
      <w:ins w:id="1299" w:author="Nicholas Harp" w:date="2020-02-05T13:09:00Z">
        <w:r w:rsidR="009C683E">
          <w:t xml:space="preserve">., slopes </w:t>
        </w:r>
      </w:ins>
      <w:ins w:id="1300" w:author="Nicholas Harp" w:date="2020-02-07T13:03:00Z">
        <w:r w:rsidR="002944DB">
          <w:t>and/</w:t>
        </w:r>
      </w:ins>
      <w:ins w:id="1301" w:author="Nicholas Harp" w:date="2020-02-05T13:09:00Z">
        <w:r w:rsidR="009C683E">
          <w:t xml:space="preserve">or intercepts) </w:t>
        </w:r>
      </w:ins>
      <w:ins w:id="1302" w:author="Nicholas Harp" w:date="2020-02-07T13:05:00Z">
        <w:r w:rsidR="002944DB">
          <w:t xml:space="preserve">allow the model to fit effects which are not averaged across the entirety of the sample </w:t>
        </w:r>
      </w:ins>
      <w:ins w:id="1303" w:author="Nicholas Harp" w:date="2020-02-05T13:10:00Z">
        <w:r w:rsidR="009C683E">
          <w:t xml:space="preserve">(i.e., individual differences </w:t>
        </w:r>
      </w:ins>
      <w:ins w:id="1304" w:author="Nicholas Harp" w:date="2020-02-05T13:39:00Z">
        <w:r w:rsidR="004D1425">
          <w:t xml:space="preserve">across participants </w:t>
        </w:r>
      </w:ins>
      <w:ins w:id="1305" w:author="Nicholas Harp" w:date="2020-02-05T13:10:00Z">
        <w:r w:rsidR="009C683E">
          <w:t>here).</w:t>
        </w:r>
      </w:ins>
      <w:ins w:id="1306" w:author="Nicholas Harp" w:date="2020-02-05T13:07:00Z">
        <w:r w:rsidR="009C683E">
          <w:t xml:space="preserve"> </w:t>
        </w:r>
      </w:ins>
      <w:r>
        <w:t xml:space="preserve">The intraclass correlation was </w:t>
      </w:r>
      <w:ins w:id="1307" w:author="Nicholas Harp" w:date="2020-02-05T13:53:00Z">
        <w:r w:rsidR="00D758C5">
          <w:t>.75</w:t>
        </w:r>
      </w:ins>
      <w:ins w:id="1308" w:author="Nicholas Harp" w:date="2020-02-05T13:40:00Z">
        <w:r w:rsidR="004D1425">
          <w:t xml:space="preserve"> for </w:t>
        </w:r>
      </w:ins>
      <w:ins w:id="1309" w:author="Nicholas Harp" w:date="2020-02-05T13:53:00Z">
        <w:r w:rsidR="00D758C5">
          <w:t>subjective interpretations of ambiguity</w:t>
        </w:r>
      </w:ins>
      <w:ins w:id="1310" w:author="Nicholas Harp" w:date="2020-02-05T13:40:00Z">
        <w:r w:rsidR="004D1425">
          <w:t xml:space="preserve"> and </w:t>
        </w:r>
      </w:ins>
      <w:commentRangeStart w:id="1311"/>
      <w:r>
        <w:t>.1</w:t>
      </w:r>
      <w:del w:id="1312" w:author="Nicholas Harp" w:date="2020-02-05T13:54:00Z">
        <w:r w:rsidDel="00D758C5">
          <w:delText>9</w:delText>
        </w:r>
        <w:commentRangeEnd w:id="1311"/>
        <w:r w:rsidR="00245AD9" w:rsidDel="00D758C5">
          <w:rPr>
            <w:rStyle w:val="CommentReference"/>
            <w:rFonts w:asciiTheme="minorHAnsi" w:hAnsiTheme="minorHAnsi"/>
          </w:rPr>
          <w:commentReference w:id="1311"/>
        </w:r>
        <w:r w:rsidDel="00D758C5">
          <w:delText>,</w:delText>
        </w:r>
      </w:del>
      <w:ins w:id="1313" w:author="Nicholas Harp" w:date="2020-02-05T13:54:00Z">
        <w:r w:rsidR="00D758C5">
          <w:t>7</w:t>
        </w:r>
      </w:ins>
      <w:ins w:id="1314" w:author="Nicholas Harp" w:date="2020-02-05T13:40:00Z">
        <w:r w:rsidR="004D1425">
          <w:t xml:space="preserve"> for maximum deviations,</w:t>
        </w:r>
      </w:ins>
      <w:r>
        <w:t xml:space="preserve"> </w:t>
      </w:r>
      <w:ins w:id="1315" w:author="Nicholas Harp" w:date="2020-01-27T09:27:00Z">
        <w:r w:rsidR="00245AD9">
          <w:t>meaning that</w:t>
        </w:r>
      </w:ins>
      <w:ins w:id="1316" w:author="Nicholas Harp" w:date="2020-02-05T13:40:00Z">
        <w:r w:rsidR="004D1425">
          <w:t xml:space="preserve"> </w:t>
        </w:r>
      </w:ins>
      <w:ins w:id="1317" w:author="Nicholas Harp" w:date="2020-01-27T09:27:00Z">
        <w:r w:rsidR="00245AD9">
          <w:t xml:space="preserve">there </w:t>
        </w:r>
      </w:ins>
      <w:ins w:id="1318" w:author="Nicholas Harp" w:date="2020-01-30T08:59:00Z">
        <w:r w:rsidR="00F87B70">
          <w:t xml:space="preserve">was </w:t>
        </w:r>
      </w:ins>
      <w:ins w:id="1319" w:author="Nicholas Harp" w:date="2020-01-27T09:28:00Z">
        <w:r w:rsidR="00245AD9">
          <w:t>statistical dependency</w:t>
        </w:r>
      </w:ins>
      <w:ins w:id="1320" w:author="Nicholas Harp" w:date="2020-01-27T09:27:00Z">
        <w:r w:rsidR="00245AD9">
          <w:t xml:space="preserve"> </w:t>
        </w:r>
      </w:ins>
      <w:ins w:id="1321" w:author="Nicholas Harp" w:date="2020-01-27T09:28:00Z">
        <w:r w:rsidR="00245AD9">
          <w:t>among</w:t>
        </w:r>
      </w:ins>
      <w:ins w:id="1322" w:author="Nicholas Harp" w:date="2020-01-27T09:27:00Z">
        <w:r w:rsidR="00245AD9">
          <w:t xml:space="preserve"> the </w:t>
        </w:r>
      </w:ins>
      <w:ins w:id="1323" w:author="Nicholas Harp" w:date="2020-01-27T09:28:00Z">
        <w:r w:rsidR="00245AD9">
          <w:t>measurements</w:t>
        </w:r>
      </w:ins>
      <w:ins w:id="1324" w:author="Nicholas Harp" w:date="2020-01-27T09:27:00Z">
        <w:r w:rsidR="00245AD9">
          <w:t xml:space="preserve"> for any given subject</w:t>
        </w:r>
      </w:ins>
      <w:ins w:id="1325" w:author="Nicholas Harp" w:date="2020-02-06T14:15:00Z">
        <w:r w:rsidR="006C34F3">
          <w:t xml:space="preserve"> for both dependent variables</w:t>
        </w:r>
      </w:ins>
      <w:ins w:id="1326" w:author="Nicholas Harp" w:date="2020-01-27T09:28:00Z">
        <w:r w:rsidR="00245AD9">
          <w:t xml:space="preserve">. This </w:t>
        </w:r>
      </w:ins>
      <w:r w:rsidR="003976D7">
        <w:t>provid</w:t>
      </w:r>
      <w:ins w:id="1327" w:author="Nicholas Harp" w:date="2020-01-27T09:28:00Z">
        <w:r w:rsidR="00245AD9">
          <w:t>e</w:t>
        </w:r>
      </w:ins>
      <w:ins w:id="1328" w:author="Nicholas Harp" w:date="2020-01-30T08:59:00Z">
        <w:r w:rsidR="00F87B70">
          <w:t>d</w:t>
        </w:r>
      </w:ins>
      <w:del w:id="1329" w:author="Nicholas Harp" w:date="2020-01-27T09:28:00Z">
        <w:r w:rsidR="003976D7" w:rsidDel="00245AD9">
          <w:delText>in</w:delText>
        </w:r>
        <w:r w:rsidDel="00245AD9">
          <w:delText>g</w:delText>
        </w:r>
      </w:del>
      <w:r w:rsidR="003976D7">
        <w:t xml:space="preserve"> additional </w:t>
      </w:r>
      <w:del w:id="1330" w:author="Catie Brown" w:date="2020-02-04T10:08:00Z">
        <w:r w:rsidR="003976D7" w:rsidDel="00AD4C36">
          <w:delText xml:space="preserve">support </w:delText>
        </w:r>
      </w:del>
      <w:ins w:id="1331" w:author="Catie Brown" w:date="2020-02-04T10:08:00Z">
        <w:r w:rsidR="00AD4C36">
          <w:t xml:space="preserve">justification </w:t>
        </w:r>
      </w:ins>
      <w:r w:rsidR="003976D7">
        <w:t>for</w:t>
      </w:r>
      <w:r>
        <w:t xml:space="preserve"> the decision to use </w:t>
      </w:r>
      <w:del w:id="1332" w:author="Nicholas Harp" w:date="2020-01-30T08:59:00Z">
        <w:r w:rsidDel="00F87B70">
          <w:delText xml:space="preserve">multilevel </w:delText>
        </w:r>
      </w:del>
      <w:ins w:id="1333" w:author="Nicholas Harp" w:date="2020-01-30T08:59:00Z">
        <w:r w:rsidR="00F87B70">
          <w:t>mixed</w:t>
        </w:r>
      </w:ins>
      <w:ins w:id="1334" w:author="Nicholas Harp" w:date="2020-02-06T14:15:00Z">
        <w:r w:rsidR="006C34F3">
          <w:t xml:space="preserve"> </w:t>
        </w:r>
      </w:ins>
      <w:ins w:id="1335"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336"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337" w:author="Nicholas Harp" w:date="2020-02-06T13:13:00Z">
            <w:rPr/>
          </w:rPrChange>
        </w:rPr>
        <w:t>p</w:t>
      </w:r>
      <w:r w:rsidR="000613DA">
        <w:t>’s &lt; .001)</w:t>
      </w:r>
      <w:ins w:id="1338" w:author="Nicholas Harp" w:date="2020-01-27T14:37:00Z">
        <w:r w:rsidR="007574F2">
          <w:t xml:space="preserve"> for the rating data</w:t>
        </w:r>
      </w:ins>
      <w:r w:rsidR="00324684">
        <w:t>, as ratings of ambiguity are typically negatively skewed</w:t>
      </w:r>
      <w:r w:rsidR="003976D7">
        <w:t xml:space="preserve">. </w:t>
      </w:r>
      <w:moveToRangeStart w:id="1339" w:author="Nicholas Harp" w:date="2020-01-27T14:37:00Z" w:name="move31028286"/>
      <w:moveTo w:id="1340" w:author="Nicholas Harp" w:date="2020-01-27T14:37:00Z">
        <w:r w:rsidR="007574F2">
          <w:t>Next, we assessed the distribution of the mouse trajectory data, which was normally distributed except for one condition.</w:t>
        </w:r>
      </w:moveTo>
      <w:moveToRangeEnd w:id="1339"/>
      <w:ins w:id="1341" w:author="Nicholas Harp" w:date="2020-01-27T14:37:00Z">
        <w:r w:rsidR="007574F2">
          <w:t xml:space="preserve"> </w:t>
        </w:r>
      </w:ins>
      <w:r w:rsidR="003976D7">
        <w:t>As such,</w:t>
      </w:r>
      <w:r w:rsidR="000613DA">
        <w:t xml:space="preserve"> </w:t>
      </w:r>
      <w:ins w:id="1342" w:author="Nicholas Harp" w:date="2020-01-27T14:39:00Z">
        <w:r w:rsidR="00E93DEE">
          <w:t>we assessed alternative distributions for use in a generalized linear mixed model</w:t>
        </w:r>
      </w:ins>
      <w:ins w:id="1343" w:author="Nicholas Harp" w:date="2020-01-27T14:40:00Z">
        <w:r w:rsidR="00E93DEE">
          <w:t xml:space="preserve">; however, the model fit of the traditional linear mixed model with a </w:t>
        </w:r>
        <w:del w:id="1344" w:author="Catie Brown" w:date="2020-02-04T10:09:00Z">
          <w:r w:rsidR="00E93DEE" w:rsidDel="00C56AFB">
            <w:delText>g</w:delText>
          </w:r>
        </w:del>
      </w:ins>
      <w:ins w:id="1345" w:author="Catie Brown" w:date="2020-02-04T10:09:00Z">
        <w:r w:rsidR="00C56AFB">
          <w:t>G</w:t>
        </w:r>
      </w:ins>
      <w:ins w:id="1346" w:author="Nicholas Harp" w:date="2020-01-27T14:40:00Z">
        <w:r w:rsidR="00E93DEE">
          <w:t>aussian error distribution fit better than alternative model options</w:t>
        </w:r>
      </w:ins>
      <w:ins w:id="1347" w:author="Nicholas Harp" w:date="2020-01-30T09:13:00Z">
        <w:r w:rsidR="004326A2">
          <w:t xml:space="preserve"> (i.e., gamma distribution)</w:t>
        </w:r>
      </w:ins>
      <w:ins w:id="1348" w:author="Nicholas Harp" w:date="2020-01-27T14:40:00Z">
        <w:r w:rsidR="00E93DEE">
          <w:t>.</w:t>
        </w:r>
      </w:ins>
      <w:ins w:id="1349" w:author="Nicholas Harp" w:date="2020-01-27T14:47:00Z">
        <w:r w:rsidR="0091768D">
          <w:t xml:space="preserve"> Notably, other </w:t>
        </w:r>
        <w:r w:rsidR="0091768D">
          <w:lastRenderedPageBreak/>
          <w:t xml:space="preserve">work has shown that linear mixed models are robust to violations of normality </w:t>
        </w:r>
      </w:ins>
      <w:ins w:id="1350"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351" w:author="Nicholas Harp" w:date="2020-01-27T14:40:00Z">
        <w:r w:rsidR="00E93DEE">
          <w:t xml:space="preserve"> </w:t>
        </w:r>
      </w:ins>
      <w:del w:id="1352" w:author="Nicholas Harp" w:date="2020-01-27T14:40:00Z">
        <w:r w:rsidR="00C27DCC" w:rsidDel="00E93DEE">
          <w:delText>r</w:delText>
        </w:r>
      </w:del>
      <w:del w:id="1353" w:author="Nicholas Harp" w:date="2020-01-30T09:02:00Z">
        <w:r w:rsidR="00C27DCC" w:rsidDel="00AE5840">
          <w:delText>obust standard errors</w:delText>
        </w:r>
        <w:r w:rsidR="000613DA" w:rsidDel="00AE5840">
          <w:delText xml:space="preserve"> </w:delText>
        </w:r>
      </w:del>
      <w:del w:id="1354" w:author="Nicholas Harp" w:date="2020-01-27T14:41:00Z">
        <w:r w:rsidR="000613DA" w:rsidDel="00E93DEE">
          <w:delText xml:space="preserve">were used </w:delText>
        </w:r>
      </w:del>
      <w:del w:id="1355" w:author="Nicholas Harp" w:date="2020-01-30T09:02:00Z">
        <w:r w:rsidR="00C27DCC" w:rsidDel="00AE5840">
          <w:delText xml:space="preserve">to account for </w:delText>
        </w:r>
      </w:del>
      <w:del w:id="1356" w:author="Nicholas Harp" w:date="2020-01-27T14:41:00Z">
        <w:r w:rsidR="00C27DCC" w:rsidDel="00E93DEE">
          <w:delText xml:space="preserve">the </w:delText>
        </w:r>
      </w:del>
      <w:del w:id="1357" w:author="Nicholas Harp" w:date="2020-01-30T09:02:00Z">
        <w:r w:rsidR="00C27DCC" w:rsidDel="00AE5840">
          <w:delText xml:space="preserve">violation </w:delText>
        </w:r>
      </w:del>
      <w:del w:id="1358" w:author="Nicholas Harp" w:date="2020-01-27T14:41:00Z">
        <w:r w:rsidR="00C27DCC" w:rsidDel="00E93DEE">
          <w:delText xml:space="preserve">of the assumption </w:delText>
        </w:r>
      </w:del>
      <w:del w:id="1359" w:author="Nicholas Harp" w:date="2020-01-30T09:02:00Z">
        <w:r w:rsidR="00C27DCC" w:rsidDel="00AE5840">
          <w:delText>of normality</w:delText>
        </w:r>
        <w:r w:rsidR="000613DA" w:rsidDel="00AE5840">
          <w:delText xml:space="preserve">. </w:delText>
        </w:r>
      </w:del>
      <w:moveFromRangeStart w:id="1360" w:author="Nicholas Harp" w:date="2020-01-27T14:37:00Z" w:name="move31028286"/>
      <w:moveFrom w:id="1361"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360"/>
      <w:del w:id="1362" w:author="Nicholas Harp" w:date="2020-01-27T14:41:00Z">
        <w:r w:rsidR="003976D7" w:rsidDel="00E93DEE">
          <w:delText>Robust standard errors were used for the maximum deviation analyses as well.</w:delText>
        </w:r>
        <w:r w:rsidR="00C27DCC" w:rsidDel="00E93DEE">
          <w:delText xml:space="preserve"> </w:delText>
        </w:r>
      </w:del>
      <w:del w:id="1363"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364" w:author="Catie Brown" w:date="2020-02-04T10:09:00Z">
        <w:r w:rsidR="00324684" w:rsidDel="00C56AFB">
          <w:delText>W</w:delText>
        </w:r>
      </w:del>
      <w:ins w:id="1365" w:author="Catie Brown" w:date="2020-02-04T10:09:00Z">
        <w:del w:id="1366" w:author="Nicholas Harp" w:date="2020-02-13T10:14:00Z">
          <w:r w:rsidR="00C56AFB" w:rsidDel="00251605">
            <w:delText>Therefore, w</w:delText>
          </w:r>
        </w:del>
      </w:ins>
      <w:del w:id="1367"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368" w:author="Nicholas Harp" w:date="2020-01-27T14:42:00Z">
        <w:r w:rsidR="00324684" w:rsidDel="00E93DEE">
          <w:delText xml:space="preserve">each </w:delText>
        </w:r>
      </w:del>
      <w:del w:id="1369"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370" w:author="Nicholas Harp" w:date="2020-02-05T13:30:00Z">
        <w:r w:rsidR="00CB52D2" w:rsidDel="00C673A2">
          <w:delText xml:space="preserve">comparisons </w:delText>
        </w:r>
      </w:del>
      <w:ins w:id="1371" w:author="Nicholas Harp" w:date="2020-02-05T13:30:00Z">
        <w:r w:rsidR="00C673A2">
          <w:t xml:space="preserve">building </w:t>
        </w:r>
      </w:ins>
      <w:r w:rsidR="00CB52D2">
        <w:t>w</w:t>
      </w:r>
      <w:ins w:id="1372" w:author="Nicholas Harp" w:date="2020-02-05T13:30:00Z">
        <w:r w:rsidR="00C673A2">
          <w:t>as</w:t>
        </w:r>
      </w:ins>
      <w:del w:id="1373" w:author="Nicholas Harp" w:date="2020-02-05T13:30:00Z">
        <w:r w:rsidR="00CB52D2" w:rsidDel="00C673A2">
          <w:delText>ere</w:delText>
        </w:r>
      </w:del>
      <w:r w:rsidR="00CB52D2">
        <w:t xml:space="preserve"> completed </w:t>
      </w:r>
      <w:del w:id="1374" w:author="Nicholas Harp" w:date="2020-02-05T13:30:00Z">
        <w:r w:rsidR="00CB52D2" w:rsidDel="00C673A2">
          <w:delText xml:space="preserve">with </w:delText>
        </w:r>
      </w:del>
      <w:ins w:id="1375" w:author="Nicholas Harp" w:date="2020-02-05T13:30:00Z">
        <w:r w:rsidR="00C673A2">
          <w:t xml:space="preserve">using </w:t>
        </w:r>
      </w:ins>
      <w:r w:rsidR="00CB52D2">
        <w:t>full information maximum likelihood estimation</w:t>
      </w:r>
      <w:r w:rsidR="003976D7">
        <w:t xml:space="preserve"> to account for </w:t>
      </w:r>
      <w:ins w:id="1376" w:author="Nicholas Harp" w:date="2020-01-15T13:41:00Z">
        <w:r w:rsidR="00083DD4">
          <w:t>any missing data</w:t>
        </w:r>
      </w:ins>
      <w:del w:id="1377" w:author="Nicholas Harp" w:date="2020-01-15T13:41:00Z">
        <w:r w:rsidR="003976D7" w:rsidDel="00083DD4">
          <w:delText>the addition of fixed parameters</w:delText>
        </w:r>
        <w:r w:rsidR="00CB52D2" w:rsidDel="00083DD4">
          <w:delText xml:space="preserve">. </w:delText>
        </w:r>
      </w:del>
      <w:r w:rsidR="000613DA" w:rsidRPr="000613DA">
        <w:t xml:space="preserve"> </w:t>
      </w:r>
      <w:ins w:id="1378" w:author="Nicholas Harp" w:date="2020-01-15T13:41:00Z">
        <w:r w:rsidR="00083DD4">
          <w:t>(e.g., if a pa</w:t>
        </w:r>
      </w:ins>
      <w:ins w:id="1379" w:author="Nicholas Harp" w:date="2020-01-15T13:42:00Z">
        <w:r w:rsidR="00083DD4">
          <w:t>rticipant did not rate any images as positive).</w:t>
        </w:r>
      </w:ins>
      <w:ins w:id="1380" w:author="Nicholas Harp" w:date="2020-01-31T14:56:00Z">
        <w:r w:rsidR="00B4384D">
          <w:t xml:space="preserve"> </w:t>
        </w:r>
      </w:ins>
    </w:p>
    <w:p w14:paraId="290F5BA5" w14:textId="77777777" w:rsidR="00DB6E4D" w:rsidRDefault="00C95E64">
      <w:pPr>
        <w:pStyle w:val="Heading1"/>
        <w:rPr>
          <w:ins w:id="1381" w:author="Nicholas Harp" w:date="2020-02-07T13:53:00Z"/>
        </w:rPr>
      </w:pPr>
      <w:bookmarkStart w:id="1382" w:name="results"/>
      <w:commentRangeStart w:id="1383"/>
      <w:r>
        <w:t>Results</w:t>
      </w:r>
      <w:bookmarkEnd w:id="1382"/>
      <w:commentRangeEnd w:id="1383"/>
      <w:r w:rsidR="00831FFA">
        <w:rPr>
          <w:rStyle w:val="CommentReference"/>
          <w:rFonts w:asciiTheme="minorHAnsi" w:eastAsiaTheme="minorHAnsi" w:hAnsiTheme="minorHAnsi" w:cstheme="minorBidi"/>
          <w:b w:val="0"/>
          <w:bCs w:val="0"/>
        </w:rPr>
        <w:commentReference w:id="1383"/>
      </w:r>
    </w:p>
    <w:p w14:paraId="76E929C8" w14:textId="2672F805" w:rsidR="00E75F14" w:rsidDel="00572BAD" w:rsidRDefault="00E75F14">
      <w:pPr>
        <w:pStyle w:val="Heading1"/>
        <w:jc w:val="left"/>
        <w:rPr>
          <w:del w:id="1384" w:author="Nicholas Harp" w:date="2020-02-12T11:52:00Z"/>
        </w:rPr>
        <w:pPrChange w:id="1385" w:author="Nicholas Harp" w:date="2020-02-07T13:53:00Z">
          <w:pPr>
            <w:pStyle w:val="Heading1"/>
          </w:pPr>
        </w:pPrChange>
      </w:pPr>
    </w:p>
    <w:p w14:paraId="69F4D504" w14:textId="1B0E1809" w:rsidR="00E75F14" w:rsidRDefault="00C95E64">
      <w:pPr>
        <w:pStyle w:val="Heading2"/>
      </w:pPr>
      <w:bookmarkStart w:id="1386" w:name="subjective-ratings"/>
      <w:r>
        <w:t>Subjective ratings</w:t>
      </w:r>
      <w:bookmarkEnd w:id="1386"/>
      <w:ins w:id="1387" w:author="Maital Neta [2]" w:date="2020-02-05T10:04:00Z">
        <w:r w:rsidR="003B43DF">
          <w:t xml:space="preserve"> </w:t>
        </w:r>
        <w:commentRangeStart w:id="1388"/>
        <w:commentRangeStart w:id="1389"/>
        <w:r w:rsidR="003B43DF">
          <w:t>of ambiguity</w:t>
        </w:r>
        <w:commentRangeEnd w:id="1388"/>
        <w:r w:rsidR="003B43DF">
          <w:rPr>
            <w:rStyle w:val="CommentReference"/>
            <w:rFonts w:asciiTheme="minorHAnsi" w:eastAsiaTheme="minorHAnsi" w:hAnsiTheme="minorHAnsi" w:cstheme="minorBidi"/>
            <w:b w:val="0"/>
            <w:bCs w:val="0"/>
          </w:rPr>
          <w:commentReference w:id="1388"/>
        </w:r>
      </w:ins>
      <w:commentRangeEnd w:id="1389"/>
      <w:r w:rsidR="00CC4156">
        <w:rPr>
          <w:rStyle w:val="CommentReference"/>
          <w:rFonts w:asciiTheme="minorHAnsi" w:eastAsiaTheme="minorHAnsi" w:hAnsiTheme="minorHAnsi" w:cstheme="minorBidi"/>
          <w:b w:val="0"/>
          <w:bCs w:val="0"/>
        </w:rPr>
        <w:commentReference w:id="1389"/>
      </w:r>
    </w:p>
    <w:p w14:paraId="62B4BE47" w14:textId="3001C70C" w:rsidR="00461B2D" w:rsidDel="00461B2D" w:rsidRDefault="00CB52D2" w:rsidP="00461B2D">
      <w:pPr>
        <w:pStyle w:val="FirstParagraph"/>
        <w:rPr>
          <w:del w:id="1390" w:author="Nicholas Harp" w:date="2020-01-27T15:44:00Z"/>
        </w:rPr>
      </w:pPr>
      <w:r>
        <w:t>First, a</w:t>
      </w:r>
      <w:r w:rsidR="003E7A83">
        <w:t xml:space="preserve"> random</w:t>
      </w:r>
      <w:r>
        <w:t xml:space="preserve"> intercept-only model was tested</w:t>
      </w:r>
      <w:ins w:id="1391" w:author="Nicholas Harp" w:date="2020-01-27T15:11:00Z">
        <w:r w:rsidR="000A1223">
          <w:t xml:space="preserve"> and</w:t>
        </w:r>
      </w:ins>
      <w:del w:id="1392" w:author="Nicholas Harp" w:date="2020-01-27T15:11:00Z">
        <w:r w:rsidDel="000A1223">
          <w:delText>.</w:delText>
        </w:r>
      </w:del>
      <w:r>
        <w:t xml:space="preserve"> </w:t>
      </w:r>
      <w:ins w:id="1393" w:author="Nicholas Harp" w:date="2020-01-27T15:11:00Z">
        <w:r w:rsidR="000A1223">
          <w:t>t</w:t>
        </w:r>
      </w:ins>
      <w:del w:id="1394" w:author="Nicholas Harp" w:date="2020-01-27T15:11:00Z">
        <w:r w:rsidDel="000A1223">
          <w:delText>T</w:delText>
        </w:r>
      </w:del>
      <w:r>
        <w:t xml:space="preserve">he </w:t>
      </w:r>
      <w:ins w:id="1395"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396" w:author="Nicholas Harp" w:date="2020-01-27T15:11:00Z">
        <w:r w:rsidRPr="003B3951" w:rsidDel="000A1223">
          <w:rPr>
            <w:i/>
            <w:iCs/>
          </w:rPr>
          <w:delText xml:space="preserve">X </w:delText>
        </w:r>
        <w:r w:rsidRPr="003B3951" w:rsidDel="000A1223">
          <w:rPr>
            <w:i/>
            <w:iCs/>
            <w:vertAlign w:val="superscript"/>
            <w:rPrChange w:id="1397" w:author="Nicholas Harp" w:date="2020-02-06T13:13:00Z">
              <w:rPr>
                <w:vertAlign w:val="superscript"/>
              </w:rPr>
            </w:rPrChange>
          </w:rPr>
          <w:delText>2</w:delText>
        </w:r>
        <w:r w:rsidRPr="003B3951" w:rsidDel="000A1223">
          <w:rPr>
            <w:i/>
            <w:iCs/>
            <w:rPrChange w:id="1398" w:author="Nicholas Harp" w:date="2020-02-06T13:13:00Z">
              <w:rPr/>
            </w:rPrChange>
          </w:rPr>
          <w:delText>(</w:delText>
        </w:r>
        <w:r w:rsidR="00034C53" w:rsidRPr="003B3951" w:rsidDel="000A1223">
          <w:rPr>
            <w:i/>
            <w:iCs/>
            <w:rPrChange w:id="1399" w:author="Nicholas Harp" w:date="2020-02-06T13:13:00Z">
              <w:rPr/>
            </w:rPrChange>
          </w:rPr>
          <w:delText>49</w:delText>
        </w:r>
        <w:r w:rsidRPr="003B3951" w:rsidDel="000A1223">
          <w:rPr>
            <w:i/>
            <w:iCs/>
            <w:rPrChange w:id="1400" w:author="Nicholas Harp" w:date="2020-02-06T13:13:00Z">
              <w:rPr/>
            </w:rPrChange>
          </w:rPr>
          <w:delText>)</w:delText>
        </w:r>
        <w:r w:rsidRPr="003B3951" w:rsidDel="000A1223">
          <w:rPr>
            <w:i/>
            <w:iCs/>
          </w:rPr>
          <w:delText xml:space="preserve"> </w:delText>
        </w:r>
        <w:r w:rsidRPr="003B3951" w:rsidDel="000A1223">
          <w:rPr>
            <w:i/>
            <w:iCs/>
            <w:rPrChange w:id="1401" w:author="Nicholas Harp" w:date="2020-02-06T13:13:00Z">
              <w:rPr/>
            </w:rPrChange>
          </w:rPr>
          <w:delText>=</w:delText>
        </w:r>
        <w:r w:rsidR="003E7A83" w:rsidRPr="003B3951" w:rsidDel="000A1223">
          <w:rPr>
            <w:i/>
            <w:iCs/>
            <w:rPrChange w:id="1402" w:author="Nicholas Harp" w:date="2020-02-06T13:13:00Z">
              <w:rPr/>
            </w:rPrChange>
          </w:rPr>
          <w:delText xml:space="preserve"> </w:delText>
        </w:r>
        <w:r w:rsidR="00034C53" w:rsidRPr="003B3951" w:rsidDel="000A1223">
          <w:rPr>
            <w:i/>
            <w:iCs/>
            <w:rPrChange w:id="1403" w:author="Nicholas Harp" w:date="2020-02-06T13:13:00Z">
              <w:rPr/>
            </w:rPrChange>
          </w:rPr>
          <w:delText>610.24</w:delText>
        </w:r>
        <w:r w:rsidRPr="003B3951" w:rsidDel="000A1223">
          <w:rPr>
            <w:i/>
            <w:iCs/>
            <w:rPrChange w:id="1404" w:author="Nicholas Harp" w:date="2020-02-06T13:13:00Z">
              <w:rPr/>
            </w:rPrChange>
          </w:rPr>
          <w:delText xml:space="preserve"> , </w:delText>
        </w:r>
      </w:del>
      <w:r w:rsidRPr="003B3951">
        <w:rPr>
          <w:i/>
          <w:iCs/>
          <w:rPrChange w:id="1405" w:author="Nicholas Harp" w:date="2020-02-06T13:13:00Z">
            <w:rPr/>
          </w:rPrChange>
        </w:rPr>
        <w:t>p</w:t>
      </w:r>
      <w:r>
        <w:t xml:space="preserve"> &lt; .001</w:t>
      </w:r>
      <w:r w:rsidR="004379CF">
        <w:t>)</w:t>
      </w:r>
      <w:ins w:id="1406" w:author="Nicholas Harp" w:date="2020-02-06T06:51:00Z">
        <w:r w:rsidR="002D756E">
          <w:t>.</w:t>
        </w:r>
      </w:ins>
      <w:del w:id="1407" w:author="Nicholas Harp" w:date="2020-02-06T06:51:00Z">
        <w:r w:rsidR="003E7A83" w:rsidDel="002D756E">
          <w:delText>,</w:delText>
        </w:r>
      </w:del>
      <w:r w:rsidR="003E7A83">
        <w:t xml:space="preserve"> </w:t>
      </w:r>
      <w:ins w:id="1408" w:author="Nicholas Harp" w:date="2020-02-06T06:51:00Z">
        <w:r w:rsidR="002D756E">
          <w:t xml:space="preserve">This </w:t>
        </w:r>
      </w:ins>
      <w:r w:rsidR="003E7A83">
        <w:t>suggest</w:t>
      </w:r>
      <w:ins w:id="1409" w:author="Nicholas Harp" w:date="2020-02-06T06:51:00Z">
        <w:r w:rsidR="002D756E">
          <w:t>s</w:t>
        </w:r>
      </w:ins>
      <w:del w:id="1410" w:author="Nicholas Harp" w:date="2020-02-06T06:51:00Z">
        <w:r w:rsidR="003E7A83" w:rsidDel="002D756E">
          <w:delText>ing</w:delText>
        </w:r>
      </w:del>
      <w:r w:rsidR="003E7A83">
        <w:t xml:space="preserve"> </w:t>
      </w:r>
      <w:del w:id="1411" w:author="Nicholas Harp" w:date="2020-02-06T06:50:00Z">
        <w:r w:rsidR="003E7A83" w:rsidDel="002D756E">
          <w:delText xml:space="preserve">that </w:delText>
        </w:r>
      </w:del>
      <w:ins w:id="1412" w:author="Nicholas Harp" w:date="2020-02-06T06:50:00Z">
        <w:r w:rsidR="002D756E">
          <w:t xml:space="preserve">there was </w:t>
        </w:r>
      </w:ins>
      <w:r w:rsidR="003E7A83">
        <w:t>individual</w:t>
      </w:r>
      <w:del w:id="1413" w:author="Nicholas Harp" w:date="2020-02-06T06:50:00Z">
        <w:r w:rsidR="003E7A83" w:rsidDel="002D756E">
          <w:delText>s</w:delText>
        </w:r>
      </w:del>
      <w:r w:rsidR="003E7A83">
        <w:t xml:space="preserve"> </w:t>
      </w:r>
      <w:commentRangeStart w:id="1414"/>
      <w:r w:rsidR="003E7A83">
        <w:t>var</w:t>
      </w:r>
      <w:ins w:id="1415" w:author="Nicholas Harp" w:date="2020-02-06T06:50:00Z">
        <w:r w:rsidR="002D756E">
          <w:t xml:space="preserve">iance </w:t>
        </w:r>
      </w:ins>
      <w:del w:id="1416" w:author="Nicholas Harp" w:date="2020-02-06T06:50:00Z">
        <w:r w:rsidR="003E7A83" w:rsidDel="002D756E">
          <w:delText>ied randomly</w:delText>
        </w:r>
        <w:commentRangeEnd w:id="1414"/>
        <w:r w:rsidR="00992AC3" w:rsidDel="002D756E">
          <w:rPr>
            <w:rStyle w:val="CommentReference"/>
            <w:rFonts w:asciiTheme="minorHAnsi" w:hAnsiTheme="minorHAnsi"/>
          </w:rPr>
          <w:commentReference w:id="1414"/>
        </w:r>
        <w:r w:rsidR="003E7A83" w:rsidDel="002D756E">
          <w:delText xml:space="preserve"> </w:delText>
        </w:r>
      </w:del>
      <w:r w:rsidR="003E7A83">
        <w:t>in percent negative ratings at baseline</w:t>
      </w:r>
      <w:r w:rsidR="00946C93">
        <w:t xml:space="preserve"> (i.e., low, non-emotional cognitive loads)</w:t>
      </w:r>
      <w:ins w:id="1417" w:author="Nicholas Harp" w:date="2020-02-13T10:05:00Z">
        <w:r w:rsidR="00AE6EAB">
          <w:t xml:space="preserve"> that is best modeled as a separate intercept for each subject</w:t>
        </w:r>
      </w:ins>
      <w:ins w:id="1418" w:author="Nicholas Harp" w:date="2020-02-06T06:51:00Z">
        <w:r w:rsidR="002D756E">
          <w:t>, as expected with an individual difference measure</w:t>
        </w:r>
      </w:ins>
      <w:ins w:id="1419" w:author="Nicholas Harp" w:date="2020-02-12T11:56:00Z">
        <w:r w:rsidR="009342C6">
          <w:t xml:space="preserve"> with repeated measurements</w:t>
        </w:r>
      </w:ins>
      <w:r>
        <w:t>.</w:t>
      </w:r>
      <w:del w:id="1420" w:author="Nicholas Harp" w:date="2020-01-28T14:29:00Z">
        <w:r w:rsidDel="001A6B64">
          <w:rPr>
            <w:i/>
            <w:iCs/>
          </w:rPr>
          <w:delText xml:space="preserve"> </w:delText>
        </w:r>
        <w:r w:rsidR="00CA5C8A" w:rsidDel="001A6B64">
          <w:delText>).</w:delText>
        </w:r>
      </w:del>
      <w:r w:rsidR="00CA5C8A">
        <w:rPr>
          <w:i/>
          <w:iCs/>
        </w:rPr>
        <w:t xml:space="preserve"> </w:t>
      </w:r>
      <w:r w:rsidR="00CA5C8A">
        <w:t xml:space="preserve">After, a fixed component for the effect of </w:t>
      </w:r>
      <w:del w:id="1421" w:author="Nicholas Harp" w:date="2020-02-17T14:06:00Z">
        <w:r w:rsidR="00CA5C8A" w:rsidDel="004148BB">
          <w:delText xml:space="preserve">content </w:delText>
        </w:r>
      </w:del>
      <w:ins w:id="1422" w:author="Nicholas Harp" w:date="2020-02-17T14:06:00Z">
        <w:r w:rsidR="004148BB">
          <w:t xml:space="preserve">domain </w:t>
        </w:r>
      </w:ins>
      <w:del w:id="1423" w:author="Nicholas Harp" w:date="2020-02-17T14:06:00Z">
        <w:r w:rsidR="00CA5C8A" w:rsidDel="004148BB">
          <w:delText xml:space="preserve">type </w:delText>
        </w:r>
      </w:del>
      <w:r w:rsidR="00CA5C8A">
        <w:t xml:space="preserve">(i.e., </w:t>
      </w:r>
      <w:del w:id="1424" w:author="Nicholas Harp" w:date="2020-02-17T14:06:00Z">
        <w:r w:rsidR="00CA5C8A" w:rsidDel="004148BB">
          <w:delText>non-</w:delText>
        </w:r>
      </w:del>
      <w:r w:rsidR="00CA5C8A">
        <w:t>emotional vs. non-emotional)</w:t>
      </w:r>
      <w:ins w:id="1425" w:author="Nicholas Harp" w:date="2020-01-31T11:01:00Z">
        <w:r w:rsidR="00DE4ECC">
          <w:t xml:space="preserve">, </w:t>
        </w:r>
      </w:ins>
      <w:ins w:id="1426" w:author="Nicholas Harp" w:date="2020-01-28T14:29:00Z">
        <w:r w:rsidR="00051035">
          <w:t>load (i.e., low vs. high)</w:t>
        </w:r>
      </w:ins>
      <w:ins w:id="1427" w:author="Catie Brown" w:date="2020-02-04T10:10:00Z">
        <w:r w:rsidR="00C56AFB">
          <w:t>,</w:t>
        </w:r>
      </w:ins>
      <w:ins w:id="1428" w:author="Nicholas Harp" w:date="2020-01-28T14:29:00Z">
        <w:r w:rsidR="00051035">
          <w:t xml:space="preserve"> </w:t>
        </w:r>
      </w:ins>
      <w:ins w:id="1429" w:author="Nicholas Harp" w:date="2020-01-31T11:01:00Z">
        <w:r w:rsidR="00DE4ECC">
          <w:t xml:space="preserve">and </w:t>
        </w:r>
      </w:ins>
      <w:ins w:id="1430" w:author="Nicholas Harp" w:date="2020-01-31T11:02:00Z">
        <w:r w:rsidR="00DE4ECC">
          <w:t xml:space="preserve">their interaction </w:t>
        </w:r>
      </w:ins>
      <w:ins w:id="1431" w:author="Nicholas Harp" w:date="2020-01-28T14:29:00Z">
        <w:r w:rsidR="00051035">
          <w:t>were</w:t>
        </w:r>
      </w:ins>
      <w:ins w:id="1432" w:author="Nicholas Harp" w:date="2020-01-31T11:02:00Z">
        <w:r w:rsidR="00DE4ECC">
          <w:t xml:space="preserve"> added</w:t>
        </w:r>
      </w:ins>
      <w:r w:rsidR="00CA5C8A">
        <w:t xml:space="preserve"> to the model uncentered at level one. The effect of </w:t>
      </w:r>
      <w:del w:id="1433" w:author="Nicholas Harp" w:date="2020-02-17T14:06:00Z">
        <w:r w:rsidR="00CA5C8A" w:rsidDel="004148BB">
          <w:delText>content type</w:delText>
        </w:r>
      </w:del>
      <w:ins w:id="1434" w:author="Nicholas Harp" w:date="2020-02-17T14:07:00Z">
        <w:r w:rsidR="004148BB">
          <w:t>domain</w:t>
        </w:r>
      </w:ins>
      <w:r w:rsidR="00CA5C8A">
        <w:t xml:space="preserve"> significantly contributed to the model (ß</w:t>
      </w:r>
      <w:r w:rsidR="00CA5C8A">
        <w:rPr>
          <w:vertAlign w:val="subscript"/>
        </w:rPr>
        <w:t>10</w:t>
      </w:r>
      <w:r w:rsidR="00CA5C8A">
        <w:t xml:space="preserve"> = </w:t>
      </w:r>
      <w:r w:rsidR="00461D6D">
        <w:t>8</w:t>
      </w:r>
      <w:r w:rsidR="00CA5C8A">
        <w:t>.</w:t>
      </w:r>
      <w:ins w:id="1435" w:author="Nicholas Harp" w:date="2020-02-12T12:11:00Z">
        <w:r w:rsidR="00E03AD5">
          <w:t>06</w:t>
        </w:r>
      </w:ins>
      <w:del w:id="1436" w:author="Nicholas Harp" w:date="2020-02-12T12:11:00Z">
        <w:r w:rsidR="00461D6D" w:rsidDel="00E03AD5">
          <w:delText>6</w:delText>
        </w:r>
        <w:r w:rsidR="00DE4ECC" w:rsidDel="00E03AD5">
          <w:delText>2</w:delText>
        </w:r>
      </w:del>
      <w:r w:rsidR="00CA5C8A">
        <w:t xml:space="preserve">, S.E. = </w:t>
      </w:r>
      <w:r w:rsidR="00461D6D">
        <w:t>2.4</w:t>
      </w:r>
      <w:del w:id="1437" w:author="Nicholas Harp" w:date="2020-02-12T12:13:00Z">
        <w:r w:rsidR="00DE4ECC" w:rsidDel="00E03AD5">
          <w:delText>6</w:delText>
        </w:r>
      </w:del>
      <w:ins w:id="1438"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439" w:author="Nicholas Harp" w:date="2020-02-12T12:13:00Z">
        <w:r w:rsidR="00461D6D" w:rsidDel="00E03AD5">
          <w:delText>5</w:delText>
        </w:r>
        <w:r w:rsidR="00DE4ECC" w:rsidDel="00E03AD5">
          <w:delText>1</w:delText>
        </w:r>
      </w:del>
      <w:ins w:id="1440" w:author="Nicholas Harp" w:date="2020-02-12T12:13:00Z">
        <w:r w:rsidR="00E03AD5">
          <w:t>26</w:t>
        </w:r>
      </w:ins>
      <w:r w:rsidR="00CA5C8A">
        <w:t xml:space="preserve">, </w:t>
      </w:r>
      <w:r w:rsidR="00CA5C8A" w:rsidRPr="003B3951">
        <w:rPr>
          <w:i/>
          <w:iCs/>
          <w:rPrChange w:id="1441" w:author="Nicholas Harp" w:date="2020-02-06T13:13:00Z">
            <w:rPr/>
          </w:rPrChange>
        </w:rPr>
        <w:t>p</w:t>
      </w:r>
      <w:r w:rsidR="00CA5C8A">
        <w:t xml:space="preserve"> </w:t>
      </w:r>
      <w:ins w:id="1442" w:author="Nicholas Harp" w:date="2020-02-12T12:13:00Z">
        <w:r w:rsidR="00E03AD5">
          <w:t>=</w:t>
        </w:r>
      </w:ins>
      <w:del w:id="1443" w:author="Nicholas Harp" w:date="2020-02-12T12:13:00Z">
        <w:r w:rsidR="00CA5C8A" w:rsidDel="00E03AD5">
          <w:delText>&lt;</w:delText>
        </w:r>
      </w:del>
      <w:r w:rsidR="00CA5C8A">
        <w:t xml:space="preserve"> .001), such that the </w:t>
      </w:r>
      <w:ins w:id="1444" w:author="Nicholas Harp" w:date="2020-02-06T14:24:00Z">
        <w:r w:rsidR="00F60AA6">
          <w:t xml:space="preserve">interpretations of surprise following an </w:t>
        </w:r>
      </w:ins>
      <w:commentRangeStart w:id="1445"/>
      <w:commentRangeStart w:id="1446"/>
      <w:r w:rsidR="00CA5C8A">
        <w:t xml:space="preserve">emotional load </w:t>
      </w:r>
      <w:del w:id="1447" w:author="Nicholas Harp" w:date="2020-02-06T14:24:00Z">
        <w:r w:rsidR="00CA5C8A" w:rsidDel="00F60AA6">
          <w:delText xml:space="preserve">ratings </w:delText>
        </w:r>
        <w:commentRangeEnd w:id="1445"/>
        <w:r w:rsidR="00C56AFB" w:rsidDel="00F60AA6">
          <w:rPr>
            <w:rStyle w:val="CommentReference"/>
            <w:rFonts w:asciiTheme="minorHAnsi" w:hAnsiTheme="minorHAnsi"/>
          </w:rPr>
          <w:commentReference w:id="1445"/>
        </w:r>
        <w:commentRangeEnd w:id="1446"/>
        <w:r w:rsidR="002344B4" w:rsidDel="00F60AA6">
          <w:rPr>
            <w:rStyle w:val="CommentReference"/>
            <w:rFonts w:asciiTheme="minorHAnsi" w:hAnsiTheme="minorHAnsi"/>
          </w:rPr>
          <w:commentReference w:id="1446"/>
        </w:r>
      </w:del>
      <w:r w:rsidR="00CA5C8A">
        <w:t xml:space="preserve">were </w:t>
      </w:r>
      <w:del w:id="1448" w:author="Nicholas Harp" w:date="2020-01-30T09:01:00Z">
        <w:r w:rsidR="00CA5C8A" w:rsidDel="00AE5840">
          <w:delText xml:space="preserve">predicted to be </w:delText>
        </w:r>
      </w:del>
      <w:r w:rsidR="00CA5C8A">
        <w:t xml:space="preserve">more negative than </w:t>
      </w:r>
      <w:ins w:id="1449" w:author="Nicholas Harp" w:date="2020-02-06T14:24:00Z">
        <w:r w:rsidR="00F60AA6">
          <w:t>those following</w:t>
        </w:r>
      </w:ins>
      <w:del w:id="1450" w:author="Nicholas Harp" w:date="2020-02-06T14:24:00Z">
        <w:r w:rsidR="00CA5C8A" w:rsidDel="00F60AA6">
          <w:delText>the</w:delText>
        </w:r>
      </w:del>
      <w:r w:rsidR="00CA5C8A">
        <w:t xml:space="preserve"> non-emotional load</w:t>
      </w:r>
      <w:ins w:id="1451" w:author="Nicholas Harp" w:date="2020-02-06T14:24:00Z">
        <w:r w:rsidR="00F60AA6">
          <w:t>s</w:t>
        </w:r>
      </w:ins>
      <w:del w:id="1452" w:author="Nicholas Harp" w:date="2020-02-06T14:24:00Z">
        <w:r w:rsidR="00CA5C8A" w:rsidDel="00F60AA6">
          <w:delText xml:space="preserve"> ratings</w:delText>
        </w:r>
      </w:del>
      <w:r w:rsidR="00CA5C8A">
        <w:t>.</w:t>
      </w:r>
      <w:ins w:id="1453" w:author="Nicholas Harp" w:date="2020-01-28T14:34:00Z">
        <w:r w:rsidR="00584485" w:rsidRPr="00584485">
          <w:t xml:space="preserve"> </w:t>
        </w:r>
        <w:r w:rsidR="00584485">
          <w:t xml:space="preserve">The effect of </w:t>
        </w:r>
      </w:ins>
      <w:ins w:id="1454" w:author="Maital Neta [2]" w:date="2020-02-05T10:24:00Z">
        <w:r w:rsidR="00992AC3">
          <w:t>L</w:t>
        </w:r>
      </w:ins>
      <w:ins w:id="1455" w:author="Nicholas Harp" w:date="2020-01-28T14:34:00Z">
        <w:del w:id="1456" w:author="Maital Neta [2]" w:date="2020-02-05T10:24:00Z">
          <w:r w:rsidR="00584485" w:rsidDel="00992AC3">
            <w:delText>l</w:delText>
          </w:r>
        </w:del>
        <w:r w:rsidR="00584485">
          <w:t>oad did not significantly contribute to the model (</w:t>
        </w:r>
      </w:ins>
      <w:ins w:id="1457" w:author="Nicholas Harp" w:date="2020-01-28T14:36:00Z">
        <w:r w:rsidR="00277A19">
          <w:t>ß</w:t>
        </w:r>
        <w:r w:rsidR="00277A19">
          <w:rPr>
            <w:vertAlign w:val="subscript"/>
          </w:rPr>
          <w:t xml:space="preserve">20 </w:t>
        </w:r>
        <w:r w:rsidR="00277A19">
          <w:t xml:space="preserve">= </w:t>
        </w:r>
      </w:ins>
      <w:ins w:id="1458" w:author="Nicholas Harp" w:date="2020-02-12T12:15:00Z">
        <w:r w:rsidR="00E03AD5">
          <w:t>.37</w:t>
        </w:r>
      </w:ins>
      <w:ins w:id="1459" w:author="Nicholas Harp" w:date="2020-01-28T14:36:00Z">
        <w:r w:rsidR="00277A19">
          <w:t xml:space="preserve">, </w:t>
        </w:r>
      </w:ins>
      <w:ins w:id="1460" w:author="Nicholas Harp" w:date="2020-01-28T14:34:00Z">
        <w:r w:rsidR="00584485">
          <w:rPr>
            <w:i/>
            <w:iCs/>
          </w:rPr>
          <w:t>t</w:t>
        </w:r>
        <w:r w:rsidR="00584485">
          <w:t xml:space="preserve">(147) = </w:t>
        </w:r>
      </w:ins>
      <w:ins w:id="1461" w:author="Nicholas Harp" w:date="2020-02-12T12:15:00Z">
        <w:r w:rsidR="00E03AD5">
          <w:t>.15</w:t>
        </w:r>
      </w:ins>
      <w:ins w:id="1462" w:author="Nicholas Harp" w:date="2020-01-28T14:34:00Z">
        <w:r w:rsidR="00584485">
          <w:t>, S.E.</w:t>
        </w:r>
      </w:ins>
      <w:ins w:id="1463" w:author="Nicholas Harp" w:date="2020-01-28T14:35:00Z">
        <w:r w:rsidR="00584485">
          <w:t xml:space="preserve"> = 2.4</w:t>
        </w:r>
      </w:ins>
      <w:ins w:id="1464" w:author="Nicholas Harp" w:date="2020-02-12T12:16:00Z">
        <w:r w:rsidR="00E03AD5">
          <w:t>7</w:t>
        </w:r>
      </w:ins>
      <w:ins w:id="1465" w:author="Nicholas Harp" w:date="2020-01-28T14:34:00Z">
        <w:r w:rsidR="00584485">
          <w:t xml:space="preserve">, </w:t>
        </w:r>
        <w:r w:rsidR="00584485" w:rsidRPr="003B3951">
          <w:rPr>
            <w:i/>
            <w:iCs/>
            <w:rPrChange w:id="1466" w:author="Nicholas Harp" w:date="2020-02-06T13:13:00Z">
              <w:rPr/>
            </w:rPrChange>
          </w:rPr>
          <w:t>p</w:t>
        </w:r>
        <w:r w:rsidR="00584485">
          <w:t xml:space="preserve"> = .</w:t>
        </w:r>
      </w:ins>
      <w:ins w:id="1467" w:author="Nicholas Harp" w:date="2020-02-12T12:16:00Z">
        <w:r w:rsidR="00E03AD5">
          <w:t>881</w:t>
        </w:r>
      </w:ins>
      <w:ins w:id="1468" w:author="Nicholas Harp" w:date="2020-01-28T14:34:00Z">
        <w:r w:rsidR="00584485">
          <w:t>)</w:t>
        </w:r>
      </w:ins>
      <w:ins w:id="1469" w:author="Maital Neta [2]" w:date="2020-02-05T10:22:00Z">
        <w:r w:rsidR="00992AC3">
          <w:t xml:space="preserve">, nor did the </w:t>
        </w:r>
      </w:ins>
      <w:ins w:id="1470" w:author="Nicholas Harp" w:date="2020-01-28T14:34:00Z">
        <w:del w:id="1471" w:author="Maital Neta [2]" w:date="2020-02-05T10:22:00Z">
          <w:r w:rsidR="00584485" w:rsidDel="00992AC3">
            <w:delText>.</w:delText>
          </w:r>
        </w:del>
      </w:ins>
      <w:del w:id="1472" w:author="Maital Neta [2]" w:date="2020-02-05T10:22:00Z">
        <w:r w:rsidR="00CA5C8A" w:rsidDel="00992AC3">
          <w:delText xml:space="preserve"> </w:delText>
        </w:r>
      </w:del>
      <w:ins w:id="1473" w:author="Nicholas Harp" w:date="2020-01-28T14:35:00Z">
        <w:del w:id="1474" w:author="Maital Neta [2]" w:date="2020-02-05T10:22:00Z">
          <w:r w:rsidR="00584485" w:rsidDel="00992AC3">
            <w:delText xml:space="preserve">Additionally, the </w:delText>
          </w:r>
        </w:del>
      </w:ins>
      <w:ins w:id="1475" w:author="Maital Neta [2]" w:date="2020-02-05T10:22:00Z">
        <w:r w:rsidR="00992AC3">
          <w:t xml:space="preserve">Domain </w:t>
        </w:r>
      </w:ins>
      <w:ins w:id="1476" w:author="Nicholas Harp" w:date="2020-02-13T10:11:00Z">
        <w:r w:rsidR="00B40E15">
          <w:sym w:font="Symbol" w:char="F0B4"/>
        </w:r>
      </w:ins>
      <w:ins w:id="1477" w:author="Maital Neta [2]" w:date="2020-02-05T10:22:00Z">
        <w:del w:id="1478" w:author="Nicholas Harp" w:date="2020-02-13T10:11:00Z">
          <w:r w:rsidR="00992AC3" w:rsidDel="00B40E15">
            <w:delText>x</w:delText>
          </w:r>
        </w:del>
        <w:r w:rsidR="00992AC3">
          <w:t xml:space="preserve"> Load </w:t>
        </w:r>
      </w:ins>
      <w:ins w:id="1479" w:author="Nicholas Harp" w:date="2020-01-28T14:35:00Z">
        <w:r w:rsidR="00584485">
          <w:t xml:space="preserve">interaction </w:t>
        </w:r>
        <w:del w:id="1480" w:author="Maital Neta [2]" w:date="2020-02-05T10:22:00Z">
          <w:r w:rsidR="00584485" w:rsidDel="00992AC3">
            <w:delText xml:space="preserve">of the conditions </w:delText>
          </w:r>
        </w:del>
        <w:del w:id="1481" w:author="Maital Neta [2]" w:date="2020-02-05T10:23:00Z">
          <w:r w:rsidR="00584485" w:rsidDel="00992AC3">
            <w:delText xml:space="preserve">was also non-significant </w:delText>
          </w:r>
        </w:del>
        <w:r w:rsidR="00584485">
          <w:t>(</w:t>
        </w:r>
      </w:ins>
      <w:ins w:id="1482" w:author="Nicholas Harp" w:date="2020-01-28T14:36:00Z">
        <w:r w:rsidR="00E2490D">
          <w:t>ß</w:t>
        </w:r>
      </w:ins>
      <w:ins w:id="1483" w:author="Nicholas Harp" w:date="2020-01-28T14:37:00Z">
        <w:r w:rsidR="00E2490D">
          <w:rPr>
            <w:vertAlign w:val="subscript"/>
          </w:rPr>
          <w:t>3</w:t>
        </w:r>
      </w:ins>
      <w:ins w:id="1484" w:author="Nicholas Harp" w:date="2020-01-28T14:36:00Z">
        <w:r w:rsidR="00E2490D">
          <w:rPr>
            <w:vertAlign w:val="subscript"/>
          </w:rPr>
          <w:t>0</w:t>
        </w:r>
      </w:ins>
      <w:ins w:id="1485" w:author="Nicholas Harp" w:date="2020-01-28T14:37:00Z">
        <w:r w:rsidR="00E2490D">
          <w:rPr>
            <w:vertAlign w:val="subscript"/>
          </w:rPr>
          <w:t xml:space="preserve"> </w:t>
        </w:r>
        <w:r w:rsidR="00E2490D">
          <w:t xml:space="preserve">= </w:t>
        </w:r>
      </w:ins>
      <w:ins w:id="1486" w:author="Nicholas Harp" w:date="2020-02-12T12:16:00Z">
        <w:r w:rsidR="00E03AD5">
          <w:t>1</w:t>
        </w:r>
      </w:ins>
      <w:ins w:id="1487" w:author="Nicholas Harp" w:date="2020-01-28T14:37:00Z">
        <w:r w:rsidR="00E2490D">
          <w:t>.</w:t>
        </w:r>
      </w:ins>
      <w:ins w:id="1488" w:author="Nicholas Harp" w:date="2020-02-12T12:16:00Z">
        <w:r w:rsidR="00E03AD5">
          <w:t>94</w:t>
        </w:r>
      </w:ins>
      <w:ins w:id="1489" w:author="Nicholas Harp" w:date="2020-01-28T14:37:00Z">
        <w:r w:rsidR="00E2490D">
          <w:t>,</w:t>
        </w:r>
        <w:r w:rsidR="00E2490D">
          <w:rPr>
            <w:vertAlign w:val="subscript"/>
          </w:rPr>
          <w:t xml:space="preserve"> </w:t>
        </w:r>
      </w:ins>
      <w:ins w:id="1490" w:author="Nicholas Harp" w:date="2020-01-28T14:35:00Z">
        <w:r w:rsidR="00584485">
          <w:rPr>
            <w:i/>
            <w:iCs/>
          </w:rPr>
          <w:t>t</w:t>
        </w:r>
        <w:r w:rsidR="00584485">
          <w:t>(147) = .</w:t>
        </w:r>
      </w:ins>
      <w:ins w:id="1491" w:author="Nicholas Harp" w:date="2020-02-12T12:16:00Z">
        <w:r w:rsidR="00E03AD5">
          <w:t>55</w:t>
        </w:r>
      </w:ins>
      <w:ins w:id="1492" w:author="Nicholas Harp" w:date="2020-01-28T14:35:00Z">
        <w:r w:rsidR="00584485">
          <w:t xml:space="preserve">, S.E. = </w:t>
        </w:r>
      </w:ins>
      <w:ins w:id="1493" w:author="Nicholas Harp" w:date="2020-01-28T14:37:00Z">
        <w:r w:rsidR="00E2490D">
          <w:t>3.</w:t>
        </w:r>
      </w:ins>
      <w:ins w:id="1494" w:author="Nicholas Harp" w:date="2020-02-12T12:16:00Z">
        <w:r w:rsidR="00E03AD5">
          <w:t>50</w:t>
        </w:r>
      </w:ins>
      <w:ins w:id="1495" w:author="Nicholas Harp" w:date="2020-01-28T14:35:00Z">
        <w:r w:rsidR="00584485">
          <w:t xml:space="preserve">, </w:t>
        </w:r>
        <w:r w:rsidR="00584485" w:rsidRPr="003B3951">
          <w:rPr>
            <w:i/>
            <w:iCs/>
            <w:rPrChange w:id="1496" w:author="Nicholas Harp" w:date="2020-02-06T13:13:00Z">
              <w:rPr/>
            </w:rPrChange>
          </w:rPr>
          <w:t>p</w:t>
        </w:r>
        <w:r w:rsidR="00584485">
          <w:t xml:space="preserve"> = .</w:t>
        </w:r>
      </w:ins>
      <w:ins w:id="1497" w:author="Nicholas Harp" w:date="2020-02-12T12:16:00Z">
        <w:r w:rsidR="00E03AD5">
          <w:t>581</w:t>
        </w:r>
      </w:ins>
      <w:ins w:id="1498" w:author="Nicholas Harp" w:date="2020-01-28T14:35:00Z">
        <w:r w:rsidR="00584485">
          <w:t xml:space="preserve">). </w:t>
        </w:r>
      </w:ins>
      <w:commentRangeStart w:id="1499"/>
      <w:commentRangeStart w:id="1500"/>
      <w:del w:id="1501" w:author="Nicholas Harp" w:date="2020-02-13T10:13:00Z">
        <w:r w:rsidR="00CA5C8A" w:rsidDel="00251605">
          <w:delText xml:space="preserve">Nested model comparison </w:delText>
        </w:r>
      </w:del>
      <w:del w:id="1502"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503" w:author="Nicholas Harp" w:date="2020-02-13T10:13:00Z">
        <w:r w:rsidR="00CA5C8A" w:rsidDel="00251605">
          <w:delText xml:space="preserve">the addition of a random effect to the content type slope </w:delText>
        </w:r>
      </w:del>
      <w:del w:id="1504" w:author="Nicholas Harp" w:date="2020-01-28T14:33:00Z">
        <w:r w:rsidR="00CA5C8A" w:rsidDel="00461D6D">
          <w:delText xml:space="preserve">was </w:delText>
        </w:r>
      </w:del>
      <w:del w:id="1505" w:author="Nicholas Harp" w:date="2020-02-13T10:13:00Z">
        <w:r w:rsidR="00CA5C8A" w:rsidDel="00251605">
          <w:delText xml:space="preserve">not </w:delText>
        </w:r>
      </w:del>
      <w:del w:id="1506" w:author="Nicholas Harp" w:date="2020-01-28T14:33:00Z">
        <w:r w:rsidR="00CA5C8A" w:rsidDel="00461D6D">
          <w:delText xml:space="preserve">supported </w:delText>
        </w:r>
      </w:del>
      <w:del w:id="1507" w:author="Nicholas Harp" w:date="2020-02-13T10:13:00Z">
        <w:r w:rsidR="00CA5C8A" w:rsidDel="00251605">
          <w:delText>(</w:delText>
        </w:r>
      </w:del>
      <w:del w:id="1508"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509" w:author="Nicholas Harp" w:date="2020-02-13T10:13:00Z">
        <w:r w:rsidR="00CA5C8A" w:rsidDel="00251605">
          <w:delText xml:space="preserve"> </w:delText>
        </w:r>
        <w:r w:rsidR="00CA5C8A" w:rsidRPr="003B3951" w:rsidDel="00251605">
          <w:rPr>
            <w:i/>
            <w:iCs/>
            <w:rPrChange w:id="1510" w:author="Nicholas Harp" w:date="2020-02-06T13:13:00Z">
              <w:rPr/>
            </w:rPrChange>
          </w:rPr>
          <w:delText>p</w:delText>
        </w:r>
        <w:r w:rsidR="00CA5C8A" w:rsidDel="00251605">
          <w:delText xml:space="preserve"> </w:delText>
        </w:r>
      </w:del>
      <w:del w:id="1511" w:author="Nicholas Harp" w:date="2020-01-28T14:34:00Z">
        <w:r w:rsidR="00CA5C8A" w:rsidDel="00461D6D">
          <w:delText>=</w:delText>
        </w:r>
      </w:del>
      <w:del w:id="1512" w:author="Nicholas Harp" w:date="2020-02-13T10:13:00Z">
        <w:r w:rsidR="00CA5C8A" w:rsidDel="00251605">
          <w:delText xml:space="preserve"> .4</w:delText>
        </w:r>
      </w:del>
      <w:del w:id="1513" w:author="Nicholas Harp" w:date="2020-01-28T14:34:00Z">
        <w:r w:rsidR="00CA5C8A" w:rsidDel="00461D6D">
          <w:delText>42</w:delText>
        </w:r>
      </w:del>
      <w:del w:id="1514" w:author="Nicholas Harp" w:date="2020-02-13T10:13:00Z">
        <w:r w:rsidR="00CA5C8A" w:rsidDel="00251605">
          <w:delText>).</w:delText>
        </w:r>
      </w:del>
      <w:del w:id="1515" w:author="Nicholas Harp" w:date="2020-01-28T14:34:00Z">
        <w:r w:rsidR="00CA5C8A" w:rsidDel="00584485">
          <w:delText xml:space="preserve"> An effect of load (i.e., low vs. high) was next added to the model uncentered at level one.</w:delText>
        </w:r>
      </w:del>
      <w:del w:id="1516" w:author="Nicholas Harp" w:date="2020-02-13T10:13:00Z">
        <w:r w:rsidR="00CA5C8A" w:rsidDel="00251605">
          <w:delText xml:space="preserve"> </w:delText>
        </w:r>
        <w:commentRangeEnd w:id="1499"/>
        <w:r w:rsidR="00992AC3" w:rsidDel="00251605">
          <w:rPr>
            <w:rStyle w:val="CommentReference"/>
            <w:rFonts w:asciiTheme="minorHAnsi" w:hAnsiTheme="minorHAnsi"/>
          </w:rPr>
          <w:commentReference w:id="1499"/>
        </w:r>
        <w:commentRangeEnd w:id="1500"/>
        <w:r w:rsidR="00335706" w:rsidDel="00251605">
          <w:rPr>
            <w:rStyle w:val="CommentReference"/>
            <w:rFonts w:asciiTheme="minorHAnsi" w:hAnsiTheme="minorHAnsi"/>
          </w:rPr>
          <w:commentReference w:id="1500"/>
        </w:r>
      </w:del>
      <w:ins w:id="1517" w:author="Nicholas Harp" w:date="2020-02-06T14:25:00Z">
        <w:r w:rsidR="00F60AA6">
          <w:t>T</w:t>
        </w:r>
      </w:ins>
      <w:ins w:id="1518" w:author="Nicholas Harp" w:date="2020-01-28T14:38:00Z">
        <w:r w:rsidR="00A47DE8">
          <w:t xml:space="preserve">ogether, </w:t>
        </w:r>
      </w:ins>
      <w:del w:id="1519"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520" w:author="Nicholas Harp" w:date="2020-01-27T15:34:00Z">
        <w:r w:rsidR="00CA5C8A" w:rsidDel="00E34F3C">
          <w:delText>, and n</w:delText>
        </w:r>
      </w:del>
      <w:del w:id="1521" w:author="Nicholas Harp" w:date="2020-01-28T14:34:00Z">
        <w:r w:rsidR="00CA5C8A" w:rsidDel="00584485">
          <w:delText xml:space="preserve">ested model comparisons favored the model without an effect of </w:delText>
        </w:r>
      </w:del>
      <w:del w:id="1522"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523" w:author="Nicholas Harp" w:date="2020-01-27T15:29:00Z">
        <w:r w:rsidR="004379CF" w:rsidDel="00CA5C8A">
          <w:delText xml:space="preserve"> </w:delText>
        </w:r>
      </w:del>
      <w:del w:id="1524" w:author="Nicholas Harp" w:date="2020-01-28T14:37:00Z">
        <w:r w:rsidR="004379CF" w:rsidDel="00A47DE8">
          <w:delText>As such, load was left out of the model</w:delText>
        </w:r>
      </w:del>
      <w:del w:id="1525" w:author="Nicholas Harp" w:date="2020-01-27T15:43:00Z">
        <w:r w:rsidR="00461B2D" w:rsidDel="00461B2D">
          <w:delText>T</w:delText>
        </w:r>
      </w:del>
      <w:del w:id="1526" w:author="Nicholas Harp" w:date="2020-01-28T14:37:00Z">
        <w:r w:rsidR="00461B2D" w:rsidDel="00A47DE8">
          <w:delText xml:space="preserve">he final model </w:delText>
        </w:r>
      </w:del>
      <w:del w:id="1527" w:author="Nicholas Harp" w:date="2020-01-27T15:43:00Z">
        <w:r w:rsidR="00461B2D" w:rsidDel="00461B2D">
          <w:delText>consisted</w:delText>
        </w:r>
      </w:del>
      <w:del w:id="1528" w:author="Nicholas Harp" w:date="2020-01-28T14:37:00Z">
        <w:r w:rsidR="00461B2D" w:rsidDel="00A47DE8">
          <w:delText xml:space="preserve"> of a fixed effect for load type and random intercepts. </w:delText>
        </w:r>
      </w:del>
    </w:p>
    <w:p w14:paraId="115743B2" w14:textId="7B59CBF2" w:rsidR="00CB52D2" w:rsidRDefault="004379CF" w:rsidP="000D126D">
      <w:pPr>
        <w:pStyle w:val="FirstParagraph"/>
      </w:pPr>
      <w:del w:id="1529" w:author="Nicholas Harp" w:date="2020-01-27T15:43:00Z">
        <w:r w:rsidDel="00461B2D">
          <w:delText xml:space="preserve"> </w:delText>
        </w:r>
        <w:r w:rsidR="002A175A" w:rsidDel="00461B2D">
          <w:delText xml:space="preserve">and </w:delText>
        </w:r>
      </w:del>
      <w:ins w:id="1530" w:author="Nicholas Harp" w:date="2020-01-28T14:38:00Z">
        <w:r w:rsidR="00A47DE8">
          <w:t>t</w:t>
        </w:r>
      </w:ins>
      <w:del w:id="1531" w:author="Nicholas Harp" w:date="2020-01-27T15:43:00Z">
        <w:r w:rsidR="002A175A" w:rsidDel="00461B2D">
          <w:delText>t</w:delText>
        </w:r>
      </w:del>
      <w:r w:rsidR="002A175A">
        <w:t>hese results suggest that load did not</w:t>
      </w:r>
      <w:ins w:id="1532" w:author="Nicholas Harp" w:date="2020-02-06T14:25:00Z">
        <w:r w:rsidR="00F60AA6">
          <w:t xml:space="preserve"> significantly</w:t>
        </w:r>
      </w:ins>
      <w:r w:rsidR="002A175A">
        <w:t xml:space="preserve"> </w:t>
      </w:r>
      <w:del w:id="1533" w:author="Maital Neta [2]" w:date="2020-02-05T10:25:00Z">
        <w:r w:rsidR="002A175A" w:rsidDel="00831FFA">
          <w:delText xml:space="preserve">differentially </w:delText>
        </w:r>
      </w:del>
      <w:r w:rsidR="002A175A">
        <w:t>affect ratings</w:t>
      </w:r>
      <w:ins w:id="1534" w:author="Nicholas Harp" w:date="2020-01-27T15:43:00Z">
        <w:r w:rsidR="00461B2D">
          <w:t xml:space="preserve">, but </w:t>
        </w:r>
      </w:ins>
      <w:r w:rsidR="00461B2D">
        <w:t xml:space="preserve">that </w:t>
      </w:r>
      <w:del w:id="1535" w:author="Nicholas Harp" w:date="2020-02-17T14:07:00Z">
        <w:r w:rsidR="00461B2D" w:rsidDel="004148BB">
          <w:delText>content type</w:delText>
        </w:r>
      </w:del>
      <w:ins w:id="1536" w:author="Nicholas Harp" w:date="2020-02-17T14:07:00Z">
        <w:r w:rsidR="004148BB">
          <w:t>domain</w:t>
        </w:r>
      </w:ins>
      <w:r w:rsidR="00461B2D">
        <w:t xml:space="preserve"> </w:t>
      </w:r>
      <w:r w:rsidR="002344B4">
        <w:t xml:space="preserve">(emotional versus neutral) </w:t>
      </w:r>
      <w:r w:rsidR="00461B2D">
        <w:t>did</w:t>
      </w:r>
      <w:r w:rsidR="002A175A">
        <w:t>.</w:t>
      </w:r>
      <w:r w:rsidR="00E34F3C">
        <w:t xml:space="preserve"> </w:t>
      </w:r>
    </w:p>
    <w:p w14:paraId="5E31E562" w14:textId="43A2C01D"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del w:id="1537" w:author="Nicholas Harp" w:date="2020-02-17T14:07:00Z">
        <w:r w:rsidR="00423EB3" w:rsidDel="004148BB">
          <w:delText>Content</w:delText>
        </w:r>
        <w:r w:rsidR="00423EB3" w:rsidRPr="00946C93" w:rsidDel="004148BB">
          <w:delText xml:space="preserve"> </w:delText>
        </w:r>
        <w:r w:rsidR="00BD3DC6" w:rsidRPr="00946C93" w:rsidDel="004148BB">
          <w:delText>Type</w:delText>
        </w:r>
      </w:del>
      <w:proofErr w:type="gramStart"/>
      <w:ins w:id="1538" w:author="Nicholas Harp" w:date="2020-02-17T14:07:00Z">
        <w:r w:rsidR="004148BB">
          <w:t>Domain</w:t>
        </w:r>
      </w:ins>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del w:id="1539" w:author="Nicholas Harp" w:date="2020-02-17T14:07:00Z">
        <w:r w:rsidR="00423EB3" w:rsidDel="004148BB">
          <w:delText>Content</w:delText>
        </w:r>
        <w:r w:rsidR="00423EB3" w:rsidRPr="00946C93" w:rsidDel="004148BB">
          <w:delText xml:space="preserve"> Type</w:delText>
        </w:r>
      </w:del>
      <w:ins w:id="1540" w:author="Nicholas Harp" w:date="2020-02-17T14:07:00Z">
        <w:r w:rsidR="004148BB">
          <w:t>Domain</w:t>
        </w:r>
      </w:ins>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541" w:author="Nicholas Harp" w:date="2020-01-27T15:47:00Z"/>
        </w:rPr>
      </w:pPr>
      <w:ins w:id="1542"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543"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544"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545"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546" w:author="Nicholas Harp" w:date="2020-01-27T15:47:00Z"/>
        </w:rPr>
      </w:pPr>
      <w:del w:id="1547"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548"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549"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550" w:author="Nicholas Harp" w:date="2020-02-11T18:30:00Z"/>
          <w:b/>
          <w:bCs/>
        </w:rPr>
      </w:pPr>
      <w:commentRangeStart w:id="1551"/>
      <w:r>
        <w:rPr>
          <w:b/>
          <w:bCs/>
        </w:rPr>
        <w:t xml:space="preserve">Figure </w:t>
      </w:r>
      <w:commentRangeEnd w:id="1551"/>
      <w:r w:rsidR="00C56AFB">
        <w:rPr>
          <w:rStyle w:val="CommentReference"/>
          <w:rFonts w:asciiTheme="minorHAnsi" w:hAnsiTheme="minorHAnsi"/>
        </w:rPr>
        <w:commentReference w:id="1551"/>
      </w:r>
      <w:r>
        <w:rPr>
          <w:b/>
          <w:bCs/>
        </w:rPr>
        <w:t>2</w:t>
      </w:r>
      <w:r w:rsidR="00BA7EFC">
        <w:rPr>
          <w:b/>
          <w:bCs/>
        </w:rPr>
        <w:t xml:space="preserve">: Percent negative ratings across the working memory load conditions. Ratings during </w:t>
      </w:r>
      <w:del w:id="1552" w:author="Nicholas Harp" w:date="2020-02-17T09:48:00Z">
        <w:r w:rsidR="00BA7EFC" w:rsidDel="00440D03">
          <w:rPr>
            <w:b/>
            <w:bCs/>
          </w:rPr>
          <w:delText xml:space="preserve">loads </w:delText>
        </w:r>
      </w:del>
      <w:del w:id="1553" w:author="Nicholas Harp" w:date="2020-02-17T09:47:00Z">
        <w:r w:rsidR="00BA7EFC" w:rsidDel="00440D03">
          <w:rPr>
            <w:b/>
            <w:bCs/>
          </w:rPr>
          <w:delText xml:space="preserve">with </w:delText>
        </w:r>
      </w:del>
      <w:r w:rsidR="00BA7EFC">
        <w:rPr>
          <w:b/>
          <w:bCs/>
        </w:rPr>
        <w:t>emotional</w:t>
      </w:r>
      <w:ins w:id="1554" w:author="Nicholas Harp" w:date="2020-02-17T09:48:00Z">
        <w:r w:rsidR="00440D03">
          <w:rPr>
            <w:b/>
            <w:bCs/>
          </w:rPr>
          <w:t xml:space="preserve"> loads</w:t>
        </w:r>
      </w:ins>
      <w:r w:rsidR="00BA7EFC">
        <w:rPr>
          <w:b/>
          <w:bCs/>
        </w:rPr>
        <w:t xml:space="preserve"> </w:t>
      </w:r>
      <w:del w:id="1555" w:author="Nicholas Harp" w:date="2020-02-17T09:47:00Z">
        <w:r w:rsidR="00BA7EFC" w:rsidDel="00440D03">
          <w:rPr>
            <w:b/>
            <w:bCs/>
          </w:rPr>
          <w:delText xml:space="preserve">properties </w:delText>
        </w:r>
      </w:del>
      <w:r w:rsidR="00BA7EFC">
        <w:rPr>
          <w:b/>
          <w:bCs/>
        </w:rPr>
        <w:t xml:space="preserve">were more negative than ratings during </w:t>
      </w:r>
      <w:del w:id="1556" w:author="Nicholas Harp" w:date="2020-02-17T09:48:00Z">
        <w:r w:rsidR="00BA7EFC" w:rsidDel="00440D03">
          <w:rPr>
            <w:b/>
            <w:bCs/>
          </w:rPr>
          <w:delText xml:space="preserve">loads with </w:delText>
        </w:r>
      </w:del>
      <w:r w:rsidR="00BA7EFC">
        <w:rPr>
          <w:b/>
          <w:bCs/>
        </w:rPr>
        <w:t>non-emotional</w:t>
      </w:r>
      <w:ins w:id="1557" w:author="Nicholas Harp" w:date="2020-02-17T09:48:00Z">
        <w:r w:rsidR="00440D03" w:rsidRPr="00440D03">
          <w:rPr>
            <w:b/>
            <w:bCs/>
          </w:rPr>
          <w:t xml:space="preserve"> </w:t>
        </w:r>
        <w:r w:rsidR="00440D03">
          <w:rPr>
            <w:b/>
            <w:bCs/>
          </w:rPr>
          <w:t>loads</w:t>
        </w:r>
      </w:ins>
      <w:del w:id="1558"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559"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560" w:author="Nicholas Harp" w:date="2020-02-11T18:30:00Z"/>
          <w:b/>
          <w:bCs/>
        </w:rPr>
      </w:pPr>
      <w:ins w:id="1561" w:author="Nicholas Harp" w:date="2020-02-11T18:30:00Z">
        <w:r>
          <w:rPr>
            <w:b/>
            <w:bCs/>
          </w:rPr>
          <w:t>Memory probe accuracy</w:t>
        </w:r>
      </w:ins>
    </w:p>
    <w:p w14:paraId="1EF24F74" w14:textId="27CCC85E" w:rsidR="0008256A" w:rsidRDefault="00345FE6" w:rsidP="00F80A18">
      <w:pPr>
        <w:pStyle w:val="BodyText"/>
        <w:ind w:firstLine="0"/>
        <w:rPr>
          <w:ins w:id="1562" w:author="Nicholas Harp" w:date="2020-02-12T10:17:00Z"/>
        </w:rPr>
      </w:pPr>
      <w:ins w:id="1563" w:author="Nicholas Harp" w:date="2020-02-12T09:43:00Z">
        <w:r>
          <w:rPr>
            <w:b/>
            <w:bCs/>
          </w:rPr>
          <w:tab/>
        </w:r>
      </w:ins>
      <w:ins w:id="1564" w:author="Nicholas Harp" w:date="2020-02-11T18:31:00Z">
        <w:r w:rsidR="00F45C3C">
          <w:t>We next assessed accuracy on the memory probe to assess differences in task difficulty</w:t>
        </w:r>
      </w:ins>
      <w:ins w:id="1565" w:author="Nicholas Harp" w:date="2020-02-11T18:32:00Z">
        <w:r w:rsidR="00F45C3C">
          <w:t>. While accuracy on the probes was high overall (i.e</w:t>
        </w:r>
      </w:ins>
      <w:ins w:id="1566" w:author="Nicholas Harp" w:date="2020-02-12T10:12:00Z">
        <w:r w:rsidR="000D21F2">
          <w:t>., 94.41%</w:t>
        </w:r>
      </w:ins>
      <w:ins w:id="1567" w:author="Nicholas Harp" w:date="2020-02-11T18:32:00Z">
        <w:r w:rsidR="00F45C3C">
          <w:t xml:space="preserve">), there </w:t>
        </w:r>
      </w:ins>
      <w:ins w:id="1568" w:author="Nicholas Harp" w:date="2020-02-12T10:13:00Z">
        <w:r w:rsidR="000D21F2">
          <w:t xml:space="preserve">were differences </w:t>
        </w:r>
      </w:ins>
      <w:ins w:id="1569" w:author="Nicholas Harp" w:date="2020-02-11T18:32:00Z">
        <w:r w:rsidR="00F45C3C">
          <w:t xml:space="preserve">across the different loads and </w:t>
        </w:r>
      </w:ins>
      <w:ins w:id="1570" w:author="Nicholas Harp" w:date="2020-02-17T14:07:00Z">
        <w:r w:rsidR="004148BB">
          <w:t>domains</w:t>
        </w:r>
      </w:ins>
      <w:ins w:id="1571" w:author="Nicholas Harp" w:date="2020-02-11T18:32:00Z">
        <w:r w:rsidR="00F45C3C">
          <w:t xml:space="preserve">. </w:t>
        </w:r>
      </w:ins>
      <w:ins w:id="1572" w:author="Nicholas Harp" w:date="2020-02-12T10:13:00Z">
        <w:r w:rsidR="000D21F2">
          <w:t xml:space="preserve">Table 1 shows average </w:t>
        </w:r>
      </w:ins>
      <w:ins w:id="1573" w:author="Nicholas Harp" w:date="2020-02-12T10:14:00Z">
        <w:r w:rsidR="000D21F2">
          <w:t xml:space="preserve">percent correct responses per condition. </w:t>
        </w:r>
      </w:ins>
      <w:ins w:id="1574" w:author="Nicholas Harp" w:date="2020-02-12T10:15:00Z">
        <w:r w:rsidR="000D21F2">
          <w:t xml:space="preserve">A </w:t>
        </w:r>
        <w:r w:rsidR="000D21F2">
          <w:lastRenderedPageBreak/>
          <w:t xml:space="preserve">mixed effects model was not used to assess the effects of load and </w:t>
        </w:r>
      </w:ins>
      <w:ins w:id="1575" w:author="Nicholas Harp" w:date="2020-02-17T14:07:00Z">
        <w:r w:rsidR="004148BB">
          <w:t>domain</w:t>
        </w:r>
      </w:ins>
      <w:ins w:id="1576" w:author="Nicholas Harp" w:date="2020-02-12T10:15:00Z">
        <w:r w:rsidR="000D21F2">
          <w:t xml:space="preserve"> on accuracy due to </w:t>
        </w:r>
        <w:proofErr w:type="gramStart"/>
        <w:r w:rsidR="000D21F2">
          <w:t>a</w:t>
        </w:r>
        <w:proofErr w:type="gramEnd"/>
        <w:r w:rsidR="000D21F2">
          <w:t xml:space="preserve"> ICC of 0,</w:t>
        </w:r>
      </w:ins>
      <w:ins w:id="1577" w:author="Nicholas Harp" w:date="2020-02-12T10:16:00Z">
        <w:r w:rsidR="0008256A">
          <w:t xml:space="preserve"> the random intercept model had singular </w:t>
        </w:r>
      </w:ins>
      <w:ins w:id="1578" w:author="Nicholas Harp" w:date="2020-02-12T10:17:00Z">
        <w:r w:rsidR="0008256A">
          <w:t>fit</w:t>
        </w:r>
      </w:ins>
      <w:ins w:id="1579" w:author="Nicholas Harp" w:date="2020-02-12T10:16:00Z">
        <w:r w:rsidR="0008256A">
          <w:t>,</w:t>
        </w:r>
      </w:ins>
      <w:ins w:id="1580" w:author="Nicholas Harp" w:date="2020-02-12T10:15:00Z">
        <w:r w:rsidR="000D21F2">
          <w:t xml:space="preserve"> and likelihood ratio tests did not </w:t>
        </w:r>
      </w:ins>
      <w:ins w:id="1581" w:author="Nicholas Harp" w:date="2020-02-12T10:16:00Z">
        <w:r w:rsidR="000D21F2">
          <w:t>suggest any benefit to modeling the intercept randomly (</w:t>
        </w:r>
        <w:r w:rsidR="000D21F2" w:rsidRPr="000D21F2">
          <w:rPr>
            <w:i/>
            <w:iCs/>
            <w:rPrChange w:id="1582" w:author="Nicholas Harp" w:date="2020-02-12T10:16:00Z">
              <w:rPr/>
            </w:rPrChange>
          </w:rPr>
          <w:t>p</w:t>
        </w:r>
        <w:r w:rsidR="000D21F2">
          <w:t xml:space="preserve"> &gt; .999). </w:t>
        </w:r>
      </w:ins>
      <w:ins w:id="1583" w:author="Nicholas Harp" w:date="2020-02-12T10:17:00Z">
        <w:r w:rsidR="0008256A">
          <w:t>This is likely due to a large proportion of the data</w:t>
        </w:r>
      </w:ins>
      <w:ins w:id="1584"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585" w:author="Nicholas Harp" w:date="2020-02-12T10:19:00Z">
        <w:r w:rsidR="0008256A">
          <w:t xml:space="preserve">in memory probe accuracy </w:t>
        </w:r>
      </w:ins>
      <w:ins w:id="1586" w:author="Nicholas Harp" w:date="2020-02-12T10:18:00Z">
        <w:r w:rsidR="0008256A">
          <w:t xml:space="preserve">using a </w:t>
        </w:r>
        <w:proofErr w:type="gramStart"/>
        <w:r w:rsidR="0008256A">
          <w:t>repeated measures</w:t>
        </w:r>
        <w:proofErr w:type="gramEnd"/>
        <w:r w:rsidR="0008256A">
          <w:t xml:space="preserve"> ANOVA, but </w:t>
        </w:r>
      </w:ins>
      <w:ins w:id="1587" w:author="Nicholas Harp" w:date="2020-02-12T10:19:00Z">
        <w:r w:rsidR="0008256A">
          <w:t>note</w:t>
        </w:r>
      </w:ins>
      <w:ins w:id="1588" w:author="Nicholas Harp" w:date="2020-02-12T10:18:00Z">
        <w:r w:rsidR="0008256A">
          <w:t xml:space="preserve"> that </w:t>
        </w:r>
      </w:ins>
      <w:ins w:id="1589" w:author="Nicholas Harp" w:date="2020-02-12T10:19:00Z">
        <w:r w:rsidR="0008256A">
          <w:t xml:space="preserve">caution is warranted in interpretations of the model given the </w:t>
        </w:r>
      </w:ins>
      <w:ins w:id="1590" w:author="Nicholas Harp" w:date="2020-02-12T10:20:00Z">
        <w:r w:rsidR="0008256A">
          <w:t xml:space="preserve">undesirable structure of the data (i.e., lack of variability, strong non-normality). </w:t>
        </w:r>
      </w:ins>
    </w:p>
    <w:p w14:paraId="542778C9" w14:textId="3EAE02B2" w:rsidR="000D21F2" w:rsidRPr="00F963AD" w:rsidRDefault="0008256A">
      <w:pPr>
        <w:pStyle w:val="BodyText"/>
        <w:ind w:firstLine="720"/>
        <w:rPr>
          <w:ins w:id="1591" w:author="Nicholas Harp" w:date="2020-02-12T10:13:00Z"/>
        </w:rPr>
        <w:pPrChange w:id="1592" w:author="Nicholas Harp" w:date="2020-02-12T10:17:00Z">
          <w:pPr>
            <w:pStyle w:val="BodyText"/>
            <w:ind w:firstLine="0"/>
          </w:pPr>
        </w:pPrChange>
      </w:pPr>
      <w:ins w:id="1593" w:author="Nicholas Harp" w:date="2020-02-12T10:22:00Z">
        <w:r>
          <w:t xml:space="preserve">The results showed </w:t>
        </w:r>
      </w:ins>
      <w:ins w:id="1594" w:author="Nicholas Harp" w:date="2020-02-12T10:23:00Z">
        <w:r w:rsidR="00AE7768">
          <w:t>significant</w:t>
        </w:r>
      </w:ins>
      <w:ins w:id="1595" w:author="Nicholas Harp" w:date="2020-02-12T10:22:00Z">
        <w:r>
          <w:t xml:space="preserve"> effec</w:t>
        </w:r>
      </w:ins>
      <w:ins w:id="1596" w:author="Nicholas Harp" w:date="2020-02-12T10:23:00Z">
        <w:r w:rsidR="00AE7768">
          <w:t>ts</w:t>
        </w:r>
      </w:ins>
      <w:ins w:id="1597" w:author="Nicholas Harp" w:date="2020-02-12T10:22:00Z">
        <w:r>
          <w:t xml:space="preserve"> of </w:t>
        </w:r>
      </w:ins>
      <w:ins w:id="1598" w:author="Nicholas Harp" w:date="2020-02-12T10:23:00Z">
        <w:r w:rsidR="00AE7768">
          <w:t>load (</w:t>
        </w:r>
        <w:r w:rsidR="00AE7768">
          <w:rPr>
            <w:i/>
            <w:iCs/>
          </w:rPr>
          <w:t>F</w:t>
        </w:r>
        <w:r w:rsidR="00AE7768">
          <w:t xml:space="preserve">(1, 49) = 50.28, </w:t>
        </w:r>
        <w:r w:rsidR="00AE7768" w:rsidRPr="00AE7768">
          <w:rPr>
            <w:i/>
            <w:iCs/>
            <w:rPrChange w:id="1599" w:author="Nicholas Harp" w:date="2020-02-12T10:23:00Z">
              <w:rPr/>
            </w:rPrChange>
          </w:rPr>
          <w:t>p</w:t>
        </w:r>
        <w:r w:rsidR="00AE7768">
          <w:t xml:space="preserve"> &lt; .001)</w:t>
        </w:r>
      </w:ins>
      <w:ins w:id="1600" w:author="Nicholas Harp" w:date="2020-02-12T10:24:00Z">
        <w:r w:rsidR="00AE7768">
          <w:t xml:space="preserve"> and</w:t>
        </w:r>
      </w:ins>
      <w:ins w:id="1601" w:author="Nicholas Harp" w:date="2020-02-12T10:23:00Z">
        <w:r w:rsidR="00AE7768">
          <w:rPr>
            <w:i/>
            <w:iCs/>
          </w:rPr>
          <w:t xml:space="preserve"> </w:t>
        </w:r>
      </w:ins>
      <w:ins w:id="1602" w:author="Nicholas Harp" w:date="2020-02-17T14:07:00Z">
        <w:r w:rsidR="004148BB">
          <w:t>domain</w:t>
        </w:r>
      </w:ins>
      <w:ins w:id="1603" w:author="Nicholas Harp" w:date="2020-02-12T10:22:00Z">
        <w:r>
          <w:t xml:space="preserve"> (</w:t>
        </w:r>
        <w:r>
          <w:rPr>
            <w:i/>
            <w:iCs/>
          </w:rPr>
          <w:t>F</w:t>
        </w:r>
        <w:r>
          <w:t>(1, 49) = 10.49,</w:t>
        </w:r>
        <w:r w:rsidRPr="00AE7768">
          <w:rPr>
            <w:i/>
            <w:iCs/>
            <w:rPrChange w:id="1604" w:author="Nicholas Harp" w:date="2020-02-12T10:23:00Z">
              <w:rPr/>
            </w:rPrChange>
          </w:rPr>
          <w:t xml:space="preserve"> p</w:t>
        </w:r>
        <w:r>
          <w:t xml:space="preserve"> </w:t>
        </w:r>
      </w:ins>
      <w:ins w:id="1605" w:author="Nicholas Harp" w:date="2020-02-12T10:23:00Z">
        <w:r w:rsidR="00AE7768">
          <w:t>= .002), as well as a</w:t>
        </w:r>
      </w:ins>
      <w:ins w:id="1606" w:author="Nicholas Harp" w:date="2020-02-12T10:24:00Z">
        <w:r w:rsidR="00AE7768">
          <w:t>n</w:t>
        </w:r>
      </w:ins>
      <w:ins w:id="1607" w:author="Nicholas Harp" w:date="2020-02-12T10:23:00Z">
        <w:r w:rsidR="00AE7768">
          <w:t xml:space="preserve"> interaction</w:t>
        </w:r>
      </w:ins>
      <w:ins w:id="1608" w:author="Nicholas Harp" w:date="2020-02-12T10:22:00Z">
        <w:r>
          <w:t xml:space="preserve"> </w:t>
        </w:r>
      </w:ins>
      <w:ins w:id="1609" w:author="Nicholas Harp" w:date="2020-02-12T10:24:00Z">
        <w:r w:rsidR="00AE7768">
          <w:t>of the two factors (</w:t>
        </w:r>
        <w:r w:rsidR="00AE7768">
          <w:rPr>
            <w:i/>
            <w:iCs/>
          </w:rPr>
          <w:t>F</w:t>
        </w:r>
        <w:r w:rsidR="00AE7768">
          <w:t xml:space="preserve">(1, 49) = 11.06, </w:t>
        </w:r>
        <w:r w:rsidR="00AE7768" w:rsidRPr="00AE7768">
          <w:rPr>
            <w:i/>
            <w:iCs/>
            <w:rPrChange w:id="1610" w:author="Nicholas Harp" w:date="2020-02-12T10:24:00Z">
              <w:rPr/>
            </w:rPrChange>
          </w:rPr>
          <w:t xml:space="preserve">p </w:t>
        </w:r>
        <w:r w:rsidR="00AE7768">
          <w:t xml:space="preserve">= .002). </w:t>
        </w:r>
      </w:ins>
      <w:ins w:id="1611" w:author="Nicholas Harp" w:date="2020-02-12T11:40:00Z">
        <w:r w:rsidR="00BB34ED">
          <w:t xml:space="preserve">Post-hoc comparisons </w:t>
        </w:r>
      </w:ins>
      <w:ins w:id="1612" w:author="Nicholas Harp" w:date="2020-02-12T11:35:00Z">
        <w:r w:rsidR="0079044A">
          <w:t xml:space="preserve">showed that there was no </w:t>
        </w:r>
      </w:ins>
      <w:ins w:id="1613" w:author="Nicholas Harp" w:date="2020-02-12T11:39:00Z">
        <w:r w:rsidR="00BB34ED">
          <w:t xml:space="preserve">significant </w:t>
        </w:r>
      </w:ins>
      <w:ins w:id="1614" w:author="Nicholas Harp" w:date="2020-02-12T11:35:00Z">
        <w:r w:rsidR="0079044A">
          <w:t>difference between memory accuracy for emotional compared to non-emotional working memory loads at low load (</w:t>
        </w:r>
      </w:ins>
      <w:proofErr w:type="gramStart"/>
      <w:ins w:id="1615" w:author="Nicholas Harp" w:date="2020-02-12T11:37:00Z">
        <w:r w:rsidR="0079044A">
          <w:rPr>
            <w:i/>
            <w:iCs/>
          </w:rPr>
          <w:t>t</w:t>
        </w:r>
        <w:r w:rsidR="0079044A">
          <w:t>(</w:t>
        </w:r>
        <w:proofErr w:type="gramEnd"/>
        <w:r w:rsidR="00BB34ED">
          <w:t xml:space="preserve">96) = .44, </w:t>
        </w:r>
        <w:r w:rsidR="00BB34ED" w:rsidRPr="00CA1813">
          <w:rPr>
            <w:i/>
            <w:iCs/>
            <w:rPrChange w:id="1616" w:author="Nicholas Harp" w:date="2020-02-12T11:42:00Z">
              <w:rPr/>
            </w:rPrChange>
          </w:rPr>
          <w:t>p</w:t>
        </w:r>
        <w:r w:rsidR="00BB34ED">
          <w:t xml:space="preserve"> = .661; </w:t>
        </w:r>
        <w:proofErr w:type="spellStart"/>
        <w:r w:rsidR="00BB34ED">
          <w:t>Bonferoni</w:t>
        </w:r>
        <w:proofErr w:type="spellEnd"/>
        <w:r w:rsidR="00BB34ED">
          <w:t xml:space="preserve"> </w:t>
        </w:r>
      </w:ins>
      <w:ins w:id="1617" w:author="Nicholas Harp" w:date="2020-02-12T11:38:00Z">
        <w:r w:rsidR="00BB34ED">
          <w:t>corrected significance</w:t>
        </w:r>
      </w:ins>
      <w:ins w:id="1618" w:author="Nicholas Harp" w:date="2020-02-12T11:37:00Z">
        <w:r w:rsidR="00BB34ED">
          <w:t xml:space="preserve"> </w:t>
        </w:r>
        <w:r w:rsidR="00BB34ED" w:rsidRPr="00BB34ED">
          <w:rPr>
            <w:i/>
            <w:iCs/>
            <w:rPrChange w:id="1619" w:author="Nicholas Harp" w:date="2020-02-12T11:38:00Z">
              <w:rPr/>
            </w:rPrChange>
          </w:rPr>
          <w:t>p</w:t>
        </w:r>
      </w:ins>
      <w:ins w:id="1620" w:author="Nicholas Harp" w:date="2020-02-12T11:38:00Z">
        <w:r w:rsidR="00BB34ED">
          <w:t xml:space="preserve"> &lt; .013)</w:t>
        </w:r>
      </w:ins>
      <w:ins w:id="1621" w:author="Nicholas Harp" w:date="2020-02-12T11:35:00Z">
        <w:r w:rsidR="0079044A">
          <w:t xml:space="preserve">. </w:t>
        </w:r>
      </w:ins>
      <w:ins w:id="1622"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623"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624" w:author="Nicholas Harp" w:date="2020-02-12T11:42:00Z">
              <w:rPr/>
            </w:rPrChange>
          </w:rPr>
          <w:t>p</w:t>
        </w:r>
        <w:r w:rsidR="00BB34ED">
          <w:t xml:space="preserve"> &lt; .001</w:t>
        </w:r>
      </w:ins>
      <w:ins w:id="1625"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626" w:author="Nicholas Harp" w:date="2020-02-12T11:40:00Z">
        <w:r w:rsidR="00BB34ED">
          <w:t>), such that performance</w:t>
        </w:r>
      </w:ins>
      <w:ins w:id="1627"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1628"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629"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630" w:author="Nicholas Harp" w:date="2020-02-12T11:55:00Z"/>
          <w:b/>
          <w:bCs/>
        </w:rPr>
      </w:pPr>
      <w:ins w:id="1631" w:author="Nicholas Harp" w:date="2020-02-12T10:13:00Z">
        <w:r w:rsidRPr="000D21F2">
          <w:rPr>
            <w:b/>
            <w:bCs/>
            <w:rPrChange w:id="1632" w:author="Nicholas Harp" w:date="2020-02-12T10:13:00Z">
              <w:rPr/>
            </w:rPrChange>
          </w:rPr>
          <w:t xml:space="preserve">Table </w:t>
        </w:r>
      </w:ins>
      <w:ins w:id="1633"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34"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635">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636"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1637"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638"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639"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640"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641"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642"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643"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644"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645"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646"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647"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648"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649"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650"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651" w:author="Nicholas Harp" w:date="2020-01-15T13:36:00Z"/>
          <w:b/>
          <w:bCs/>
        </w:rPr>
      </w:pPr>
      <w:ins w:id="1652"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653"/>
      <w:ins w:id="1654" w:author="Nicholas Harp" w:date="2020-01-15T13:36:00Z">
        <w:r>
          <w:rPr>
            <w:b/>
            <w:bCs/>
          </w:rPr>
          <w:t>Maximum deviation</w:t>
        </w:r>
      </w:ins>
      <w:commentRangeEnd w:id="1653"/>
      <w:r w:rsidR="003B43DF">
        <w:rPr>
          <w:rStyle w:val="CommentReference"/>
          <w:rFonts w:asciiTheme="minorHAnsi" w:hAnsiTheme="minorHAnsi"/>
        </w:rPr>
        <w:commentReference w:id="1653"/>
      </w:r>
    </w:p>
    <w:p w14:paraId="665622C9" w14:textId="487CCE46" w:rsidR="00801D0F" w:rsidRDefault="001C09FE" w:rsidP="00CB5639">
      <w:pPr>
        <w:pStyle w:val="FirstParagraph"/>
        <w:rPr>
          <w:ins w:id="1655" w:author="Nicholas Harp" w:date="2020-01-28T14:09:00Z"/>
        </w:rPr>
      </w:pPr>
      <w:r>
        <w:t xml:space="preserve">Next, </w:t>
      </w:r>
      <w:commentRangeStart w:id="1656"/>
      <w:ins w:id="1657" w:author="Nicholas Harp" w:date="2020-01-15T13:36:00Z">
        <w:r w:rsidR="00083DD4">
          <w:t xml:space="preserve">we tested for differences in maximum deviation </w:t>
        </w:r>
      </w:ins>
      <w:ins w:id="1658" w:author="Catie Brown" w:date="2020-02-04T10:16:00Z">
        <w:r w:rsidR="00C56AFB">
          <w:t xml:space="preserve">(a measure of </w:t>
        </w:r>
      </w:ins>
      <w:ins w:id="1659" w:author="Catie Brown" w:date="2020-02-04T10:17:00Z">
        <w:r w:rsidR="00C56AFB">
          <w:t xml:space="preserve">response competition in </w:t>
        </w:r>
      </w:ins>
      <w:ins w:id="1660" w:author="Catie Brown" w:date="2020-02-04T10:16:00Z">
        <w:r w:rsidR="00C56AFB">
          <w:t>mouse trajectory</w:t>
        </w:r>
      </w:ins>
      <w:ins w:id="1661" w:author="Catie Brown" w:date="2020-02-04T10:17:00Z">
        <w:r w:rsidR="00C56AFB">
          <w:t xml:space="preserve">) </w:t>
        </w:r>
      </w:ins>
      <w:ins w:id="1662" w:author="Nicholas Harp" w:date="2020-01-15T13:36:00Z">
        <w:r w:rsidR="00083DD4">
          <w:t xml:space="preserve">across the </w:t>
        </w:r>
      </w:ins>
      <w:ins w:id="1663" w:author="Nicholas Harp" w:date="2020-01-15T13:37:00Z">
        <w:r w:rsidR="00083DD4">
          <w:t>working memory conditions, as well as by subjective rating (i.e., positive and negative ratings</w:t>
        </w:r>
      </w:ins>
      <w:ins w:id="1664" w:author="Catie Brown" w:date="2020-02-04T10:23:00Z">
        <w:r w:rsidR="00FD6516">
          <w:t xml:space="preserve"> of surprised faces</w:t>
        </w:r>
      </w:ins>
      <w:ins w:id="1665" w:author="Nicholas Harp" w:date="2020-01-15T13:37:00Z">
        <w:r w:rsidR="00083DD4">
          <w:t>)</w:t>
        </w:r>
      </w:ins>
      <w:ins w:id="1666" w:author="Nicholas Harp" w:date="2020-02-06T14:29:00Z">
        <w:r w:rsidR="008B7F1B">
          <w:t xml:space="preserve"> in order to assess </w:t>
        </w:r>
      </w:ins>
      <w:ins w:id="1667" w:author="Nicholas Harp" w:date="2020-02-12T11:53:00Z">
        <w:r w:rsidR="00572BAD">
          <w:t>for</w:t>
        </w:r>
      </w:ins>
      <w:ins w:id="1668" w:author="Nicholas Harp" w:date="2020-02-06T14:29:00Z">
        <w:r w:rsidR="008B7F1B">
          <w:t xml:space="preserve"> mitigation of typical mouse response trajectories during the interpretations of surprised expressions</w:t>
        </w:r>
      </w:ins>
      <w:ins w:id="1669" w:author="Nicholas Harp" w:date="2020-01-15T13:36:00Z">
        <w:r w:rsidR="00083DD4">
          <w:t>.</w:t>
        </w:r>
      </w:ins>
      <w:ins w:id="1670" w:author="Nicholas Harp" w:date="2020-02-06T14:29:00Z">
        <w:r w:rsidR="008B7F1B">
          <w:t xml:space="preserve"> Specifically, we expected to find </w:t>
        </w:r>
      </w:ins>
      <w:ins w:id="1671" w:author="Nicholas Harp" w:date="2020-02-06T14:30:00Z">
        <w:r w:rsidR="008B7F1B">
          <w:t xml:space="preserve">that high cognitive load </w:t>
        </w:r>
      </w:ins>
      <w:ins w:id="1672" w:author="Nicholas Harp" w:date="2020-02-12T11:53:00Z">
        <w:r w:rsidR="00572BAD">
          <w:t>mitigates</w:t>
        </w:r>
      </w:ins>
      <w:ins w:id="1673" w:author="Nicholas Harp" w:date="2020-02-06T14:30:00Z">
        <w:r w:rsidR="008B7F1B">
          <w:t xml:space="preserve"> the tendency for </w:t>
        </w:r>
      </w:ins>
      <w:ins w:id="1674" w:author="Nicholas Harp" w:date="2020-02-12T11:53:00Z">
        <w:r w:rsidR="00572BAD">
          <w:t>a greater draw towards the competing response</w:t>
        </w:r>
      </w:ins>
      <w:ins w:id="1675" w:author="Nicholas Harp" w:date="2020-02-06T14:30:00Z">
        <w:r w:rsidR="008B7F1B">
          <w:t xml:space="preserve"> when surprise is interpreted as positive.</w:t>
        </w:r>
      </w:ins>
      <w:ins w:id="1676" w:author="Nicholas Harp" w:date="2020-01-15T13:36:00Z">
        <w:r w:rsidR="00083DD4">
          <w:t xml:space="preserve"> </w:t>
        </w:r>
      </w:ins>
      <w:commentRangeEnd w:id="1656"/>
      <w:r w:rsidR="00831FFA">
        <w:rPr>
          <w:rStyle w:val="CommentReference"/>
          <w:rFonts w:asciiTheme="minorHAnsi" w:hAnsiTheme="minorHAnsi"/>
        </w:rPr>
        <w:commentReference w:id="1656"/>
      </w:r>
      <w:ins w:id="1677"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678" w:author="Nicholas Harp" w:date="2020-01-27T17:45:00Z">
        <w:r w:rsidR="00B3642F">
          <w:t>, and a likelihood ratio test</w:t>
        </w:r>
      </w:ins>
      <w:ins w:id="1679" w:author="Nicholas Harp" w:date="2020-01-27T17:46:00Z">
        <w:r w:rsidR="00B3642F">
          <w:t xml:space="preserve"> </w:t>
        </w:r>
      </w:ins>
      <w:del w:id="1680" w:author="Nicholas Harp" w:date="2020-01-27T17:45:00Z">
        <w:r w:rsidDel="00B3642F">
          <w:delText xml:space="preserve">. The results </w:delText>
        </w:r>
      </w:del>
      <w:r>
        <w:t>support</w:t>
      </w:r>
      <w:r w:rsidR="00946C93">
        <w:t>ed</w:t>
      </w:r>
      <w:r>
        <w:t xml:space="preserve"> th</w:t>
      </w:r>
      <w:ins w:id="1681" w:author="Nicholas Harp" w:date="2020-01-27T17:46:00Z">
        <w:r w:rsidR="00B3642F">
          <w:t>is</w:t>
        </w:r>
      </w:ins>
      <w:del w:id="1682"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683" w:author="Nicholas Harp" w:date="2020-01-27T17:45:00Z">
        <w:r w:rsidRPr="003B3951" w:rsidDel="00B3642F">
          <w:rPr>
            <w:i/>
            <w:iCs/>
          </w:rPr>
          <w:delText xml:space="preserve">X </w:delText>
        </w:r>
        <w:r w:rsidRPr="003B3951" w:rsidDel="00B3642F">
          <w:rPr>
            <w:i/>
            <w:iCs/>
            <w:vertAlign w:val="superscript"/>
            <w:rPrChange w:id="1684" w:author="Nicholas Harp" w:date="2020-02-06T13:13:00Z">
              <w:rPr>
                <w:vertAlign w:val="superscript"/>
              </w:rPr>
            </w:rPrChange>
          </w:rPr>
          <w:delText>2</w:delText>
        </w:r>
        <w:r w:rsidRPr="003B3951" w:rsidDel="00B3642F">
          <w:rPr>
            <w:i/>
            <w:iCs/>
            <w:rPrChange w:id="1685" w:author="Nicholas Harp" w:date="2020-02-06T13:13:00Z">
              <w:rPr/>
            </w:rPrChange>
          </w:rPr>
          <w:delText>(</w:delText>
        </w:r>
        <w:r w:rsidR="00290069" w:rsidRPr="003B3951" w:rsidDel="00B3642F">
          <w:rPr>
            <w:i/>
            <w:iCs/>
            <w:rPrChange w:id="1686" w:author="Nicholas Harp" w:date="2020-02-06T13:13:00Z">
              <w:rPr/>
            </w:rPrChange>
          </w:rPr>
          <w:delText>49</w:delText>
        </w:r>
        <w:r w:rsidRPr="003B3951" w:rsidDel="00B3642F">
          <w:rPr>
            <w:i/>
            <w:iCs/>
            <w:rPrChange w:id="1687" w:author="Nicholas Harp" w:date="2020-02-06T13:13:00Z">
              <w:rPr/>
            </w:rPrChange>
          </w:rPr>
          <w:delText>)</w:delText>
        </w:r>
        <w:r w:rsidRPr="003B3951" w:rsidDel="00B3642F">
          <w:rPr>
            <w:i/>
            <w:iCs/>
          </w:rPr>
          <w:delText xml:space="preserve"> </w:delText>
        </w:r>
        <w:r w:rsidRPr="003B3951" w:rsidDel="00B3642F">
          <w:rPr>
            <w:i/>
            <w:iCs/>
            <w:rPrChange w:id="1688" w:author="Nicholas Harp" w:date="2020-02-06T13:13:00Z">
              <w:rPr/>
            </w:rPrChange>
          </w:rPr>
          <w:delText xml:space="preserve">= </w:delText>
        </w:r>
        <w:r w:rsidR="00F9524C" w:rsidRPr="003B3951" w:rsidDel="00B3642F">
          <w:rPr>
            <w:i/>
            <w:iCs/>
            <w:rPrChange w:id="1689" w:author="Nicholas Harp" w:date="2020-02-06T13:13:00Z">
              <w:rPr/>
            </w:rPrChange>
          </w:rPr>
          <w:delText>167.85</w:delText>
        </w:r>
        <w:r w:rsidRPr="003B3951" w:rsidDel="00B3642F">
          <w:rPr>
            <w:i/>
            <w:iCs/>
            <w:rPrChange w:id="1690" w:author="Nicholas Harp" w:date="2020-02-06T13:13:00Z">
              <w:rPr/>
            </w:rPrChange>
          </w:rPr>
          <w:delText xml:space="preserve">, </w:delText>
        </w:r>
      </w:del>
      <w:r w:rsidRPr="003B3951">
        <w:rPr>
          <w:i/>
          <w:iCs/>
          <w:rPrChange w:id="1691" w:author="Nicholas Harp" w:date="2020-02-06T13:13:00Z">
            <w:rPr/>
          </w:rPrChange>
        </w:rPr>
        <w:t>p</w:t>
      </w:r>
      <w:r w:rsidRPr="00D22831">
        <w:t xml:space="preserve"> &lt; .001)</w:t>
      </w:r>
      <w:ins w:id="1692" w:author="Nicholas Harp" w:date="2020-01-27T17:46:00Z">
        <w:r w:rsidR="00B3642F" w:rsidRPr="00A06813">
          <w:t>. This</w:t>
        </w:r>
      </w:ins>
      <w:del w:id="1693" w:author="Nicholas Harp" w:date="2020-01-27T17:46:00Z">
        <w:r w:rsidR="00946C93" w:rsidRPr="00A06813" w:rsidDel="00B3642F">
          <w:delText>,</w:delText>
        </w:r>
      </w:del>
      <w:r w:rsidR="00946C93" w:rsidRPr="005E1C74">
        <w:t xml:space="preserve"> mean</w:t>
      </w:r>
      <w:ins w:id="1694" w:author="Nicholas Harp" w:date="2020-01-27T17:46:00Z">
        <w:r w:rsidR="00B3642F" w:rsidRPr="005E1C74">
          <w:t xml:space="preserve">s </w:t>
        </w:r>
      </w:ins>
      <w:ins w:id="1695" w:author="Nicholas Harp" w:date="2020-02-03T09:17:00Z">
        <w:r w:rsidR="009C1295">
          <w:t xml:space="preserve">that </w:t>
        </w:r>
      </w:ins>
      <w:del w:id="1696"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1697" w:author="Nicholas Harp" w:date="2020-02-13T10:04:00Z">
        <w:r w:rsidR="00AE6EAB">
          <w:t xml:space="preserve">, and that the best </w:t>
        </w:r>
      </w:ins>
      <w:ins w:id="1698" w:author="Nicholas Harp" w:date="2020-02-13T10:05:00Z">
        <w:r w:rsidR="00AE6EAB">
          <w:t>fitting model includes an intercept for each subject individually</w:t>
        </w:r>
      </w:ins>
      <w:r w:rsidRPr="00AE5840">
        <w:t>.</w:t>
      </w:r>
      <w:r w:rsidRPr="004326A2">
        <w:rPr>
          <w:i/>
          <w:iCs/>
        </w:rPr>
        <w:t xml:space="preserve"> </w:t>
      </w:r>
      <w:r w:rsidRPr="00223C9C">
        <w:t>After,</w:t>
      </w:r>
      <w:del w:id="1699" w:author="Nicholas Harp" w:date="2020-01-15T13:45:00Z">
        <w:r w:rsidRPr="00223C9C" w:rsidDel="00801D0F">
          <w:delText xml:space="preserve"> a</w:delText>
        </w:r>
      </w:del>
      <w:r w:rsidRPr="00223C9C">
        <w:t xml:space="preserve"> fixed </w:t>
      </w:r>
      <w:del w:id="1700" w:author="Nicholas Harp" w:date="2020-01-15T13:45:00Z">
        <w:r w:rsidRPr="00223C9C" w:rsidDel="00801D0F">
          <w:delText xml:space="preserve">component </w:delText>
        </w:r>
      </w:del>
      <w:ins w:id="1701" w:author="Nicholas Harp" w:date="2020-01-15T13:45:00Z">
        <w:r w:rsidR="00801D0F" w:rsidRPr="00223C9C">
          <w:t xml:space="preserve">parameters </w:t>
        </w:r>
      </w:ins>
      <w:r w:rsidRPr="007F5E4E">
        <w:t xml:space="preserve">for the effect of </w:t>
      </w:r>
      <w:commentRangeStart w:id="1702"/>
      <w:commentRangeStart w:id="1703"/>
      <w:del w:id="1704" w:author="Nicholas Harp" w:date="2020-01-16T08:59:00Z">
        <w:r w:rsidRPr="007F5E4E" w:rsidDel="000B34B6">
          <w:delText>load t</w:delText>
        </w:r>
        <w:r w:rsidRPr="00FA3C3B" w:rsidDel="000B34B6">
          <w:delText xml:space="preserve">ype </w:delText>
        </w:r>
      </w:del>
      <w:ins w:id="1705" w:author="Nicholas Harp" w:date="2020-02-17T14:08:00Z">
        <w:r w:rsidR="004148BB">
          <w:t>domain</w:t>
        </w:r>
      </w:ins>
      <w:ins w:id="1706" w:author="Nicholas Harp" w:date="2020-01-16T08:59:00Z">
        <w:r w:rsidR="000B34B6" w:rsidRPr="005F258F">
          <w:t xml:space="preserve"> </w:t>
        </w:r>
      </w:ins>
      <w:commentRangeEnd w:id="1702"/>
      <w:r w:rsidR="00C56AFB">
        <w:rPr>
          <w:rStyle w:val="CommentReference"/>
          <w:rFonts w:asciiTheme="minorHAnsi" w:hAnsiTheme="minorHAnsi"/>
        </w:rPr>
        <w:commentReference w:id="1702"/>
      </w:r>
      <w:commentRangeEnd w:id="1703"/>
      <w:r w:rsidR="002344B4">
        <w:rPr>
          <w:rStyle w:val="CommentReference"/>
          <w:rFonts w:asciiTheme="minorHAnsi" w:hAnsiTheme="minorHAnsi"/>
        </w:rPr>
        <w:commentReference w:id="1703"/>
      </w:r>
      <w:r w:rsidRPr="002461C5">
        <w:t>(i.e., non-emotional</w:t>
      </w:r>
      <w:r w:rsidR="00946C93" w:rsidRPr="004E54DF">
        <w:t xml:space="preserve"> vs. emotional</w:t>
      </w:r>
      <w:r w:rsidRPr="00717A6E">
        <w:t>)</w:t>
      </w:r>
      <w:ins w:id="1707" w:author="Nicholas Harp" w:date="2020-01-15T13:45:00Z">
        <w:r w:rsidR="00801D0F" w:rsidRPr="00E774B0">
          <w:t>,</w:t>
        </w:r>
      </w:ins>
      <w:r w:rsidRPr="00E774B0">
        <w:t xml:space="preserve"> </w:t>
      </w:r>
      <w:del w:id="1708"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709" w:author="Nicholas Harp" w:date="2020-01-15T13:45:00Z">
        <w:r w:rsidR="00801D0F" w:rsidRPr="00CB5639">
          <w:t>, rating (i.e., posi</w:t>
        </w:r>
      </w:ins>
      <w:ins w:id="1710" w:author="Nicholas Harp" w:date="2020-01-15T13:46:00Z">
        <w:r w:rsidR="00801D0F" w:rsidRPr="00CB5639">
          <w:t>tive or negative</w:t>
        </w:r>
      </w:ins>
      <w:ins w:id="1711" w:author="Nicholas Harp" w:date="2020-01-16T12:53:00Z">
        <w:r w:rsidR="00492EE5" w:rsidRPr="00CB5639">
          <w:t xml:space="preserve">), and their interactions </w:t>
        </w:r>
      </w:ins>
      <w:ins w:id="1712" w:author="Nicholas Harp" w:date="2020-01-15T13:46:00Z">
        <w:r w:rsidR="00801D0F" w:rsidRPr="00CB5639">
          <w:t>were added to the model</w:t>
        </w:r>
      </w:ins>
      <w:ins w:id="1713" w:author="Nicholas Harp" w:date="2020-01-16T17:41:00Z">
        <w:r w:rsidR="00313B09" w:rsidRPr="00CB5639">
          <w:t xml:space="preserve">. </w:t>
        </w:r>
      </w:ins>
      <w:ins w:id="1714" w:author="Nicholas Harp" w:date="2020-02-13T10:13:00Z">
        <w:r w:rsidR="00251605">
          <w:t xml:space="preserve">There </w:t>
        </w:r>
      </w:ins>
      <w:ins w:id="1715" w:author="Nicholas Harp" w:date="2020-02-12T15:34:00Z">
        <w:r w:rsidR="002D1921">
          <w:t xml:space="preserve">was </w:t>
        </w:r>
        <w:r w:rsidR="002D1921">
          <w:lastRenderedPageBreak/>
          <w:t>a significant</w:t>
        </w:r>
      </w:ins>
      <w:ins w:id="1716" w:author="Nicholas Harp" w:date="2020-01-15T13:48:00Z">
        <w:r w:rsidR="00801D0F" w:rsidRPr="00CB5639">
          <w:t xml:space="preserve"> Rating </w:t>
        </w:r>
      </w:ins>
      <w:commentRangeStart w:id="1717"/>
      <w:commentRangeStart w:id="1718"/>
      <w:commentRangeEnd w:id="1717"/>
      <w:del w:id="1719" w:author="Nicholas Harp" w:date="2020-02-13T10:09:00Z">
        <w:r w:rsidR="00FD6516" w:rsidDel="00B40E15">
          <w:rPr>
            <w:rStyle w:val="CommentReference"/>
            <w:rFonts w:asciiTheme="minorHAnsi" w:hAnsiTheme="minorHAnsi"/>
          </w:rPr>
          <w:commentReference w:id="1717"/>
        </w:r>
      </w:del>
      <w:commentRangeEnd w:id="1718"/>
      <w:ins w:id="1720" w:author="Nicholas Harp" w:date="2020-02-13T10:11:00Z">
        <w:r w:rsidR="00B40E15">
          <w:sym w:font="Symbol" w:char="F0B4"/>
        </w:r>
      </w:ins>
      <w:del w:id="1721" w:author="Nicholas Harp" w:date="2020-02-13T10:09:00Z">
        <w:r w:rsidR="002344B4" w:rsidDel="00B40E15">
          <w:rPr>
            <w:rStyle w:val="CommentReference"/>
            <w:rFonts w:asciiTheme="minorHAnsi" w:hAnsiTheme="minorHAnsi"/>
          </w:rPr>
          <w:commentReference w:id="1718"/>
        </w:r>
      </w:del>
      <w:ins w:id="1722" w:author="Nicholas Harp" w:date="2020-01-15T13:48:00Z">
        <w:r w:rsidR="00801D0F" w:rsidRPr="00CB5639">
          <w:t xml:space="preserve"> Load interaction</w:t>
        </w:r>
      </w:ins>
      <w:ins w:id="1723" w:author="Nicholas Harp" w:date="2020-01-17T10:44:00Z">
        <w:r w:rsidR="00C96C8F" w:rsidRPr="00CB5639">
          <w:t xml:space="preserve"> (</w:t>
        </w:r>
      </w:ins>
      <w:ins w:id="1724" w:author="Nicholas Harp" w:date="2020-01-28T14:06:00Z">
        <w:r w:rsidR="00CB5639" w:rsidRPr="00CB5639">
          <w:t>β</w:t>
        </w:r>
        <w:r w:rsidR="00CB5639" w:rsidRPr="00CB5639">
          <w:rPr>
            <w:rPrChange w:id="1725" w:author="Nicholas Harp" w:date="2020-01-28T14:12:00Z">
              <w:rPr>
                <w:highlight w:val="yellow"/>
              </w:rPr>
            </w:rPrChange>
          </w:rPr>
          <w:t xml:space="preserve"> </w:t>
        </w:r>
      </w:ins>
      <w:ins w:id="1726" w:author="Nicholas Harp" w:date="2020-01-28T14:07:00Z">
        <w:r w:rsidR="00CB5639" w:rsidRPr="00CB5639">
          <w:rPr>
            <w:rPrChange w:id="1727" w:author="Nicholas Harp" w:date="2020-01-28T14:12:00Z">
              <w:rPr>
                <w:highlight w:val="yellow"/>
              </w:rPr>
            </w:rPrChange>
          </w:rPr>
          <w:t>= .</w:t>
        </w:r>
      </w:ins>
      <w:ins w:id="1728" w:author="Nicholas Harp" w:date="2020-02-13T10:15:00Z">
        <w:r w:rsidR="00D758FE">
          <w:t>32</w:t>
        </w:r>
      </w:ins>
      <w:ins w:id="1729" w:author="Nicholas Harp" w:date="2020-01-28T14:07:00Z">
        <w:r w:rsidR="00CB5639" w:rsidRPr="00CB5639">
          <w:rPr>
            <w:rPrChange w:id="1730" w:author="Nicholas Harp" w:date="2020-01-28T14:12:00Z">
              <w:rPr>
                <w:highlight w:val="yellow"/>
              </w:rPr>
            </w:rPrChange>
          </w:rPr>
          <w:t xml:space="preserve">, </w:t>
        </w:r>
      </w:ins>
      <w:ins w:id="1731" w:author="Nicholas Harp" w:date="2020-01-27T17:49:00Z">
        <w:r w:rsidR="00CA3076" w:rsidRPr="00CB5639">
          <w:rPr>
            <w:i/>
            <w:iCs/>
          </w:rPr>
          <w:t>t</w:t>
        </w:r>
        <w:r w:rsidR="00CA3076" w:rsidRPr="00CB5639">
          <w:t>(31</w:t>
        </w:r>
      </w:ins>
      <w:ins w:id="1732" w:author="Nicholas Harp" w:date="2020-02-13T10:15:00Z">
        <w:r w:rsidR="00D758FE">
          <w:t>4</w:t>
        </w:r>
      </w:ins>
      <w:ins w:id="1733" w:author="Nicholas Harp" w:date="2020-01-27T17:49:00Z">
        <w:r w:rsidR="00CA3076" w:rsidRPr="00CB5639">
          <w:t>) = 3.</w:t>
        </w:r>
      </w:ins>
      <w:ins w:id="1734" w:author="Nicholas Harp" w:date="2020-02-13T10:15:00Z">
        <w:r w:rsidR="00D758FE">
          <w:t>55</w:t>
        </w:r>
      </w:ins>
      <w:ins w:id="1735" w:author="Nicholas Harp" w:date="2020-01-27T17:49:00Z">
        <w:r w:rsidR="00CA3076" w:rsidRPr="00CB5639">
          <w:t xml:space="preserve">, </w:t>
        </w:r>
        <w:r w:rsidR="00CA3076" w:rsidRPr="00480CB2">
          <w:t>S.E. =</w:t>
        </w:r>
      </w:ins>
      <w:ins w:id="1736" w:author="Nicholas Harp" w:date="2020-01-28T14:07:00Z">
        <w:r w:rsidR="00CB5639" w:rsidRPr="00CB5639">
          <w:rPr>
            <w:rPrChange w:id="1737" w:author="Nicholas Harp" w:date="2020-01-28T14:12:00Z">
              <w:rPr>
                <w:highlight w:val="yellow"/>
              </w:rPr>
            </w:rPrChange>
          </w:rPr>
          <w:t xml:space="preserve"> .09</w:t>
        </w:r>
      </w:ins>
      <w:ins w:id="1738" w:author="Nicholas Harp" w:date="2020-01-27T17:49:00Z">
        <w:r w:rsidR="00CA3076" w:rsidRPr="00CB5639">
          <w:t xml:space="preserve">, </w:t>
        </w:r>
        <w:r w:rsidR="00CA3076" w:rsidRPr="003B3951">
          <w:rPr>
            <w:i/>
            <w:iCs/>
            <w:rPrChange w:id="1739" w:author="Nicholas Harp" w:date="2020-02-06T13:14:00Z">
              <w:rPr/>
            </w:rPrChange>
          </w:rPr>
          <w:t>p</w:t>
        </w:r>
        <w:r w:rsidR="00CA3076" w:rsidRPr="00CB5639">
          <w:t xml:space="preserve"> </w:t>
        </w:r>
      </w:ins>
      <w:ins w:id="1740" w:author="Nicholas Harp" w:date="2020-02-13T10:15:00Z">
        <w:r w:rsidR="00D758FE">
          <w:t>&lt;</w:t>
        </w:r>
      </w:ins>
      <w:ins w:id="1741" w:author="Nicholas Harp" w:date="2020-01-27T17:49:00Z">
        <w:r w:rsidR="00CA3076" w:rsidRPr="00CB5639">
          <w:t xml:space="preserve"> .001; </w:t>
        </w:r>
      </w:ins>
      <w:ins w:id="1742" w:author="Nicholas Harp" w:date="2020-01-17T10:44:00Z">
        <w:r w:rsidR="00C96C8F" w:rsidRPr="00CB5639">
          <w:t>Figure 3)</w:t>
        </w:r>
      </w:ins>
      <w:ins w:id="1743" w:author="Nicholas Harp" w:date="2020-01-15T13:48:00Z">
        <w:r w:rsidR="00801D0F" w:rsidRPr="00CB5639">
          <w:t xml:space="preserve">, </w:t>
        </w:r>
      </w:ins>
      <w:ins w:id="1744" w:author="Nicholas Harp" w:date="2020-01-17T10:43:00Z">
        <w:r w:rsidR="00C96C8F" w:rsidRPr="00480CB2">
          <w:t xml:space="preserve">showed that </w:t>
        </w:r>
      </w:ins>
      <w:ins w:id="1745" w:author="Nicholas Harp" w:date="2020-01-15T13:50:00Z">
        <w:r w:rsidR="00801D0F" w:rsidRPr="00480CB2">
          <w:t xml:space="preserve">positive ratings </w:t>
        </w:r>
      </w:ins>
      <w:ins w:id="1746" w:author="Nicholas Harp" w:date="2020-01-17T10:43:00Z">
        <w:r w:rsidR="00C96C8F" w:rsidRPr="00480CB2">
          <w:t>had</w:t>
        </w:r>
      </w:ins>
      <w:ins w:id="1747" w:author="Nicholas Harp" w:date="2020-01-15T13:50:00Z">
        <w:r w:rsidR="00801D0F" w:rsidRPr="00480CB2">
          <w:t xml:space="preserve"> larger maximum deviations than negative </w:t>
        </w:r>
        <w:r w:rsidR="00801D0F" w:rsidRPr="00BC4F67">
          <w:t>ratings (</w:t>
        </w:r>
      </w:ins>
      <w:ins w:id="1748" w:author="Nicholas Harp" w:date="2020-01-27T17:47:00Z">
        <w:r w:rsidR="00B3642F" w:rsidRPr="00BC4F67">
          <w:rPr>
            <w:i/>
            <w:iCs/>
            <w:rPrChange w:id="1749" w:author="Nicholas Harp" w:date="2020-02-13T11:05:00Z">
              <w:rPr/>
            </w:rPrChange>
          </w:rPr>
          <w:t>t</w:t>
        </w:r>
        <w:r w:rsidR="00B3642F" w:rsidRPr="00BC4F67">
          <w:t>(3</w:t>
        </w:r>
      </w:ins>
      <w:ins w:id="1750" w:author="Nicholas Harp" w:date="2020-01-28T14:12:00Z">
        <w:r w:rsidR="00CB5639" w:rsidRPr="00BC4F67">
          <w:t>2</w:t>
        </w:r>
      </w:ins>
      <w:ins w:id="1751" w:author="Nicholas Harp" w:date="2020-02-13T11:04:00Z">
        <w:r w:rsidR="00BC4F67" w:rsidRPr="00BC4F67">
          <w:rPr>
            <w:rPrChange w:id="1752" w:author="Nicholas Harp" w:date="2020-02-13T11:05:00Z">
              <w:rPr>
                <w:highlight w:val="yellow"/>
              </w:rPr>
            </w:rPrChange>
          </w:rPr>
          <w:t>5</w:t>
        </w:r>
      </w:ins>
      <w:ins w:id="1753" w:author="Nicholas Harp" w:date="2020-01-27T17:47:00Z">
        <w:r w:rsidR="00B3642F" w:rsidRPr="00BC4F67">
          <w:t xml:space="preserve">) = </w:t>
        </w:r>
      </w:ins>
      <w:ins w:id="1754" w:author="Nicholas Harp" w:date="2020-02-13T11:04:00Z">
        <w:r w:rsidR="00BC4F67" w:rsidRPr="00BC4F67">
          <w:rPr>
            <w:rPrChange w:id="1755" w:author="Nicholas Harp" w:date="2020-02-13T11:05:00Z">
              <w:rPr>
                <w:highlight w:val="yellow"/>
              </w:rPr>
            </w:rPrChange>
          </w:rPr>
          <w:t>4.39</w:t>
        </w:r>
      </w:ins>
      <w:ins w:id="1756" w:author="Nicholas Harp" w:date="2020-01-27T17:47:00Z">
        <w:r w:rsidR="00B3642F" w:rsidRPr="00BC4F67">
          <w:t xml:space="preserve">, </w:t>
        </w:r>
      </w:ins>
      <w:ins w:id="1757" w:author="Nicholas Harp" w:date="2020-01-27T17:48:00Z">
        <w:r w:rsidR="00B3642F" w:rsidRPr="00BC4F67">
          <w:t>S.E. =</w:t>
        </w:r>
      </w:ins>
      <w:ins w:id="1758" w:author="Nicholas Harp" w:date="2020-01-28T14:12:00Z">
        <w:r w:rsidR="00CB5639" w:rsidRPr="00BC4F67">
          <w:t xml:space="preserve"> .0</w:t>
        </w:r>
      </w:ins>
      <w:ins w:id="1759" w:author="Nicholas Harp" w:date="2020-02-13T11:04:00Z">
        <w:r w:rsidR="00BC4F67" w:rsidRPr="00BC4F67">
          <w:rPr>
            <w:rPrChange w:id="1760" w:author="Nicholas Harp" w:date="2020-02-13T11:05:00Z">
              <w:rPr>
                <w:highlight w:val="yellow"/>
              </w:rPr>
            </w:rPrChange>
          </w:rPr>
          <w:t>5</w:t>
        </w:r>
      </w:ins>
      <w:ins w:id="1761" w:author="Nicholas Harp" w:date="2020-01-27T17:48:00Z">
        <w:r w:rsidR="00B3642F" w:rsidRPr="00BC4F67">
          <w:t xml:space="preserve">, </w:t>
        </w:r>
      </w:ins>
      <w:ins w:id="1762" w:author="Nicholas Harp" w:date="2020-01-15T13:50:00Z">
        <w:r w:rsidR="00801D0F" w:rsidRPr="00BC4F67">
          <w:rPr>
            <w:i/>
            <w:iCs/>
            <w:rPrChange w:id="1763" w:author="Nicholas Harp" w:date="2020-02-13T11:05:00Z">
              <w:rPr/>
            </w:rPrChange>
          </w:rPr>
          <w:t>p</w:t>
        </w:r>
        <w:r w:rsidR="00801D0F" w:rsidRPr="00BC4F67">
          <w:t xml:space="preserve"> </w:t>
        </w:r>
      </w:ins>
      <w:ins w:id="1764" w:author="Nicholas Harp" w:date="2020-02-03T09:28:00Z">
        <w:r w:rsidR="002E5FD2" w:rsidRPr="00BC4F67">
          <w:t>&lt;</w:t>
        </w:r>
      </w:ins>
      <w:ins w:id="1765" w:author="Nicholas Harp" w:date="2020-01-15T13:50:00Z">
        <w:r w:rsidR="00801D0F" w:rsidRPr="00BC4F67">
          <w:t xml:space="preserve"> .00</w:t>
        </w:r>
      </w:ins>
      <w:ins w:id="1766" w:author="Nicholas Harp" w:date="2020-02-03T09:28:00Z">
        <w:r w:rsidR="002E5FD2" w:rsidRPr="00BC4F67">
          <w:t>1</w:t>
        </w:r>
      </w:ins>
      <w:ins w:id="1767" w:author="Nicholas Harp" w:date="2020-01-15T13:50:00Z">
        <w:r w:rsidR="00801D0F" w:rsidRPr="00BC4F67">
          <w:t xml:space="preserve">; </w:t>
        </w:r>
      </w:ins>
      <w:ins w:id="1768" w:author="Nicholas Harp" w:date="2020-01-31T15:00:00Z">
        <w:r w:rsidR="00B4384D" w:rsidRPr="00BC4F67">
          <w:t xml:space="preserve">Bonferroni corrected </w:t>
        </w:r>
      </w:ins>
      <w:ins w:id="1769" w:author="Nicholas Harp" w:date="2020-02-03T09:17:00Z">
        <w:r w:rsidR="009C1295" w:rsidRPr="00BC4F67">
          <w:t>significa</w:t>
        </w:r>
      </w:ins>
      <w:ins w:id="1770" w:author="Nicholas Harp" w:date="2020-02-03T09:18:00Z">
        <w:r w:rsidR="009C1295" w:rsidRPr="00BC4F67">
          <w:t>nce</w:t>
        </w:r>
        <w:r w:rsidR="009C1295" w:rsidRPr="00BC4F67">
          <w:rPr>
            <w:i/>
            <w:iCs/>
            <w:rPrChange w:id="1771" w:author="Nicholas Harp" w:date="2020-02-13T11:06:00Z">
              <w:rPr/>
            </w:rPrChange>
          </w:rPr>
          <w:t xml:space="preserve"> p</w:t>
        </w:r>
        <w:r w:rsidR="009C1295" w:rsidRPr="00BC4F67">
          <w:t xml:space="preserve"> &lt; .0</w:t>
        </w:r>
      </w:ins>
      <w:ins w:id="1772" w:author="Nicholas Harp" w:date="2020-02-06T14:33:00Z">
        <w:r w:rsidR="00AE649F" w:rsidRPr="00BC4F67">
          <w:t>13</w:t>
        </w:r>
      </w:ins>
      <w:ins w:id="1773" w:author="Nicholas Harp" w:date="2020-01-15T13:50:00Z">
        <w:r w:rsidR="00801D0F" w:rsidRPr="00BC4F67">
          <w:t>)</w:t>
        </w:r>
      </w:ins>
      <w:ins w:id="1774"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775" w:author="Nicholas Harp" w:date="2020-02-13T11:06:00Z">
        <w:r w:rsidR="00BC4F67">
          <w:t xml:space="preserve"> (</w:t>
        </w:r>
        <w:r w:rsidR="00BC4F67">
          <w:rPr>
            <w:i/>
            <w:iCs/>
          </w:rPr>
          <w:t>t</w:t>
        </w:r>
        <w:r w:rsidR="00BC4F67">
          <w:t>(327) = -.</w:t>
        </w:r>
      </w:ins>
      <w:ins w:id="1776"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777" w:author="Nicholas Harp" w:date="2020-02-13T11:07:00Z">
        <w:r w:rsidR="002E5FD2" w:rsidRPr="00BC4F67" w:rsidDel="00BC4F67">
          <w:delText>(</w:delText>
        </w:r>
        <w:r w:rsidR="002E5FD2" w:rsidRPr="00BC4F67" w:rsidDel="00BC4F67">
          <w:rPr>
            <w:i/>
            <w:iCs/>
            <w:highlight w:val="yellow"/>
            <w:rPrChange w:id="1778" w:author="Nicholas Harp" w:date="2020-02-13T11:06:00Z">
              <w:rPr>
                <w:i/>
                <w:iCs/>
              </w:rPr>
            </w:rPrChange>
          </w:rPr>
          <w:delText>t</w:delText>
        </w:r>
        <w:r w:rsidR="002E5FD2" w:rsidRPr="00BC4F67" w:rsidDel="00BC4F67">
          <w:rPr>
            <w:highlight w:val="yellow"/>
            <w:rPrChange w:id="1779"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780"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781"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782" w:author="Nicholas Harp" w:date="2020-02-13T11:06:00Z">
              <w:rPr/>
            </w:rPrChange>
          </w:rPr>
          <w:delText>, S.E. = .05,</w:delText>
        </w:r>
        <w:r w:rsidR="002E5FD2" w:rsidRPr="00BC4F67" w:rsidDel="00BC4F67">
          <w:rPr>
            <w:i/>
            <w:iCs/>
            <w:highlight w:val="yellow"/>
            <w:rPrChange w:id="1783" w:author="Nicholas Harp" w:date="2020-02-13T11:06:00Z">
              <w:rPr/>
            </w:rPrChange>
          </w:rPr>
          <w:delText xml:space="preserve"> p</w:delText>
        </w:r>
        <w:r w:rsidR="002E5FD2" w:rsidRPr="00BC4F67" w:rsidDel="00BC4F67">
          <w:rPr>
            <w:highlight w:val="yellow"/>
            <w:rPrChange w:id="1784"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785" w:author="Nicholas Harp" w:date="2020-02-06T14:44:00Z">
        <w:r w:rsidR="00CB3404">
          <w:t>which</w:t>
        </w:r>
      </w:ins>
      <w:commentRangeStart w:id="1786"/>
      <w:commentRangeEnd w:id="1786"/>
      <w:del w:id="1787" w:author="Nicholas Harp" w:date="2020-02-06T14:44:00Z">
        <w:r w:rsidR="00831FFA" w:rsidDel="00CB3404">
          <w:rPr>
            <w:rStyle w:val="CommentReference"/>
            <w:rFonts w:asciiTheme="minorHAnsi" w:hAnsiTheme="minorHAnsi"/>
          </w:rPr>
          <w:commentReference w:id="1786"/>
        </w:r>
      </w:del>
      <w:ins w:id="1788" w:author="Nicholas Harp" w:date="2020-02-06T14:31:00Z">
        <w:r w:rsidR="008B7F1B">
          <w:t xml:space="preserve"> </w:t>
        </w:r>
        <w:commentRangeStart w:id="1789"/>
        <w:r w:rsidR="008B7F1B">
          <w:t>provi</w:t>
        </w:r>
      </w:ins>
      <w:ins w:id="1790" w:author="Nicholas Harp" w:date="2020-02-06T14:45:00Z">
        <w:r w:rsidR="00CB3404">
          <w:t>des</w:t>
        </w:r>
      </w:ins>
      <w:ins w:id="1791" w:author="Nicholas Harp" w:date="2020-02-06T14:31:00Z">
        <w:r w:rsidR="008B7F1B">
          <w:t xml:space="preserve"> support for our hypothesis</w:t>
        </w:r>
      </w:ins>
      <w:commentRangeEnd w:id="1789"/>
      <w:ins w:id="1792" w:author="Nicholas Harp" w:date="2020-02-06T14:37:00Z">
        <w:r w:rsidR="003C3F99">
          <w:rPr>
            <w:rStyle w:val="CommentReference"/>
            <w:rFonts w:asciiTheme="minorHAnsi" w:hAnsiTheme="minorHAnsi"/>
          </w:rPr>
          <w:commentReference w:id="1789"/>
        </w:r>
      </w:ins>
      <w:ins w:id="1793" w:author="Nicholas Harp" w:date="2020-02-06T14:45:00Z">
        <w:r w:rsidR="00CB3404">
          <w:t xml:space="preserve"> that typical trajectories would be altered under high load</w:t>
        </w:r>
      </w:ins>
      <w:ins w:id="1794" w:author="Nicholas Harp" w:date="2020-01-28T14:16:00Z">
        <w:r w:rsidR="00CB5639">
          <w:t xml:space="preserve">. </w:t>
        </w:r>
      </w:ins>
      <w:commentRangeStart w:id="1795"/>
      <w:commentRangeStart w:id="1796"/>
      <w:ins w:id="1797" w:author="Nicholas Harp" w:date="2020-01-28T14:14:00Z">
        <w:r w:rsidR="00CB5639">
          <w:t xml:space="preserve">Additionally, </w:t>
        </w:r>
      </w:ins>
      <w:ins w:id="1798" w:author="Nicholas Harp" w:date="2020-02-06T14:34:00Z">
        <w:r w:rsidR="00AE649F">
          <w:t>there were larger</w:t>
        </w:r>
      </w:ins>
      <w:ins w:id="1799" w:author="Nicholas Harp" w:date="2020-01-28T14:14:00Z">
        <w:r w:rsidR="00CB5639">
          <w:t xml:space="preserve"> maximum deviations </w:t>
        </w:r>
      </w:ins>
      <w:ins w:id="1800" w:author="Nicholas Harp" w:date="2020-02-06T14:34:00Z">
        <w:r w:rsidR="00AE649F">
          <w:t>for</w:t>
        </w:r>
      </w:ins>
      <w:ins w:id="1801" w:author="Nicholas Harp" w:date="2020-01-28T14:14:00Z">
        <w:r w:rsidR="00CB5639">
          <w:t xml:space="preserve"> negat</w:t>
        </w:r>
      </w:ins>
      <w:ins w:id="1802" w:author="Nicholas Harp" w:date="2020-01-28T14:15:00Z">
        <w:r w:rsidR="00CB5639">
          <w:t xml:space="preserve">ive ratings </w:t>
        </w:r>
      </w:ins>
      <w:ins w:id="1803" w:author="Nicholas Harp" w:date="2020-02-06T14:34:00Z">
        <w:r w:rsidR="00AE649F">
          <w:t>following a</w:t>
        </w:r>
      </w:ins>
      <w:ins w:id="1804" w:author="Nicholas Harp" w:date="2020-01-28T14:15:00Z">
        <w:r w:rsidR="00CB5639">
          <w:t xml:space="preserve"> high load compared to low load</w:t>
        </w:r>
      </w:ins>
      <w:ins w:id="1805" w:author="Nicholas Harp" w:date="2020-02-06T14:34:00Z">
        <w:r w:rsidR="00AE649F">
          <w:t xml:space="preserve"> image matrix</w:t>
        </w:r>
      </w:ins>
      <w:ins w:id="1806" w:author="Nicholas Harp" w:date="2020-01-28T14:15:00Z">
        <w:r w:rsidR="00CB5639">
          <w:t xml:space="preserve"> (</w:t>
        </w:r>
        <w:proofErr w:type="gramStart"/>
        <w:r w:rsidR="00CB5639">
          <w:rPr>
            <w:i/>
            <w:iCs/>
          </w:rPr>
          <w:t>t</w:t>
        </w:r>
        <w:r w:rsidR="00CB5639">
          <w:t>(</w:t>
        </w:r>
        <w:proofErr w:type="gramEnd"/>
        <w:r w:rsidR="00CB5639">
          <w:t>3</w:t>
        </w:r>
      </w:ins>
      <w:ins w:id="1807" w:author="Nicholas Harp" w:date="2020-02-13T11:13:00Z">
        <w:r w:rsidR="00BC4F67">
          <w:t>20</w:t>
        </w:r>
      </w:ins>
      <w:ins w:id="1808" w:author="Nicholas Harp" w:date="2020-01-28T14:15:00Z">
        <w:r w:rsidR="00CB5639">
          <w:t>) = -2.</w:t>
        </w:r>
      </w:ins>
      <w:ins w:id="1809" w:author="Nicholas Harp" w:date="2020-02-13T11:13:00Z">
        <w:r w:rsidR="00BC4F67">
          <w:t>81</w:t>
        </w:r>
      </w:ins>
      <w:ins w:id="1810" w:author="Nicholas Harp" w:date="2020-01-28T14:15:00Z">
        <w:r w:rsidR="00CB5639">
          <w:t>, S.E. = .0</w:t>
        </w:r>
      </w:ins>
      <w:ins w:id="1811" w:author="Nicholas Harp" w:date="2020-02-13T11:14:00Z">
        <w:r w:rsidR="00BC4F67">
          <w:t>5</w:t>
        </w:r>
      </w:ins>
      <w:ins w:id="1812" w:author="Nicholas Harp" w:date="2020-01-28T14:15:00Z">
        <w:r w:rsidR="00CB5639">
          <w:t xml:space="preserve">, </w:t>
        </w:r>
        <w:r w:rsidR="00CB5639" w:rsidRPr="003B3951">
          <w:rPr>
            <w:i/>
            <w:iCs/>
            <w:rPrChange w:id="1813" w:author="Nicholas Harp" w:date="2020-02-06T13:14:00Z">
              <w:rPr/>
            </w:rPrChange>
          </w:rPr>
          <w:t>p</w:t>
        </w:r>
        <w:r w:rsidR="00CB5639">
          <w:t xml:space="preserve"> = .0</w:t>
        </w:r>
      </w:ins>
      <w:ins w:id="1814" w:author="Nicholas Harp" w:date="2020-02-13T11:14:00Z">
        <w:r w:rsidR="00BC4F67">
          <w:t>05</w:t>
        </w:r>
      </w:ins>
      <w:ins w:id="1815"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816" w:author="Nicholas Harp" w:date="2020-02-06T14:33:00Z">
        <w:r w:rsidR="00AE649F">
          <w:t>13</w:t>
        </w:r>
      </w:ins>
      <w:ins w:id="1817" w:author="Nicholas Harp" w:date="2020-01-28T14:15:00Z">
        <w:r w:rsidR="00CB5639">
          <w:t xml:space="preserve">). </w:t>
        </w:r>
      </w:ins>
      <w:commentRangeEnd w:id="1795"/>
      <w:r w:rsidR="00992AC3">
        <w:rPr>
          <w:rStyle w:val="CommentReference"/>
          <w:rFonts w:asciiTheme="minorHAnsi" w:hAnsiTheme="minorHAnsi"/>
        </w:rPr>
        <w:commentReference w:id="1795"/>
      </w:r>
      <w:commentRangeEnd w:id="1796"/>
      <w:r w:rsidR="008B7F1B">
        <w:rPr>
          <w:rStyle w:val="CommentReference"/>
          <w:rFonts w:asciiTheme="minorHAnsi" w:hAnsiTheme="minorHAnsi"/>
        </w:rPr>
        <w:commentReference w:id="1796"/>
      </w:r>
    </w:p>
    <w:p w14:paraId="2E3397C6" w14:textId="58E30A77" w:rsidR="00801D0F" w:rsidRDefault="004C68F1" w:rsidP="00CB5639">
      <w:pPr>
        <w:pStyle w:val="FirstParagraph"/>
        <w:ind w:firstLine="0"/>
        <w:rPr>
          <w:ins w:id="1818" w:author="Nicholas Harp" w:date="2020-01-30T10:12:00Z"/>
        </w:rPr>
      </w:pPr>
      <w:ins w:id="1819"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820"/>
      <w:ins w:id="1821"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820"/>
      <w:ins w:id="1822" w:author="Nicholas Harp" w:date="2020-02-13T11:52:00Z">
        <w:r w:rsidR="004A6EE2">
          <w:rPr>
            <w:rStyle w:val="CommentReference"/>
            <w:rFonts w:asciiTheme="minorHAnsi" w:hAnsiTheme="minorHAnsi"/>
          </w:rPr>
          <w:commentReference w:id="1820"/>
        </w:r>
      </w:ins>
      <w:commentRangeStart w:id="1823"/>
      <w:commentRangeEnd w:id="1823"/>
      <w:ins w:id="1824" w:author="Nicholas Harp" w:date="2020-02-05T09:12:00Z">
        <w:r w:rsidR="00787A6E">
          <w:rPr>
            <w:rStyle w:val="CommentReference"/>
            <w:rFonts w:asciiTheme="minorHAnsi" w:hAnsiTheme="minorHAnsi"/>
          </w:rPr>
          <w:commentReference w:id="1823"/>
        </w:r>
      </w:ins>
      <w:ins w:id="1825"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033ED014" w:rsidR="001E7BC6" w:rsidRPr="002D1921" w:rsidRDefault="007F5E4E">
      <w:pPr>
        <w:pStyle w:val="FirstParagraph"/>
        <w:ind w:firstLine="0"/>
        <w:rPr>
          <w:ins w:id="1826" w:author="Nicholas Harp" w:date="2020-01-15T13:52:00Z"/>
          <w:b/>
          <w:bCs/>
          <w:rPrChange w:id="1827" w:author="Nicholas Harp" w:date="2020-02-12T15:34:00Z">
            <w:rPr>
              <w:ins w:id="1828" w:author="Nicholas Harp" w:date="2020-01-15T13:52:00Z"/>
            </w:rPr>
          </w:rPrChange>
        </w:rPr>
        <w:pPrChange w:id="1829" w:author="Nicholas Harp" w:date="2020-02-12T15:34:00Z">
          <w:pPr>
            <w:pStyle w:val="FirstParagraph"/>
          </w:pPr>
        </w:pPrChange>
      </w:pPr>
      <w:commentRangeStart w:id="1830"/>
      <w:commentRangeStart w:id="1831"/>
      <w:ins w:id="1832" w:author="Nicholas Harp" w:date="2020-01-30T10:12:00Z">
        <w:r>
          <w:rPr>
            <w:b/>
            <w:bCs/>
          </w:rPr>
          <w:lastRenderedPageBreak/>
          <w:t xml:space="preserve">Figure </w:t>
        </w:r>
      </w:ins>
      <w:commentRangeEnd w:id="1830"/>
      <w:r w:rsidR="00FD6516">
        <w:rPr>
          <w:rStyle w:val="CommentReference"/>
          <w:rFonts w:asciiTheme="minorHAnsi" w:hAnsiTheme="minorHAnsi"/>
        </w:rPr>
        <w:commentReference w:id="1830"/>
      </w:r>
      <w:commentRangeEnd w:id="1831"/>
      <w:r w:rsidR="002344B4">
        <w:rPr>
          <w:rStyle w:val="CommentReference"/>
          <w:rFonts w:asciiTheme="minorHAnsi" w:hAnsiTheme="minorHAnsi"/>
        </w:rPr>
        <w:commentReference w:id="1831"/>
      </w:r>
      <w:ins w:id="1833" w:author="Nicholas Harp" w:date="2020-01-30T10:12:00Z">
        <w:r>
          <w:rPr>
            <w:b/>
            <w:bCs/>
          </w:rPr>
          <w:t xml:space="preserve">3: </w:t>
        </w:r>
      </w:ins>
      <w:ins w:id="1834" w:author="Nicholas Harp" w:date="2020-01-30T10:13:00Z">
        <w:r>
          <w:rPr>
            <w:b/>
            <w:bCs/>
          </w:rPr>
          <w:t xml:space="preserve">The interaction of Rating </w:t>
        </w:r>
      </w:ins>
      <w:ins w:id="1835" w:author="Nicholas Harp" w:date="2020-02-13T10:11:00Z">
        <w:r w:rsidR="00B40E15">
          <w:sym w:font="Symbol" w:char="F0B4"/>
        </w:r>
        <w:r w:rsidR="00B40E15">
          <w:t xml:space="preserve"> </w:t>
        </w:r>
      </w:ins>
      <w:ins w:id="1836" w:author="Nicholas Harp" w:date="2020-01-30T10:13:00Z">
        <w:r>
          <w:rPr>
            <w:b/>
            <w:bCs/>
          </w:rPr>
          <w:t xml:space="preserve">Load for maximum deviations shows the influence of </w:t>
        </w:r>
      </w:ins>
      <w:ins w:id="1837" w:author="Nicholas Harp" w:date="2020-01-30T10:14:00Z">
        <w:r>
          <w:rPr>
            <w:b/>
            <w:bCs/>
          </w:rPr>
          <w:t xml:space="preserve">high cognitive load on cognitive-motor dynamics for surprised expressions interpreted as negative. </w:t>
        </w:r>
      </w:ins>
      <w:ins w:id="1838" w:author="Nicholas Harp" w:date="2020-01-30T10:12:00Z">
        <w:r>
          <w:rPr>
            <w:b/>
            <w:bCs/>
          </w:rPr>
          <w:t xml:space="preserve"> </w:t>
        </w:r>
      </w:ins>
      <w:ins w:id="1839" w:author="Nicholas Harp" w:date="2020-01-30T10:14:00Z">
        <w:r>
          <w:rPr>
            <w:b/>
            <w:bCs/>
          </w:rPr>
          <w:t xml:space="preserve">These results are averaged across the </w:t>
        </w:r>
      </w:ins>
      <w:ins w:id="1840" w:author="Nicholas Harp" w:date="2020-02-17T14:08:00Z">
        <w:r w:rsidR="004148BB">
          <w:rPr>
            <w:b/>
            <w:bCs/>
          </w:rPr>
          <w:t>domain</w:t>
        </w:r>
      </w:ins>
      <w:ins w:id="1841" w:author="Nicholas Harp" w:date="2020-01-30T10:14:00Z">
        <w:r>
          <w:rPr>
            <w:b/>
            <w:bCs/>
          </w:rPr>
          <w:t xml:space="preserve"> factor. </w:t>
        </w:r>
      </w:ins>
      <w:ins w:id="1842" w:author="Nicholas Harp" w:date="2020-01-30T13:49:00Z">
        <w:r w:rsidR="004E54DF">
          <w:rPr>
            <w:b/>
            <w:bCs/>
          </w:rPr>
          <w:t xml:space="preserve">Error bars represent the standard error of the mean. </w:t>
        </w:r>
      </w:ins>
      <w:commentRangeStart w:id="1843"/>
      <w:commentRangeEnd w:id="1843"/>
      <w:del w:id="1844" w:author="Nicholas Harp" w:date="2020-02-12T15:34:00Z">
        <w:r w:rsidR="00992AC3" w:rsidDel="002D1921">
          <w:rPr>
            <w:rStyle w:val="CommentReference"/>
            <w:rFonts w:asciiTheme="minorHAnsi" w:hAnsiTheme="minorHAnsi"/>
          </w:rPr>
          <w:commentReference w:id="1843"/>
        </w:r>
        <w:commentRangeStart w:id="1845"/>
        <w:commentRangeEnd w:id="1845"/>
        <w:r w:rsidR="00992AC3" w:rsidDel="002D1921">
          <w:rPr>
            <w:rStyle w:val="CommentReference"/>
            <w:rFonts w:asciiTheme="minorHAnsi" w:hAnsiTheme="minorHAnsi"/>
          </w:rPr>
          <w:commentReference w:id="1845"/>
        </w:r>
        <w:commentRangeStart w:id="1846"/>
        <w:commentRangeEnd w:id="1846"/>
        <w:r w:rsidR="00992AC3" w:rsidDel="002D1921">
          <w:rPr>
            <w:rStyle w:val="CommentReference"/>
            <w:rFonts w:asciiTheme="minorHAnsi" w:hAnsiTheme="minorHAnsi"/>
          </w:rPr>
          <w:commentReference w:id="1846"/>
        </w:r>
      </w:del>
      <w:ins w:id="1847" w:author="Nicholas Harp" w:date="2020-01-17T10:07:00Z">
        <w:r w:rsidR="00CC2579">
          <w:t xml:space="preserve"> </w:t>
        </w:r>
      </w:ins>
    </w:p>
    <w:p w14:paraId="093D31A6" w14:textId="5421BB1A" w:rsidR="001C09FE" w:rsidRPr="00BA4D51" w:rsidDel="00BA4D51" w:rsidRDefault="001C09FE">
      <w:pPr>
        <w:pStyle w:val="FirstParagraph"/>
        <w:rPr>
          <w:del w:id="1848" w:author="Nicholas Harp" w:date="2020-01-16T12:14:00Z"/>
          <w:strike/>
          <w:rPrChange w:id="1849" w:author="Nicholas Harp" w:date="2020-01-16T12:09:00Z">
            <w:rPr>
              <w:del w:id="1850" w:author="Nicholas Harp" w:date="2020-01-16T12:14:00Z"/>
            </w:rPr>
          </w:rPrChange>
        </w:rPr>
      </w:pPr>
      <w:commentRangeStart w:id="1851"/>
      <w:commentRangeStart w:id="1852"/>
      <w:del w:id="1853" w:author="Nicholas Harp" w:date="2020-01-15T13:45:00Z">
        <w:r w:rsidRPr="00BA4D51" w:rsidDel="00801D0F">
          <w:rPr>
            <w:strike/>
            <w:rPrChange w:id="1854" w:author="Nicholas Harp" w:date="2020-01-16T12:09:00Z">
              <w:rPr/>
            </w:rPrChange>
          </w:rPr>
          <w:delText xml:space="preserve"> was added to the model </w:delText>
        </w:r>
        <w:r w:rsidR="00290069" w:rsidRPr="00BA4D51" w:rsidDel="00801D0F">
          <w:rPr>
            <w:strike/>
            <w:rPrChange w:id="1855" w:author="Nicholas Harp" w:date="2020-01-16T12:09:00Z">
              <w:rPr/>
            </w:rPrChange>
          </w:rPr>
          <w:delText xml:space="preserve">next, </w:delText>
        </w:r>
        <w:r w:rsidRPr="00BA4D51" w:rsidDel="00801D0F">
          <w:rPr>
            <w:strike/>
            <w:rPrChange w:id="1856" w:author="Nicholas Harp" w:date="2020-01-16T12:09:00Z">
              <w:rPr/>
            </w:rPrChange>
          </w:rPr>
          <w:delText>uncentered at level one. The effect significantly contribute</w:delText>
        </w:r>
        <w:r w:rsidR="00290069" w:rsidRPr="00BA4D51" w:rsidDel="00801D0F">
          <w:rPr>
            <w:strike/>
            <w:rPrChange w:id="1857" w:author="Nicholas Harp" w:date="2020-01-16T12:09:00Z">
              <w:rPr/>
            </w:rPrChange>
          </w:rPr>
          <w:delText>d</w:delText>
        </w:r>
        <w:r w:rsidRPr="00BA4D51" w:rsidDel="00801D0F">
          <w:rPr>
            <w:strike/>
            <w:rPrChange w:id="1858" w:author="Nicholas Harp" w:date="2020-01-16T12:09:00Z">
              <w:rPr/>
            </w:rPrChange>
          </w:rPr>
          <w:delText xml:space="preserve"> to the model (</w:delText>
        </w:r>
        <w:r w:rsidR="00690B13" w:rsidRPr="00BA4D51" w:rsidDel="00801D0F">
          <w:rPr>
            <w:strike/>
            <w:rPrChange w:id="1859" w:author="Nicholas Harp" w:date="2020-01-16T12:09:00Z">
              <w:rPr/>
            </w:rPrChange>
          </w:rPr>
          <w:delText>ß</w:delText>
        </w:r>
        <w:r w:rsidR="00034C53" w:rsidRPr="00BA4D51" w:rsidDel="00801D0F">
          <w:rPr>
            <w:strike/>
            <w:vertAlign w:val="subscript"/>
            <w:rPrChange w:id="1860" w:author="Nicholas Harp" w:date="2020-01-16T12:09:00Z">
              <w:rPr>
                <w:vertAlign w:val="subscript"/>
              </w:rPr>
            </w:rPrChange>
          </w:rPr>
          <w:delText>10</w:delText>
        </w:r>
        <w:r w:rsidR="00690B13" w:rsidRPr="00BA4D51" w:rsidDel="00801D0F">
          <w:rPr>
            <w:strike/>
            <w:rPrChange w:id="1861" w:author="Nicholas Harp" w:date="2020-01-16T12:09:00Z">
              <w:rPr/>
            </w:rPrChange>
          </w:rPr>
          <w:delText xml:space="preserve"> = .08, </w:delText>
        </w:r>
        <w:r w:rsidRPr="00BA4D51" w:rsidDel="00801D0F">
          <w:rPr>
            <w:i/>
            <w:iCs/>
            <w:strike/>
            <w:rPrChange w:id="1862" w:author="Nicholas Harp" w:date="2020-01-16T12:09:00Z">
              <w:rPr>
                <w:i/>
                <w:iCs/>
              </w:rPr>
            </w:rPrChange>
          </w:rPr>
          <w:delText>t</w:delText>
        </w:r>
        <w:r w:rsidRPr="00BA4D51" w:rsidDel="00801D0F">
          <w:rPr>
            <w:strike/>
            <w:rPrChange w:id="1863" w:author="Nicholas Harp" w:date="2020-01-16T12:09:00Z">
              <w:rPr/>
            </w:rPrChange>
          </w:rPr>
          <w:delText>(</w:delText>
        </w:r>
        <w:r w:rsidR="00034C53" w:rsidRPr="00BA4D51" w:rsidDel="00801D0F">
          <w:rPr>
            <w:strike/>
            <w:rPrChange w:id="1864" w:author="Nicholas Harp" w:date="2020-01-16T12:09:00Z">
              <w:rPr/>
            </w:rPrChange>
          </w:rPr>
          <w:delText>1</w:delText>
        </w:r>
        <w:r w:rsidR="00290069" w:rsidRPr="00BA4D51" w:rsidDel="00801D0F">
          <w:rPr>
            <w:strike/>
            <w:rPrChange w:id="1865" w:author="Nicholas Harp" w:date="2020-01-16T12:09:00Z">
              <w:rPr/>
            </w:rPrChange>
          </w:rPr>
          <w:delText>49</w:delText>
        </w:r>
        <w:r w:rsidRPr="00BA4D51" w:rsidDel="00801D0F">
          <w:rPr>
            <w:strike/>
            <w:rPrChange w:id="1866" w:author="Nicholas Harp" w:date="2020-01-16T12:09:00Z">
              <w:rPr/>
            </w:rPrChange>
          </w:rPr>
          <w:delText xml:space="preserve">) = </w:delText>
        </w:r>
        <w:r w:rsidR="00290069" w:rsidRPr="00BA4D51" w:rsidDel="00801D0F">
          <w:rPr>
            <w:strike/>
            <w:rPrChange w:id="1867" w:author="Nicholas Harp" w:date="2020-01-16T12:09:00Z">
              <w:rPr/>
            </w:rPrChange>
          </w:rPr>
          <w:delText>2.81</w:delText>
        </w:r>
        <w:r w:rsidRPr="00BA4D51" w:rsidDel="00801D0F">
          <w:rPr>
            <w:strike/>
            <w:rPrChange w:id="1868" w:author="Nicholas Harp" w:date="2020-01-16T12:09:00Z">
              <w:rPr/>
            </w:rPrChange>
          </w:rPr>
          <w:delText>, p =</w:delText>
        </w:r>
        <w:r w:rsidR="00290069" w:rsidRPr="00BA4D51" w:rsidDel="00801D0F">
          <w:rPr>
            <w:strike/>
            <w:rPrChange w:id="1869" w:author="Nicholas Harp" w:date="2020-01-16T12:09:00Z">
              <w:rPr/>
            </w:rPrChange>
          </w:rPr>
          <w:delText>.00</w:delText>
        </w:r>
        <w:r w:rsidR="00690B13" w:rsidRPr="00BA4D51" w:rsidDel="00801D0F">
          <w:rPr>
            <w:strike/>
            <w:rPrChange w:id="1870" w:author="Nicholas Harp" w:date="2020-01-16T12:09:00Z">
              <w:rPr/>
            </w:rPrChange>
          </w:rPr>
          <w:delText>6</w:delText>
        </w:r>
        <w:r w:rsidRPr="00BA4D51" w:rsidDel="00801D0F">
          <w:rPr>
            <w:strike/>
            <w:rPrChange w:id="1871" w:author="Nicholas Harp" w:date="2020-01-16T12:09:00Z">
              <w:rPr/>
            </w:rPrChange>
          </w:rPr>
          <w:delText>), and nested model comparisons favored the model with an effect of load</w:delText>
        </w:r>
        <w:r w:rsidR="00690B13" w:rsidRPr="00BA4D51" w:rsidDel="00801D0F">
          <w:rPr>
            <w:strike/>
            <w:rPrChange w:id="1872" w:author="Nicholas Harp" w:date="2020-01-16T12:09:00Z">
              <w:rPr/>
            </w:rPrChange>
          </w:rPr>
          <w:delText xml:space="preserve"> (</w:delText>
        </w:r>
        <w:r w:rsidR="00690B13" w:rsidRPr="00BA4D51" w:rsidDel="00801D0F">
          <w:rPr>
            <w:i/>
            <w:iCs/>
            <w:strike/>
            <w:rPrChange w:id="1873" w:author="Nicholas Harp" w:date="2020-01-16T12:09:00Z">
              <w:rPr>
                <w:i/>
                <w:iCs/>
              </w:rPr>
            </w:rPrChange>
          </w:rPr>
          <w:delText>X</w:delText>
        </w:r>
        <w:r w:rsidR="00690B13" w:rsidRPr="00BA4D51" w:rsidDel="00801D0F">
          <w:rPr>
            <w:strike/>
            <w:vertAlign w:val="superscript"/>
            <w:rPrChange w:id="1874" w:author="Nicholas Harp" w:date="2020-01-16T12:09:00Z">
              <w:rPr>
                <w:vertAlign w:val="superscript"/>
              </w:rPr>
            </w:rPrChange>
          </w:rPr>
          <w:delText>2</w:delText>
        </w:r>
        <w:r w:rsidR="00690B13" w:rsidRPr="00BA4D51" w:rsidDel="00801D0F">
          <w:rPr>
            <w:strike/>
            <w:rPrChange w:id="1875" w:author="Nicholas Harp" w:date="2020-01-16T12:09:00Z">
              <w:rPr/>
            </w:rPrChange>
          </w:rPr>
          <w:delText>(2) = 12.72, p = .002</w:delText>
        </w:r>
        <w:r w:rsidR="00946C93" w:rsidRPr="00BA4D51" w:rsidDel="00801D0F">
          <w:rPr>
            <w:strike/>
            <w:rPrChange w:id="1876" w:author="Nicholas Harp" w:date="2020-01-16T12:09:00Z">
              <w:rPr/>
            </w:rPrChange>
          </w:rPr>
          <w:delText>)</w:delText>
        </w:r>
        <w:r w:rsidRPr="00BA4D51" w:rsidDel="00801D0F">
          <w:rPr>
            <w:strike/>
            <w:rPrChange w:id="1877" w:author="Nicholas Harp" w:date="2020-01-16T12:09:00Z">
              <w:rPr/>
            </w:rPrChange>
          </w:rPr>
          <w:delText xml:space="preserve">. </w:delText>
        </w:r>
      </w:del>
      <w:del w:id="1878" w:author="Nicholas Harp" w:date="2020-01-16T12:14:00Z">
        <w:r w:rsidR="00290069" w:rsidRPr="00BA4D51" w:rsidDel="00BA4D51">
          <w:rPr>
            <w:strike/>
            <w:rPrChange w:id="1879"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880" w:author="Nicholas Harp" w:date="2020-01-16T12:09:00Z">
              <w:rPr/>
            </w:rPrChange>
          </w:rPr>
          <w:delText>effect</w:delText>
        </w:r>
        <w:r w:rsidR="00290069" w:rsidRPr="00BA4D51" w:rsidDel="00BA4D51">
          <w:rPr>
            <w:strike/>
            <w:rPrChange w:id="1881" w:author="Nicholas Harp" w:date="2020-01-16T12:09:00Z">
              <w:rPr/>
            </w:rPrChange>
          </w:rPr>
          <w:delText>, but the random effect for the slope of load did not reach statistical significance (</w:delText>
        </w:r>
        <w:r w:rsidR="00290069" w:rsidRPr="00BA4D51" w:rsidDel="00BA4D51">
          <w:rPr>
            <w:i/>
            <w:iCs/>
            <w:strike/>
            <w:rPrChange w:id="1882" w:author="Nicholas Harp" w:date="2020-01-16T12:09:00Z">
              <w:rPr>
                <w:i/>
                <w:iCs/>
              </w:rPr>
            </w:rPrChange>
          </w:rPr>
          <w:delText>X</w:delText>
        </w:r>
        <w:r w:rsidR="00290069" w:rsidRPr="00BA4D51" w:rsidDel="00BA4D51">
          <w:rPr>
            <w:strike/>
            <w:vertAlign w:val="superscript"/>
            <w:rPrChange w:id="1883" w:author="Nicholas Harp" w:date="2020-01-16T12:09:00Z">
              <w:rPr>
                <w:vertAlign w:val="superscript"/>
              </w:rPr>
            </w:rPrChange>
          </w:rPr>
          <w:delText>2</w:delText>
        </w:r>
        <w:r w:rsidR="00290069" w:rsidRPr="00BA4D51" w:rsidDel="00BA4D51">
          <w:rPr>
            <w:strike/>
            <w:rPrChange w:id="1884" w:author="Nicholas Harp" w:date="2020-01-16T12:09:00Z">
              <w:rPr/>
            </w:rPrChange>
          </w:rPr>
          <w:delText>(49) = 63.68, p = .08)</w:delText>
        </w:r>
        <w:r w:rsidR="00690B13" w:rsidRPr="00BA4D51" w:rsidDel="00BA4D51">
          <w:rPr>
            <w:strike/>
            <w:rPrChange w:id="1885" w:author="Nicholas Harp" w:date="2020-01-16T12:09:00Z">
              <w:rPr/>
            </w:rPrChange>
          </w:rPr>
          <w:delText>, nor did the model fit improve (</w:delText>
        </w:r>
        <w:r w:rsidR="00690B13" w:rsidRPr="00BA4D51" w:rsidDel="00BA4D51">
          <w:rPr>
            <w:i/>
            <w:iCs/>
            <w:strike/>
            <w:rPrChange w:id="1886" w:author="Nicholas Harp" w:date="2020-01-16T12:09:00Z">
              <w:rPr>
                <w:i/>
                <w:iCs/>
              </w:rPr>
            </w:rPrChange>
          </w:rPr>
          <w:delText>X</w:delText>
        </w:r>
        <w:r w:rsidR="00690B13" w:rsidRPr="00BA4D51" w:rsidDel="00BA4D51">
          <w:rPr>
            <w:strike/>
            <w:vertAlign w:val="superscript"/>
            <w:rPrChange w:id="1887" w:author="Nicholas Harp" w:date="2020-01-16T12:09:00Z">
              <w:rPr>
                <w:vertAlign w:val="superscript"/>
              </w:rPr>
            </w:rPrChange>
          </w:rPr>
          <w:delText>2</w:delText>
        </w:r>
        <w:r w:rsidR="00690B13" w:rsidRPr="00BA4D51" w:rsidDel="00BA4D51">
          <w:rPr>
            <w:strike/>
            <w:rPrChange w:id="1888" w:author="Nicholas Harp" w:date="2020-01-16T12:09:00Z">
              <w:rPr/>
            </w:rPrChange>
          </w:rPr>
          <w:delText>(2) = 1.46, p &gt; .500</w:delText>
        </w:r>
        <w:r w:rsidR="00290069" w:rsidRPr="00BA4D51" w:rsidDel="00BA4D51">
          <w:rPr>
            <w:strike/>
            <w:rPrChange w:id="1889" w:author="Nicholas Harp" w:date="2020-01-16T12:09:00Z">
              <w:rPr/>
            </w:rPrChange>
          </w:rPr>
          <w:delText>.</w:delText>
        </w:r>
        <w:r w:rsidR="00290069" w:rsidRPr="00BA4D51" w:rsidDel="00BA4D51">
          <w:rPr>
            <w:strike/>
            <w:vertAlign w:val="superscript"/>
            <w:rPrChange w:id="1890" w:author="Nicholas Harp" w:date="2020-01-16T12:09:00Z">
              <w:rPr>
                <w:vertAlign w:val="superscript"/>
              </w:rPr>
            </w:rPrChange>
          </w:rPr>
          <w:delText xml:space="preserve"> </w:delText>
        </w:r>
        <w:r w:rsidR="00290069" w:rsidRPr="00BA4D51" w:rsidDel="00BA4D51">
          <w:rPr>
            <w:i/>
            <w:iCs/>
            <w:strike/>
            <w:rPrChange w:id="1891" w:author="Nicholas Harp" w:date="2020-01-16T12:09:00Z">
              <w:rPr>
                <w:i/>
                <w:iCs/>
              </w:rPr>
            </w:rPrChange>
          </w:rPr>
          <w:delText xml:space="preserve"> </w:delText>
        </w:r>
        <w:r w:rsidRPr="00BA4D51" w:rsidDel="00BA4D51">
          <w:rPr>
            <w:strike/>
            <w:rPrChange w:id="1892" w:author="Nicholas Harp" w:date="2020-01-16T12:09:00Z">
              <w:rPr/>
            </w:rPrChange>
          </w:rPr>
          <w:delText xml:space="preserve">As such, </w:delText>
        </w:r>
        <w:r w:rsidR="00290069" w:rsidRPr="00BA4D51" w:rsidDel="00BA4D51">
          <w:rPr>
            <w:strike/>
            <w:rPrChange w:id="1893" w:author="Nicholas Harp" w:date="2020-01-16T12:09:00Z">
              <w:rPr/>
            </w:rPrChange>
          </w:rPr>
          <w:delText>the random parameter was not included in the model and the effect of load remained fixed</w:delText>
        </w:r>
        <w:r w:rsidRPr="00BA4D51" w:rsidDel="00BA4D51">
          <w:rPr>
            <w:strike/>
            <w:rPrChange w:id="1894" w:author="Nicholas Harp" w:date="2020-01-16T12:09:00Z">
              <w:rPr/>
            </w:rPrChange>
          </w:rPr>
          <w:delText xml:space="preserve">. The final model consisted of a fixed effect for load and random intercepts. </w:delText>
        </w:r>
        <w:commentRangeEnd w:id="1851"/>
        <w:r w:rsidR="00801D0F" w:rsidRPr="00BA4D51" w:rsidDel="00BA4D51">
          <w:rPr>
            <w:rStyle w:val="CommentReference"/>
            <w:strike/>
            <w:rPrChange w:id="1895" w:author="Nicholas Harp" w:date="2020-01-16T12:09:00Z">
              <w:rPr>
                <w:rStyle w:val="CommentReference"/>
              </w:rPr>
            </w:rPrChange>
          </w:rPr>
          <w:commentReference w:id="1851"/>
        </w:r>
      </w:del>
      <w:commentRangeEnd w:id="1852"/>
      <w:r w:rsidR="00BA4D51">
        <w:rPr>
          <w:rStyle w:val="CommentReference"/>
          <w:rFonts w:asciiTheme="minorHAnsi" w:hAnsiTheme="minorHAnsi"/>
        </w:rPr>
        <w:commentReference w:id="1852"/>
      </w:r>
    </w:p>
    <w:p w14:paraId="4FDA0F27" w14:textId="141F0336" w:rsidR="00DE0FF0" w:rsidDel="00330476" w:rsidRDefault="00DE0FF0">
      <w:pPr>
        <w:pStyle w:val="BodyText"/>
        <w:ind w:firstLine="0"/>
        <w:rPr>
          <w:del w:id="1896" w:author="Nicholas Harp" w:date="2020-01-16T12:08:00Z"/>
          <w:vertAlign w:val="subscript"/>
        </w:rPr>
      </w:pPr>
      <w:del w:id="1897" w:author="Nicholas Harp" w:date="2020-01-16T12:08:00Z">
        <w:r w:rsidRPr="00946C93" w:rsidDel="00BA4D51">
          <w:rPr>
            <w:b/>
            <w:bCs/>
          </w:rPr>
          <w:delText>Level-1</w:delText>
        </w:r>
      </w:del>
      <w:ins w:id="1898" w:author="Nicholas Harp" w:date="2020-01-16T12:08:00Z">
        <w:r w:rsidR="00BA4D51">
          <w:rPr>
            <w:b/>
            <w:bCs/>
          </w:rPr>
          <w:t xml:space="preserve">Mixed </w:t>
        </w:r>
      </w:ins>
      <w:del w:id="1899"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900"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901"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902" w:author="Nicholas Harp" w:date="2020-01-28T14:26:00Z">
        <w:r w:rsidR="00CF65EB">
          <w:t>β</w:t>
        </w:r>
        <w:r w:rsidR="00CF65EB">
          <w:rPr>
            <w:vertAlign w:val="subscript"/>
          </w:rPr>
          <w:t>10</w:t>
        </w:r>
      </w:ins>
      <w:del w:id="1903" w:author="Nicholas Harp" w:date="2020-01-28T14:26:00Z">
        <w:r w:rsidDel="00CF65EB">
          <w:delText>π</w:delText>
        </w:r>
        <w:r w:rsidRPr="00946C93" w:rsidDel="00CF65EB">
          <w:rPr>
            <w:vertAlign w:val="subscript"/>
          </w:rPr>
          <w:delText>1i</w:delText>
        </w:r>
      </w:del>
      <w:r>
        <w:t>*(</w:t>
      </w:r>
      <w:proofErr w:type="spellStart"/>
      <w:ins w:id="1904" w:author="Nicholas Harp" w:date="2020-01-16T08:59:00Z">
        <w:r w:rsidR="000B34B6">
          <w:t>Domain</w:t>
        </w:r>
      </w:ins>
      <w:del w:id="1905" w:author="Nicholas Harp" w:date="2020-01-16T08:59:00Z">
        <w:r w:rsidDel="000B34B6">
          <w:delText>Load</w:delText>
        </w:r>
      </w:del>
      <w:r w:rsidRPr="00946C93">
        <w:rPr>
          <w:vertAlign w:val="subscript"/>
        </w:rPr>
        <w:t>ti</w:t>
      </w:r>
      <w:proofErr w:type="spellEnd"/>
      <w:r>
        <w:t xml:space="preserve">) + </w:t>
      </w:r>
      <w:ins w:id="1906" w:author="Nicholas Harp" w:date="2020-01-28T14:26:00Z">
        <w:r w:rsidR="00CF65EB">
          <w:t>β</w:t>
        </w:r>
        <w:r w:rsidR="00CF65EB">
          <w:rPr>
            <w:vertAlign w:val="subscript"/>
          </w:rPr>
          <w:t>20</w:t>
        </w:r>
      </w:ins>
      <w:ins w:id="1907"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908" w:author="Nicholas Harp" w:date="2020-01-28T14:26:00Z">
        <w:r w:rsidR="00CF65EB">
          <w:t>β</w:t>
        </w:r>
        <w:r w:rsidR="00CF65EB">
          <w:rPr>
            <w:vertAlign w:val="subscript"/>
          </w:rPr>
          <w:t>30</w:t>
        </w:r>
      </w:ins>
      <w:ins w:id="1909"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910" w:author="Nicholas Harp" w:date="2020-01-28T14:26:00Z">
        <w:r w:rsidR="00CF65EB">
          <w:t>β</w:t>
        </w:r>
        <w:r w:rsidR="00CF65EB">
          <w:rPr>
            <w:vertAlign w:val="subscript"/>
          </w:rPr>
          <w:t>40</w:t>
        </w:r>
      </w:ins>
      <w:ins w:id="1911"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912" w:author="Nicholas Harp" w:date="2020-01-28T14:26:00Z">
        <w:r w:rsidR="00CF65EB">
          <w:t>β</w:t>
        </w:r>
        <w:r w:rsidR="00CF65EB">
          <w:rPr>
            <w:vertAlign w:val="subscript"/>
          </w:rPr>
          <w:t>50</w:t>
        </w:r>
      </w:ins>
      <w:ins w:id="1913"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914" w:author="Nicholas Harp" w:date="2020-01-16T09:01:00Z">
        <w:r w:rsidR="00783064">
          <w:t>Rating</w:t>
        </w:r>
      </w:ins>
      <w:ins w:id="1915" w:author="Nicholas Harp" w:date="2020-01-16T09:00:00Z">
        <w:r w:rsidR="00783064">
          <w:rPr>
            <w:vertAlign w:val="subscript"/>
          </w:rPr>
          <w:t>ti</w:t>
        </w:r>
        <w:proofErr w:type="spellEnd"/>
        <w:r w:rsidR="00783064">
          <w:t>) +</w:t>
        </w:r>
        <w:r w:rsidR="00783064" w:rsidRPr="00783064">
          <w:t xml:space="preserve"> </w:t>
        </w:r>
      </w:ins>
      <w:ins w:id="1916" w:author="Nicholas Harp" w:date="2020-01-28T14:26:00Z">
        <w:r w:rsidR="00CF65EB">
          <w:t>β</w:t>
        </w:r>
        <w:r w:rsidR="00CF65EB">
          <w:rPr>
            <w:vertAlign w:val="subscript"/>
          </w:rPr>
          <w:t>60</w:t>
        </w:r>
      </w:ins>
      <w:ins w:id="1917" w:author="Nicholas Harp" w:date="2020-01-16T09:00:00Z">
        <w:r w:rsidR="00783064">
          <w:t>*(</w:t>
        </w:r>
      </w:ins>
      <w:proofErr w:type="spellStart"/>
      <w:ins w:id="1918" w:author="Nicholas Harp" w:date="2020-01-16T09:01:00Z">
        <w:r w:rsidR="00783064">
          <w:t>Rating</w:t>
        </w:r>
      </w:ins>
      <w:ins w:id="1919"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920" w:author="Nicholas Harp" w:date="2020-01-16T09:01:00Z">
        <w:r w:rsidR="00783064">
          <w:t xml:space="preserve">+ </w:t>
        </w:r>
      </w:ins>
      <w:ins w:id="1921" w:author="Nicholas Harp" w:date="2020-01-28T14:26:00Z">
        <w:r w:rsidR="00CF65EB">
          <w:t>β</w:t>
        </w:r>
        <w:r w:rsidR="00CF65EB">
          <w:rPr>
            <w:vertAlign w:val="subscript"/>
          </w:rPr>
          <w:t>70</w:t>
        </w:r>
      </w:ins>
      <w:ins w:id="1922"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923"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924" w:author="Nicholas Harp" w:date="2020-01-17T15:38:00Z"/>
        </w:rPr>
      </w:pPr>
    </w:p>
    <w:p w14:paraId="4F5832A5" w14:textId="0BD24DE0" w:rsidR="00DE0FF0" w:rsidRPr="0083247A" w:rsidDel="005F170A" w:rsidRDefault="00DE0FF0">
      <w:pPr>
        <w:pStyle w:val="BodyText"/>
        <w:ind w:firstLine="0"/>
        <w:jc w:val="center"/>
        <w:rPr>
          <w:del w:id="1925" w:author="Nicholas Harp" w:date="2020-01-16T12:08:00Z"/>
          <w:b/>
          <w:rPrChange w:id="1926" w:author="Nicholas Harp" w:date="2020-02-13T11:15:00Z">
            <w:rPr>
              <w:del w:id="1927" w:author="Nicholas Harp" w:date="2020-01-16T12:08:00Z"/>
              <w:bCs/>
            </w:rPr>
          </w:rPrChange>
        </w:rPr>
        <w:pPrChange w:id="1928" w:author="Nicholas Harp" w:date="2020-02-13T11:16:00Z">
          <w:pPr>
            <w:pStyle w:val="BodyText"/>
            <w:ind w:firstLine="0"/>
          </w:pPr>
        </w:pPrChange>
      </w:pPr>
      <w:del w:id="1929" w:author="Nicholas Harp" w:date="2020-01-16T12:08:00Z">
        <w:r w:rsidRPr="0083247A" w:rsidDel="005F170A">
          <w:rPr>
            <w:b/>
            <w:rPrChange w:id="1930" w:author="Nicholas Harp" w:date="2020-02-13T11:15:00Z">
              <w:rPr>
                <w:bCs/>
              </w:rPr>
            </w:rPrChange>
          </w:rPr>
          <w:delText>Level-2 Model: π</w:delText>
        </w:r>
        <w:r w:rsidRPr="0083247A" w:rsidDel="005F170A">
          <w:rPr>
            <w:b/>
            <w:vertAlign w:val="subscript"/>
            <w:rPrChange w:id="1931" w:author="Nicholas Harp" w:date="2020-02-13T11:15:00Z">
              <w:rPr>
                <w:bCs/>
                <w:vertAlign w:val="subscript"/>
              </w:rPr>
            </w:rPrChange>
          </w:rPr>
          <w:delText>0i</w:delText>
        </w:r>
        <w:r w:rsidRPr="0083247A" w:rsidDel="005F170A">
          <w:rPr>
            <w:b/>
            <w:rPrChange w:id="1932" w:author="Nicholas Harp" w:date="2020-02-13T11:15:00Z">
              <w:rPr>
                <w:bCs/>
              </w:rPr>
            </w:rPrChange>
          </w:rPr>
          <w:delText xml:space="preserve"> = β</w:delText>
        </w:r>
        <w:r w:rsidRPr="0083247A" w:rsidDel="005F170A">
          <w:rPr>
            <w:b/>
            <w:vertAlign w:val="subscript"/>
            <w:rPrChange w:id="1933" w:author="Nicholas Harp" w:date="2020-02-13T11:15:00Z">
              <w:rPr>
                <w:bCs/>
                <w:vertAlign w:val="subscript"/>
              </w:rPr>
            </w:rPrChange>
          </w:rPr>
          <w:delText>00</w:delText>
        </w:r>
        <w:r w:rsidRPr="0083247A" w:rsidDel="005F170A">
          <w:rPr>
            <w:b/>
            <w:rPrChange w:id="1934" w:author="Nicholas Harp" w:date="2020-02-13T11:15:00Z">
              <w:rPr>
                <w:bCs/>
              </w:rPr>
            </w:rPrChange>
          </w:rPr>
          <w:delText xml:space="preserve"> + r</w:delText>
        </w:r>
        <w:r w:rsidRPr="0083247A" w:rsidDel="005F170A">
          <w:rPr>
            <w:b/>
            <w:vertAlign w:val="subscript"/>
            <w:rPrChange w:id="1935"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936" w:author="Nicholas Harp" w:date="2020-01-16T09:05:00Z"/>
          <w:b/>
          <w:rPrChange w:id="1937" w:author="Nicholas Harp" w:date="2020-02-13T11:15:00Z">
            <w:rPr>
              <w:del w:id="1938" w:author="Nicholas Harp" w:date="2020-01-16T09:05:00Z"/>
              <w:bCs/>
            </w:rPr>
          </w:rPrChange>
        </w:rPr>
        <w:pPrChange w:id="1939" w:author="Nicholas Harp" w:date="2020-02-13T11:16:00Z">
          <w:pPr>
            <w:pStyle w:val="BodyText"/>
            <w:ind w:left="1440" w:firstLine="0"/>
          </w:pPr>
        </w:pPrChange>
      </w:pPr>
      <w:del w:id="1940" w:author="Nicholas Harp" w:date="2020-01-16T12:08:00Z">
        <w:r w:rsidRPr="0083247A" w:rsidDel="005F170A">
          <w:rPr>
            <w:b/>
            <w:rPrChange w:id="1941" w:author="Nicholas Harp" w:date="2020-02-13T11:15:00Z">
              <w:rPr>
                <w:bCs/>
              </w:rPr>
            </w:rPrChange>
          </w:rPr>
          <w:delText xml:space="preserve">   π</w:delText>
        </w:r>
        <w:r w:rsidRPr="0083247A" w:rsidDel="005F170A">
          <w:rPr>
            <w:b/>
            <w:vertAlign w:val="subscript"/>
            <w:rPrChange w:id="1942" w:author="Nicholas Harp" w:date="2020-02-13T11:15:00Z">
              <w:rPr>
                <w:bCs/>
                <w:vertAlign w:val="subscript"/>
              </w:rPr>
            </w:rPrChange>
          </w:rPr>
          <w:delText>1i</w:delText>
        </w:r>
        <w:r w:rsidRPr="0083247A" w:rsidDel="005F170A">
          <w:rPr>
            <w:b/>
            <w:rPrChange w:id="1943" w:author="Nicholas Harp" w:date="2020-02-13T11:15:00Z">
              <w:rPr>
                <w:bCs/>
              </w:rPr>
            </w:rPrChange>
          </w:rPr>
          <w:delText xml:space="preserve"> = β</w:delText>
        </w:r>
        <w:r w:rsidRPr="0083247A" w:rsidDel="005F170A">
          <w:rPr>
            <w:b/>
            <w:vertAlign w:val="subscript"/>
            <w:rPrChange w:id="1944"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945" w:author="Nicholas Harp" w:date="2020-02-13T10:16:00Z"/>
          <w:b/>
          <w:rPrChange w:id="1946" w:author="Nicholas Harp" w:date="2020-02-13T11:15:00Z">
            <w:rPr>
              <w:del w:id="1947" w:author="Nicholas Harp" w:date="2020-02-13T10:16:00Z"/>
              <w:bCs/>
            </w:rPr>
          </w:rPrChange>
        </w:rPr>
        <w:pPrChange w:id="1948" w:author="Nicholas Harp" w:date="2020-02-13T11:16:00Z">
          <w:pPr>
            <w:pStyle w:val="BodyText"/>
          </w:pPr>
        </w:pPrChange>
      </w:pPr>
      <w:del w:id="1949" w:author="Nicholas Harp" w:date="2020-01-15T13:34:00Z">
        <w:r w:rsidRPr="0083247A" w:rsidDel="00083DD4">
          <w:rPr>
            <w:b/>
            <w:noProof/>
            <w:rPrChange w:id="1950"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1951" w:author="Nicholas Harp" w:date="2020-02-13T10:16:00Z"/>
          <w:b/>
          <w:rPrChange w:id="1952" w:author="Nicholas Harp" w:date="2020-02-13T11:15:00Z">
            <w:rPr>
              <w:del w:id="1953" w:author="Nicholas Harp" w:date="2020-02-13T10:16:00Z"/>
              <w:bCs/>
            </w:rPr>
          </w:rPrChange>
        </w:rPr>
        <w:pPrChange w:id="1954" w:author="Nicholas Harp" w:date="2020-02-13T11:16:00Z">
          <w:pPr>
            <w:pStyle w:val="BodyText"/>
            <w:ind w:firstLine="0"/>
          </w:pPr>
        </w:pPrChange>
      </w:pPr>
      <w:commentRangeStart w:id="1955"/>
      <w:commentRangeStart w:id="1956"/>
      <w:del w:id="1957" w:author="Nicholas Harp" w:date="2020-02-13T10:16:00Z">
        <w:r w:rsidRPr="0083247A" w:rsidDel="00D758FE">
          <w:rPr>
            <w:b/>
            <w:rPrChange w:id="1958" w:author="Nicholas Harp" w:date="2020-02-13T11:15:00Z">
              <w:rPr>
                <w:bCs/>
              </w:rPr>
            </w:rPrChange>
          </w:rPr>
          <w:delText xml:space="preserve">Figure </w:delText>
        </w:r>
        <w:commentRangeEnd w:id="1955"/>
        <w:r w:rsidR="00FD6516" w:rsidRPr="0083247A" w:rsidDel="00D758FE">
          <w:rPr>
            <w:rStyle w:val="CommentReference"/>
            <w:b/>
            <w:rPrChange w:id="1959" w:author="Nicholas Harp" w:date="2020-02-13T11:15:00Z">
              <w:rPr>
                <w:rStyle w:val="CommentReference"/>
                <w:bCs/>
              </w:rPr>
            </w:rPrChange>
          </w:rPr>
          <w:commentReference w:id="1955"/>
        </w:r>
        <w:commentRangeEnd w:id="1956"/>
        <w:r w:rsidR="002344B4" w:rsidRPr="0083247A" w:rsidDel="00D758FE">
          <w:rPr>
            <w:rStyle w:val="CommentReference"/>
            <w:b/>
            <w:rPrChange w:id="1960" w:author="Nicholas Harp" w:date="2020-02-13T11:15:00Z">
              <w:rPr>
                <w:rStyle w:val="CommentReference"/>
                <w:bCs/>
              </w:rPr>
            </w:rPrChange>
          </w:rPr>
          <w:commentReference w:id="1956"/>
        </w:r>
      </w:del>
      <w:del w:id="1961" w:author="Nicholas Harp" w:date="2020-01-15T13:53:00Z">
        <w:r w:rsidRPr="0083247A" w:rsidDel="00801D0F">
          <w:rPr>
            <w:b/>
            <w:rPrChange w:id="1962" w:author="Nicholas Harp" w:date="2020-02-13T11:15:00Z">
              <w:rPr>
                <w:bCs/>
              </w:rPr>
            </w:rPrChange>
          </w:rPr>
          <w:delText>3</w:delText>
        </w:r>
      </w:del>
      <w:del w:id="1963" w:author="Nicholas Harp" w:date="2020-02-13T10:16:00Z">
        <w:r w:rsidR="00BA7EFC" w:rsidRPr="0083247A" w:rsidDel="00D758FE">
          <w:rPr>
            <w:b/>
            <w:rPrChange w:id="1964" w:author="Nicholas Harp" w:date="2020-02-13T11:15:00Z">
              <w:rPr>
                <w:bCs/>
              </w:rPr>
            </w:rPrChange>
          </w:rPr>
          <w:delText xml:space="preserve">: Maximum deviations </w:delText>
        </w:r>
      </w:del>
      <w:del w:id="1965" w:author="Nicholas Harp" w:date="2020-01-16T09:04:00Z">
        <w:r w:rsidR="00BA7EFC" w:rsidRPr="0083247A" w:rsidDel="00DA3F0E">
          <w:rPr>
            <w:b/>
            <w:rPrChange w:id="1966" w:author="Nicholas Harp" w:date="2020-02-13T11:15:00Z">
              <w:rPr>
                <w:bCs/>
              </w:rPr>
            </w:rPrChange>
          </w:rPr>
          <w:delText xml:space="preserve">across the </w:delText>
        </w:r>
      </w:del>
      <w:del w:id="1967" w:author="Nicholas Harp" w:date="2020-02-13T10:16:00Z">
        <w:r w:rsidR="00BA7EFC" w:rsidRPr="0083247A" w:rsidDel="00D758FE">
          <w:rPr>
            <w:b/>
            <w:rPrChange w:id="1968" w:author="Nicholas Harp" w:date="2020-02-13T11:15:00Z">
              <w:rPr>
                <w:bCs/>
              </w:rPr>
            </w:rPrChange>
          </w:rPr>
          <w:delText>working memory load condition</w:delText>
        </w:r>
      </w:del>
      <w:del w:id="1969" w:author="Nicholas Harp" w:date="2020-01-16T09:04:00Z">
        <w:r w:rsidR="00BA7EFC" w:rsidRPr="0083247A" w:rsidDel="00DA3F0E">
          <w:rPr>
            <w:b/>
            <w:rPrChange w:id="1970" w:author="Nicholas Harp" w:date="2020-02-13T11:15:00Z">
              <w:rPr>
                <w:bCs/>
              </w:rPr>
            </w:rPrChange>
          </w:rPr>
          <w:delText>s</w:delText>
        </w:r>
      </w:del>
      <w:del w:id="1971" w:author="Nicholas Harp" w:date="2020-02-13T10:16:00Z">
        <w:r w:rsidR="00BA7EFC" w:rsidRPr="0083247A" w:rsidDel="00D758FE">
          <w:rPr>
            <w:b/>
            <w:rPrChange w:id="1972" w:author="Nicholas Harp" w:date="2020-02-13T11:15:00Z">
              <w:rPr>
                <w:bCs/>
              </w:rPr>
            </w:rPrChange>
          </w:rPr>
          <w:delText xml:space="preserve">. </w:delText>
        </w:r>
      </w:del>
      <w:del w:id="1973" w:author="Nicholas Harp" w:date="2020-01-16T09:04:00Z">
        <w:r w:rsidR="00BA7EFC" w:rsidRPr="0083247A" w:rsidDel="00DA3F0E">
          <w:rPr>
            <w:b/>
            <w:rPrChange w:id="1974"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1975" w:author="Nicholas Harp" w:date="2020-02-13T11:15:00Z">
            <w:rPr>
              <w:b w:val="0"/>
            </w:rPr>
          </w:rPrChange>
        </w:rPr>
        <w:pPrChange w:id="1976" w:author="Nicholas Harp" w:date="2020-02-13T11:16:00Z">
          <w:pPr>
            <w:pStyle w:val="Heading1"/>
          </w:pPr>
        </w:pPrChange>
      </w:pPr>
      <w:bookmarkStart w:id="1977" w:name="references"/>
      <w:r w:rsidRPr="0083247A">
        <w:rPr>
          <w:b/>
          <w:rPrChange w:id="1978" w:author="Nicholas Harp" w:date="2020-02-13T11:15:00Z">
            <w:rPr>
              <w:b w:val="0"/>
            </w:rPr>
          </w:rPrChange>
        </w:rPr>
        <w:t>Discussion</w:t>
      </w:r>
    </w:p>
    <w:p w14:paraId="1CF8C2F0" w14:textId="054EEDD6" w:rsidR="002A175A" w:rsidRDefault="002A175A" w:rsidP="002A175A">
      <w:pPr>
        <w:pStyle w:val="BodyText"/>
      </w:pPr>
      <w:r w:rsidRPr="00B25EE8">
        <w:t xml:space="preserve">Here we tested the effects of </w:t>
      </w:r>
      <w:del w:id="1979"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980" w:author="Nicholas Harp" w:date="2020-01-30T09:30:00Z">
        <w:r w:rsidR="00883A9D" w:rsidDel="000E4573">
          <w:delText>replicates</w:delText>
        </w:r>
        <w:r w:rsidRPr="00B25EE8" w:rsidDel="000E4573">
          <w:delText xml:space="preserve"> </w:delText>
        </w:r>
      </w:del>
      <w:ins w:id="1981"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982" w:author="Nicholas Harp" w:date="2020-01-16T17:42:00Z">
        <w:r w:rsidRPr="00B25EE8" w:rsidDel="00A6447A">
          <w:delText>were larger during high cognitive load</w:delText>
        </w:r>
      </w:del>
      <w:ins w:id="1983" w:author="Nicholas Harp" w:date="2020-01-16T17:42:00Z">
        <w:r w:rsidR="00A6447A">
          <w:t xml:space="preserve">varied across the working memory conditions and </w:t>
        </w:r>
      </w:ins>
      <w:del w:id="1984" w:author="Nicholas Harp" w:date="2020-01-16T17:42:00Z">
        <w:r w:rsidRPr="00B25EE8" w:rsidDel="00A6447A">
          <w:delText>,</w:delText>
        </w:r>
      </w:del>
      <w:ins w:id="1985" w:author="Nicholas Harp" w:date="2020-01-16T17:43:00Z">
        <w:r w:rsidR="00A6447A">
          <w:t>subjective ratings</w:t>
        </w:r>
      </w:ins>
      <w:del w:id="1986" w:author="Nicholas Harp" w:date="2020-01-16T17:42:00Z">
        <w:r w:rsidRPr="00B25EE8" w:rsidDel="00A6447A">
          <w:delText xml:space="preserve"> suggesting that response competition increased with the cognitive demands of the task</w:delText>
        </w:r>
      </w:del>
      <w:r w:rsidRPr="00B25EE8">
        <w:t xml:space="preserve">. </w:t>
      </w:r>
      <w:del w:id="1987" w:author="Nicholas Harp" w:date="2020-01-17T10:11:00Z">
        <w:r w:rsidRPr="00B25EE8" w:rsidDel="00CC2579">
          <w:delText>Th</w:delText>
        </w:r>
      </w:del>
      <w:del w:id="1988" w:author="Nicholas Harp" w:date="2020-01-16T17:43:00Z">
        <w:r w:rsidRPr="00B25EE8" w:rsidDel="00A6447A">
          <w:delText>is</w:delText>
        </w:r>
      </w:del>
      <w:del w:id="1989" w:author="Nicholas Harp" w:date="2020-01-17T10:09:00Z">
        <w:r w:rsidRPr="00B25EE8" w:rsidDel="00CC2579">
          <w:delText xml:space="preserve"> effect of </w:delText>
        </w:r>
      </w:del>
      <w:del w:id="1990" w:author="Nicholas Harp" w:date="2020-01-17T10:11:00Z">
        <w:r w:rsidRPr="00B25EE8" w:rsidDel="00CC2579">
          <w:delText xml:space="preserve">increased response competition </w:delText>
        </w:r>
      </w:del>
      <w:ins w:id="1991" w:author="Nicholas Harp" w:date="2020-01-17T10:12:00Z">
        <w:r w:rsidR="00CC2579">
          <w:t>Previous work has shown that negative interpretations of ambiguous facial expressions are more direct than positive interpretations (Brown et a</w:t>
        </w:r>
      </w:ins>
      <w:ins w:id="1992" w:author="Nicholas Harp" w:date="2020-01-17T10:13:00Z">
        <w:r w:rsidR="00CC2579">
          <w:t>l., 2017)</w:t>
        </w:r>
      </w:ins>
      <w:ins w:id="1993" w:author="Nicholas Harp" w:date="2020-01-17T10:12:00Z">
        <w:r w:rsidR="00CC2579">
          <w:t>, and here we demonstrate that this difference is mitigated under high cognitive load. This</w:t>
        </w:r>
      </w:ins>
      <w:ins w:id="1994" w:author="Nicholas Harp" w:date="2020-01-17T10:10:00Z">
        <w:r w:rsidR="00CC2579">
          <w:t xml:space="preserve"> </w:t>
        </w:r>
      </w:ins>
      <w:r w:rsidRPr="00B25EE8">
        <w:t>parallels other work s</w:t>
      </w:r>
      <w:del w:id="1995" w:author="Nicholas Harp" w:date="2020-01-17T10:10:00Z">
        <w:r w:rsidRPr="00B25EE8" w:rsidDel="00CC2579">
          <w:delText>uggestin</w:delText>
        </w:r>
      </w:del>
      <w:ins w:id="1996" w:author="Nicholas Harp" w:date="2020-01-17T10:10:00Z">
        <w:r w:rsidR="00CC2579">
          <w:t>howing</w:t>
        </w:r>
      </w:ins>
      <w:del w:id="1997"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lastRenderedPageBreak/>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998" w:author="Nicholas Harp" w:date="2020-02-13T11:46:00Z">
        <w:r w:rsidRPr="00B25EE8" w:rsidDel="00765CC1">
          <w:delText>.</w:delText>
        </w:r>
      </w:del>
      <w:ins w:id="1999"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2000" w:author="Nicholas Harp" w:date="2020-01-16T13:24:00Z"/>
        </w:rPr>
      </w:pPr>
      <w:r w:rsidRPr="00890073">
        <w:tab/>
        <w:t>The in</w:t>
      </w:r>
      <w:ins w:id="2001"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2002" w:author="Nicholas Harp" w:date="2020-01-17T10:32:00Z">
        <w:r w:rsidR="00DE1DEE">
          <w:t>As expected, p</w:t>
        </w:r>
      </w:ins>
      <w:del w:id="2003"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2004" w:author="Nicholas Harp" w:date="2020-02-13T11:48:00Z">
        <w:r w:rsidR="00845388">
          <w:t xml:space="preserve">In other words, working memory </w:t>
        </w:r>
      </w:ins>
      <w:ins w:id="2005"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2006" w:author="Nicholas Harp" w:date="2020-01-17T10:32:00Z">
        <w:r w:rsidRPr="00890073" w:rsidDel="00DE1DEE">
          <w:delText>T</w:delText>
        </w:r>
      </w:del>
      <w:del w:id="2007"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2008" w:author="Nicholas Harp" w:date="2020-01-17T10:32:00Z">
        <w:r w:rsidRPr="00890073" w:rsidDel="00DE1DEE">
          <w:delText xml:space="preserve">providing a conceptual replication of previous work (Mattek et al., 2016). </w:delText>
        </w:r>
      </w:del>
      <w:del w:id="2009"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2010" w:author="Nicholas Harp" w:date="2020-02-13T11:48:00Z">
        <w:r w:rsidR="00803BA6">
          <w:t>T</w:t>
        </w:r>
      </w:ins>
      <w:ins w:id="2011" w:author="Nicholas Harp" w:date="2020-01-17T10:28:00Z">
        <w:r w:rsidR="00DE1DEE">
          <w:t xml:space="preserve">hese </w:t>
        </w:r>
      </w:ins>
      <w:ins w:id="2012" w:author="Nicholas Harp" w:date="2020-01-17T10:29:00Z">
        <w:r w:rsidR="00DE1DEE">
          <w:t>results show</w:t>
        </w:r>
      </w:ins>
      <w:r w:rsidR="00C75F60">
        <w:t xml:space="preserve"> that domain-specificity of </w:t>
      </w:r>
      <w:del w:id="2013" w:author="Nicholas Harp" w:date="2020-01-30T10:17:00Z">
        <w:r w:rsidR="00C75F60" w:rsidDel="005A1954">
          <w:delText>cognitive load</w:delText>
        </w:r>
      </w:del>
      <w:ins w:id="2014" w:author="Nicholas Harp" w:date="2020-01-30T10:17:00Z">
        <w:r w:rsidR="005A1954">
          <w:t>emotional content</w:t>
        </w:r>
      </w:ins>
      <w:r w:rsidR="00C75F60">
        <w:t xml:space="preserve"> matters </w:t>
      </w:r>
      <w:del w:id="2015" w:author="Nicholas Harp" w:date="2020-02-13T11:49:00Z">
        <w:r w:rsidR="00C75F60" w:rsidDel="00845388">
          <w:delText>more than the load demands</w:delText>
        </w:r>
        <w:r w:rsidR="00F9524C" w:rsidDel="00845388">
          <w:delText xml:space="preserve"> </w:delText>
        </w:r>
      </w:del>
      <w:r w:rsidR="00F9524C">
        <w:t xml:space="preserve">for altering </w:t>
      </w:r>
      <w:ins w:id="2016" w:author="Nicholas Harp" w:date="2020-01-17T10:31:00Z">
        <w:r w:rsidR="00DE1DEE">
          <w:t xml:space="preserve">subjective </w:t>
        </w:r>
      </w:ins>
      <w:r w:rsidR="00F9524C">
        <w:t>interpretations of ambiguity</w:t>
      </w:r>
      <w:ins w:id="2017" w:author="Nicholas Harp" w:date="2020-02-13T11:49:00Z">
        <w:r w:rsidR="00845388">
          <w:t xml:space="preserve">, and </w:t>
        </w:r>
      </w:ins>
      <w:ins w:id="2018" w:author="Nicholas Harp" w:date="2020-02-13T11:50:00Z">
        <w:r w:rsidR="00845388">
          <w:t xml:space="preserve">provides further evidence </w:t>
        </w:r>
      </w:ins>
      <w:ins w:id="2019" w:author="Nicholas Harp" w:date="2020-02-13T11:49:00Z">
        <w:r w:rsidR="00845388">
          <w:t>that load demands themsel</w:t>
        </w:r>
      </w:ins>
      <w:ins w:id="2020" w:author="Nicholas Harp" w:date="2020-02-13T11:50:00Z">
        <w:r w:rsidR="00845388">
          <w:t>ves do not (</w:t>
        </w:r>
        <w:proofErr w:type="spellStart"/>
        <w:r w:rsidR="00845388">
          <w:t>Mattek</w:t>
        </w:r>
        <w:proofErr w:type="spellEnd"/>
        <w:r w:rsidR="00845388">
          <w:t xml:space="preserve"> et al., 2016)</w:t>
        </w:r>
      </w:ins>
      <w:r w:rsidR="00F9524C">
        <w:t>.</w:t>
      </w:r>
      <w:ins w:id="2021" w:author="Nicholas Harp" w:date="2020-01-17T10:37:00Z">
        <w:r w:rsidR="00B73BF9">
          <w:t xml:space="preserve"> </w:t>
        </w:r>
      </w:ins>
      <w:del w:id="2022" w:author="Nicholas Harp" w:date="2020-01-17T10:40:00Z">
        <w:r w:rsidR="00F9524C" w:rsidDel="004D2FFE">
          <w:delText xml:space="preserve"> </w:delText>
        </w:r>
      </w:del>
    </w:p>
    <w:p w14:paraId="44460866" w14:textId="482FFF34" w:rsidR="00C059E6" w:rsidDel="0033729B" w:rsidRDefault="00C059E6" w:rsidP="00E00E4F">
      <w:pPr>
        <w:pStyle w:val="BodyText"/>
        <w:rPr>
          <w:del w:id="2023" w:author="Nicholas Harp" w:date="2020-01-16T13:24:00Z"/>
        </w:rPr>
      </w:pPr>
    </w:p>
    <w:p w14:paraId="0E5B3E84" w14:textId="0E2EA5B3" w:rsidR="002A175A" w:rsidRDefault="00C619F8" w:rsidP="00E00E4F">
      <w:pPr>
        <w:pStyle w:val="BodyText"/>
        <w:rPr>
          <w:ins w:id="2024"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2025" w:author="Nicholas Harp" w:date="2020-01-30T14:09:00Z">
        <w:r w:rsidR="000E4A86">
          <w:t>and Whalen</w:t>
        </w:r>
      </w:ins>
      <w:del w:id="2026"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2027" w:author="Nicholas Harp" w:date="2020-01-30T14:10:00Z">
        <w:r w:rsidR="000E4A86">
          <w:t xml:space="preserve"> </w:t>
        </w:r>
      </w:ins>
      <w:del w:id="2028"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2029" w:author="Nicholas Harp" w:date="2020-01-30T09:01:00Z">
        <w:r w:rsidR="00C75F60" w:rsidDel="00AE5840">
          <w:delText xml:space="preserve">load </w:delText>
        </w:r>
      </w:del>
      <w:ins w:id="2030"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2031" w:author="Nicholas Harp" w:date="2020-01-30T14:11:00Z">
        <w:r w:rsidR="002A175A" w:rsidRPr="00890073" w:rsidDel="000E4A86">
          <w:delText xml:space="preserve">responses </w:delText>
        </w:r>
      </w:del>
      <w:ins w:id="2032" w:author="Nicholas Harp" w:date="2020-01-30T14:11:00Z">
        <w:r w:rsidR="000E4A86">
          <w:t>subjective interpretations</w:t>
        </w:r>
        <w:r w:rsidR="000E4A86" w:rsidRPr="00890073">
          <w:t xml:space="preserve"> </w:t>
        </w:r>
        <w:r w:rsidR="000E4A86">
          <w:t>of</w:t>
        </w:r>
      </w:ins>
      <w:del w:id="2033"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2034"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2035" w:author="Nicholas Harp" w:date="2020-01-30T14:15:00Z">
        <w:r w:rsidR="00052087">
          <w:t>re</w:t>
        </w:r>
      </w:ins>
      <w:del w:id="2036" w:author="Nicholas Harp" w:date="2020-01-30T14:15:00Z">
        <w:r w:rsidDel="00052087">
          <w:delText>er</w:delText>
        </w:r>
      </w:del>
      <w:r>
        <w:t xml:space="preserve">tations of ambiguity were susceptible to </w:t>
      </w:r>
      <w:ins w:id="2037" w:author="Nicholas Harp" w:date="2020-01-30T14:12:00Z">
        <w:r w:rsidR="00A46C0B">
          <w:t xml:space="preserve">the </w:t>
        </w:r>
      </w:ins>
      <w:del w:id="2038" w:author="Nicholas Harp" w:date="2020-01-30T09:01:00Z">
        <w:r w:rsidDel="00AE5840">
          <w:delText xml:space="preserve">load </w:delText>
        </w:r>
      </w:del>
      <w:ins w:id="2039" w:author="Nicholas Harp" w:date="2020-01-30T09:01:00Z">
        <w:r w:rsidR="00AE5840">
          <w:t xml:space="preserve">content </w:t>
        </w:r>
      </w:ins>
      <w:r>
        <w:t>type</w:t>
      </w:r>
      <w:ins w:id="2040" w:author="Nicholas Harp" w:date="2020-01-30T14:12:00Z">
        <w:r w:rsidR="00A46C0B">
          <w:t xml:space="preserve"> of cognitive loads</w:t>
        </w:r>
      </w:ins>
      <w:r>
        <w:t xml:space="preserve">, the underlying cognitive-motor dynamics (i.e., maximum deviations) of these decisions were </w:t>
      </w:r>
      <w:ins w:id="2041" w:author="Nicholas Harp" w:date="2020-02-13T11:50:00Z">
        <w:r w:rsidR="00C83B2F">
          <w:t xml:space="preserve">instead </w:t>
        </w:r>
      </w:ins>
      <w:del w:id="2042" w:author="Nicholas Harp" w:date="2020-01-17T10:40:00Z">
        <w:r w:rsidDel="00707A9F">
          <w:delText xml:space="preserve">more </w:delText>
        </w:r>
      </w:del>
      <w:r>
        <w:t xml:space="preserve">susceptible to </w:t>
      </w:r>
      <w:ins w:id="2043" w:author="Nicholas Harp" w:date="2020-01-30T14:12:00Z">
        <w:r w:rsidR="00A46C0B">
          <w:t>differences</w:t>
        </w:r>
      </w:ins>
      <w:ins w:id="2044" w:author="Nicholas Harp" w:date="2020-01-16T10:24:00Z">
        <w:r w:rsidR="00334150">
          <w:t xml:space="preserve"> in</w:t>
        </w:r>
      </w:ins>
      <w:ins w:id="2045" w:author="Nicholas Harp" w:date="2020-01-30T14:12:00Z">
        <w:r w:rsidR="00A46C0B">
          <w:t xml:space="preserve"> </w:t>
        </w:r>
      </w:ins>
      <w:del w:id="2046"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2047" w:author="Nicholas Harp" w:date="2020-02-13T11:50:00Z">
        <w:r w:rsidDel="00C83B2F">
          <w:delText xml:space="preserve">, </w:delText>
        </w:r>
      </w:del>
      <w:del w:id="2048" w:author="Nicholas Harp" w:date="2020-01-16T10:24:00Z">
        <w:r w:rsidDel="00334150">
          <w:delText>but not when the</w:delText>
        </w:r>
      </w:del>
      <w:del w:id="2049" w:author="Nicholas Harp" w:date="2020-02-13T11:50:00Z">
        <w:r w:rsidDel="00C83B2F">
          <w:delText xml:space="preserve"> emotional properties of the load changed</w:delText>
        </w:r>
      </w:del>
      <w:ins w:id="2050" w:author="Nicholas Harp" w:date="2020-01-16T12:49:00Z">
        <w:del w:id="2051" w:author="Catie Brown" w:date="2020-02-04T10:28:00Z">
          <w:r w:rsidR="00492EE5" w:rsidDel="00FD6516">
            <w:delText xml:space="preserve"> (see the above findings)</w:delText>
          </w:r>
        </w:del>
      </w:ins>
      <w:r>
        <w:t>.</w:t>
      </w:r>
      <w:ins w:id="2052" w:author="Nicholas Harp" w:date="2020-02-13T11:50:00Z">
        <w:r w:rsidR="00C83B2F">
          <w:t xml:space="preserve"> </w:t>
        </w:r>
      </w:ins>
      <w:del w:id="2053" w:author="Nicholas Harp" w:date="2020-02-13T11:50:00Z">
        <w:r w:rsidDel="00C83B2F">
          <w:delText xml:space="preserve"> </w:delText>
        </w:r>
      </w:del>
      <w:r>
        <w:t xml:space="preserve">Specifically, there was evidence that high cognitive loads of any type </w:t>
      </w:r>
      <w:ins w:id="2054" w:author="Nicholas Harp" w:date="2020-01-16T10:25:00Z">
        <w:r w:rsidR="00334150">
          <w:t xml:space="preserve">mitigate </w:t>
        </w:r>
      </w:ins>
      <w:del w:id="2055" w:author="Nicholas Harp" w:date="2020-01-16T10:25:00Z">
        <w:r w:rsidDel="00334150">
          <w:delText>result in</w:delText>
        </w:r>
      </w:del>
      <w:ins w:id="2056" w:author="Nicholas Harp" w:date="2020-01-16T10:25:00Z">
        <w:r w:rsidR="00334150">
          <w:t>the</w:t>
        </w:r>
      </w:ins>
      <w:r>
        <w:t xml:space="preserve"> </w:t>
      </w:r>
      <w:del w:id="2057" w:author="Nicholas Harp" w:date="2020-01-17T10:47:00Z">
        <w:r w:rsidDel="00895930">
          <w:delText>larger maximum deviations</w:delText>
        </w:r>
      </w:del>
      <w:ins w:id="2058" w:author="Nicholas Harp" w:date="2020-01-17T10:47:00Z">
        <w:r w:rsidR="00895930">
          <w:t>more direct trajectories</w:t>
        </w:r>
      </w:ins>
      <w:ins w:id="2059" w:author="Nicholas Harp" w:date="2020-01-16T10:26:00Z">
        <w:r w:rsidR="00334150">
          <w:t xml:space="preserve"> characteristic of </w:t>
        </w:r>
      </w:ins>
      <w:ins w:id="2060" w:author="Nicholas Harp" w:date="2020-01-17T10:47:00Z">
        <w:r w:rsidR="00895930">
          <w:t>negative</w:t>
        </w:r>
      </w:ins>
      <w:ins w:id="2061" w:author="Nicholas Harp" w:date="2020-01-16T10:26:00Z">
        <w:r w:rsidR="00334150">
          <w:t xml:space="preserve"> interpretations of emotional ambiguity</w:t>
        </w:r>
      </w:ins>
      <w:ins w:id="2062" w:author="Nicholas Harp" w:date="2020-01-17T10:41:00Z">
        <w:r w:rsidR="00707A9F">
          <w:t xml:space="preserve"> (Brown et al., 2017)</w:t>
        </w:r>
      </w:ins>
      <w:r>
        <w:t xml:space="preserve">. </w:t>
      </w:r>
      <w:ins w:id="2063" w:author="Nicholas Harp" w:date="2020-01-16T10:26:00Z">
        <w:r w:rsidR="00334150">
          <w:t>In other words, while positive judgments typically result in trajectories showing greater response comp</w:t>
        </w:r>
      </w:ins>
      <w:ins w:id="2064" w:author="Nicholas Harp" w:date="2020-01-16T10:27:00Z">
        <w:r w:rsidR="00334150">
          <w:t xml:space="preserve">etition, there </w:t>
        </w:r>
      </w:ins>
      <w:ins w:id="2065" w:author="Nicholas Harp" w:date="2020-01-17T10:41:00Z">
        <w:r w:rsidR="00707A9F">
          <w:t>was</w:t>
        </w:r>
      </w:ins>
      <w:ins w:id="2066" w:author="Nicholas Harp" w:date="2020-01-16T10:27:00Z">
        <w:r w:rsidR="00334150">
          <w:t xml:space="preserve"> no difference between </w:t>
        </w:r>
      </w:ins>
      <w:ins w:id="2067" w:author="Nicholas Harp" w:date="2020-01-17T10:41:00Z">
        <w:r w:rsidR="00707A9F">
          <w:t>the maximu</w:t>
        </w:r>
      </w:ins>
      <w:ins w:id="2068" w:author="Nicholas Harp" w:date="2020-01-17T10:42:00Z">
        <w:r w:rsidR="00707A9F">
          <w:t xml:space="preserve">m deviations of </w:t>
        </w:r>
      </w:ins>
      <w:ins w:id="2069" w:author="Nicholas Harp" w:date="2020-01-16T10:27:00Z">
        <w:r w:rsidR="00334150">
          <w:t xml:space="preserve">positive and negative judgments when individuals maintain more demanding working memory loads. </w:t>
        </w:r>
      </w:ins>
      <w:proofErr w:type="gramStart"/>
      <w:ins w:id="2070" w:author="Nicholas Harp" w:date="2020-01-16T10:33:00Z">
        <w:r w:rsidR="00B50383">
          <w:t>This replicates</w:t>
        </w:r>
        <w:proofErr w:type="gramEnd"/>
        <w:r w:rsidR="00B50383">
          <w:t xml:space="preserve"> previous work showing that the cognitive-motor dynamics underlying the val</w:t>
        </w:r>
      </w:ins>
      <w:ins w:id="2071" w:author="Nicholas Harp" w:date="2020-01-16T10:34:00Z">
        <w:r w:rsidR="00B50383">
          <w:t>ence bias task are susceptible to increases in cognitive demands</w:t>
        </w:r>
      </w:ins>
      <w:ins w:id="2072" w:author="Nicholas Harp" w:date="2020-01-16T11:06:00Z">
        <w:r w:rsidR="007477B7">
          <w:t xml:space="preserve"> generally</w:t>
        </w:r>
      </w:ins>
      <w:ins w:id="2073" w:author="Nicholas Harp" w:date="2020-01-16T10:34:00Z">
        <w:r w:rsidR="00B50383">
          <w:t>, but that final interpretations are not (</w:t>
        </w:r>
        <w:proofErr w:type="spellStart"/>
        <w:r w:rsidR="00B50383">
          <w:t>Mattek</w:t>
        </w:r>
        <w:proofErr w:type="spellEnd"/>
        <w:r w:rsidR="00B50383">
          <w:t xml:space="preserve"> et al., 2016).</w:t>
        </w:r>
      </w:ins>
      <w:ins w:id="2074" w:author="Nicholas Harp" w:date="2020-01-16T11:08:00Z">
        <w:r w:rsidR="007477B7" w:rsidDel="00334150">
          <w:t xml:space="preserve"> </w:t>
        </w:r>
      </w:ins>
      <w:ins w:id="2075" w:author="Nicholas Harp" w:date="2020-01-16T13:51:00Z">
        <w:r w:rsidR="00210509">
          <w:t xml:space="preserve">One interpretation of these </w:t>
        </w:r>
      </w:ins>
      <w:ins w:id="2076" w:author="Nicholas Harp" w:date="2020-01-16T14:00:00Z">
        <w:r w:rsidR="004D1CD5">
          <w:t>differences in maximum deviations</w:t>
        </w:r>
      </w:ins>
      <w:ins w:id="2077" w:author="Nicholas Harp" w:date="2020-01-16T13:51:00Z">
        <w:r w:rsidR="00210509">
          <w:t xml:space="preserve"> is that </w:t>
        </w:r>
      </w:ins>
      <w:moveFromRangeStart w:id="2078" w:author="Nicholas Harp" w:date="2020-01-16T10:28:00Z" w:name="move30062909"/>
      <w:moveFrom w:id="2079"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2080" w:author="Nicholas Harp" w:date="2020-01-16T11:08:00Z">
          <w:r w:rsidDel="007477B7">
            <w:delText xml:space="preserve">. </w:delText>
          </w:r>
        </w:del>
      </w:moveFrom>
      <w:moveFromRangeEnd w:id="2078"/>
      <w:del w:id="2081" w:author="Nicholas Harp" w:date="2020-01-16T13:51:00Z">
        <w:r w:rsidDel="00210509">
          <w:delText>T</w:delText>
        </w:r>
      </w:del>
      <w:ins w:id="2082" w:author="Nicholas Harp" w:date="2020-01-16T13:51:00Z">
        <w:r w:rsidR="00210509">
          <w:t>t</w:t>
        </w:r>
      </w:ins>
      <w:r>
        <w:t xml:space="preserve">he </w:t>
      </w:r>
      <w:r>
        <w:lastRenderedPageBreak/>
        <w:t>tendency for ind</w:t>
      </w:r>
      <w:ins w:id="2083" w:author="Nicholas Harp" w:date="2020-01-30T14:16:00Z">
        <w:r w:rsidR="00052087">
          <w:t>i</w:t>
        </w:r>
      </w:ins>
      <w:r>
        <w:t xml:space="preserve">viduals to be </w:t>
      </w:r>
      <w:del w:id="2084"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2085"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2086"/>
      <w:r>
        <w:rPr>
          <w:b/>
          <w:bCs/>
        </w:rPr>
        <w:t>Limitations</w:t>
      </w:r>
      <w:commentRangeEnd w:id="2086"/>
      <w:r w:rsidR="003B43DF">
        <w:rPr>
          <w:rStyle w:val="CommentReference"/>
          <w:rFonts w:asciiTheme="minorHAnsi" w:hAnsiTheme="minorHAnsi"/>
        </w:rPr>
        <w:commentReference w:id="2086"/>
      </w:r>
      <w:r>
        <w:rPr>
          <w:b/>
          <w:bCs/>
        </w:rPr>
        <w:t xml:space="preserve"> and conclusions</w:t>
      </w:r>
    </w:p>
    <w:p w14:paraId="3786D5B8" w14:textId="44DEF372" w:rsidR="003F26BA" w:rsidDel="003F26BA" w:rsidRDefault="008E3E2B" w:rsidP="003F26BA">
      <w:pPr>
        <w:pStyle w:val="BodyText"/>
        <w:rPr>
          <w:del w:id="2087" w:author="Nicholas Harp" w:date="2020-02-12T15:15:00Z"/>
        </w:rPr>
      </w:pPr>
      <w:r>
        <w:t>However, t</w:t>
      </w:r>
      <w:r w:rsidR="007F3164">
        <w:t>he present</w:t>
      </w:r>
      <w:r w:rsidR="002A5159">
        <w:t xml:space="preserve"> study is subject to limitations. </w:t>
      </w:r>
      <w:ins w:id="2088" w:author="Nicholas Harp" w:date="2020-02-12T14:51:00Z">
        <w:r w:rsidR="00772895">
          <w:t>Notably, performance in the working memory task</w:t>
        </w:r>
      </w:ins>
      <w:ins w:id="2089" w:author="Nicholas Harp" w:date="2020-02-12T14:56:00Z">
        <w:r w:rsidR="00772895">
          <w:t xml:space="preserve"> most likely</w:t>
        </w:r>
      </w:ins>
      <w:ins w:id="2090" w:author="Nicholas Harp" w:date="2020-02-12T14:51:00Z">
        <w:r w:rsidR="00772895">
          <w:t xml:space="preserve"> relies on visual working memory</w:t>
        </w:r>
      </w:ins>
      <w:ins w:id="2091" w:author="Nicholas Harp" w:date="2020-02-12T14:54:00Z">
        <w:r w:rsidR="00772895">
          <w:t xml:space="preserve">, rather than other subsystems like </w:t>
        </w:r>
        <w:r w:rsidR="00772895">
          <w:lastRenderedPageBreak/>
          <w:t>verbal working memory</w:t>
        </w:r>
      </w:ins>
      <w:ins w:id="2092" w:author="Nicholas Harp" w:date="2020-02-12T14:51:00Z">
        <w:r w:rsidR="00772895">
          <w:t xml:space="preserve"> (</w:t>
        </w:r>
      </w:ins>
      <w:ins w:id="2093" w:author="Nicholas Harp" w:date="2020-02-12T14:53:00Z">
        <w:r w:rsidR="00772895">
          <w:t>Baddeley</w:t>
        </w:r>
      </w:ins>
      <w:ins w:id="2094" w:author="Nicholas Harp" w:date="2020-02-12T14:54:00Z">
        <w:r w:rsidR="00772895">
          <w:t>, 1998</w:t>
        </w:r>
      </w:ins>
      <w:ins w:id="2095" w:author="Nicholas Harp" w:date="2020-02-12T14:51:00Z">
        <w:r w:rsidR="00772895">
          <w:t>)</w:t>
        </w:r>
      </w:ins>
      <w:ins w:id="2096" w:author="Nicholas Harp" w:date="2020-02-12T14:54:00Z">
        <w:r w:rsidR="00772895">
          <w:t>.</w:t>
        </w:r>
      </w:ins>
      <w:ins w:id="2097" w:author="Nicholas Harp" w:date="2020-02-12T14:51:00Z">
        <w:r w:rsidR="00772895">
          <w:t xml:space="preserve"> </w:t>
        </w:r>
      </w:ins>
      <w:ins w:id="2098" w:author="Nicholas Harp" w:date="2020-02-12T14:56:00Z">
        <w:r w:rsidR="00772895">
          <w:t>This is a potentially important difference between the demands of our ta</w:t>
        </w:r>
      </w:ins>
      <w:ins w:id="2099"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2100" w:author="Nicholas Harp" w:date="2020-02-13T11:51:00Z">
        <w:r w:rsidR="007257A1">
          <w:t xml:space="preserve"> </w:t>
        </w:r>
      </w:ins>
      <w:ins w:id="2101" w:author="Nicholas Harp" w:date="2020-02-12T14:57:00Z">
        <w:r w:rsidR="00772895">
          <w:t xml:space="preserve">Additionally, the cognitive demands </w:t>
        </w:r>
      </w:ins>
      <w:ins w:id="2102" w:author="Nicholas Harp" w:date="2020-02-12T14:58:00Z">
        <w:r w:rsidR="00772895">
          <w:t xml:space="preserve">in the present study did not tax cognitive resources extensively. </w:t>
        </w:r>
      </w:ins>
      <w:r w:rsidR="002A5159">
        <w:t xml:space="preserve">For instance, despite the effect of </w:t>
      </w:r>
      <w:del w:id="2103" w:author="Nicholas Harp" w:date="2020-01-30T09:01:00Z">
        <w:r w:rsidR="002A5159" w:rsidDel="00AE5840">
          <w:delText xml:space="preserve">cognitive load </w:delText>
        </w:r>
      </w:del>
      <w:ins w:id="2104"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2105" w:author="Nicholas Harp" w:date="2020-02-12T14:58:00Z">
        <w:r w:rsidR="002A5159" w:rsidDel="00772895">
          <w:delText>greater than</w:delText>
        </w:r>
      </w:del>
      <w:ins w:id="2106"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2107" w:author="Nicholas Harp" w:date="2020-01-30T14:19:00Z">
        <w:r w:rsidR="00244A02">
          <w:t xml:space="preserve"> Indeed, </w:t>
        </w:r>
      </w:ins>
      <w:ins w:id="2108" w:author="Nicholas Harp" w:date="2020-01-30T14:32:00Z">
        <w:r w:rsidR="00244A02">
          <w:t>participants may have been able to rely on recognition, rather than active working memory maintenance, for the memory probes</w:t>
        </w:r>
      </w:ins>
      <w:ins w:id="2109" w:author="Nicholas Harp" w:date="2020-01-30T14:33:00Z">
        <w:r w:rsidR="00DB1E10">
          <w:t xml:space="preserve">, as humans are readily able to identify previously seen images </w:t>
        </w:r>
      </w:ins>
      <w:ins w:id="2110" w:author="Nicholas Harp" w:date="2020-01-30T14:53:00Z">
        <w:r w:rsidR="003A6943">
          <w:t xml:space="preserve">after exposure to </w:t>
        </w:r>
      </w:ins>
      <w:ins w:id="2111" w:author="Nicholas Harp" w:date="2020-01-30T14:54:00Z">
        <w:r w:rsidR="003A6943">
          <w:t xml:space="preserve">a large amount of material (i.e., 600 images) at high accuracy </w:t>
        </w:r>
      </w:ins>
      <w:ins w:id="2112" w:author="Nicholas Harp" w:date="2020-01-30T14:34:00Z">
        <w:r w:rsidR="00DB1E10">
          <w:t>(</w:t>
        </w:r>
      </w:ins>
      <w:ins w:id="2113" w:author="Nicholas Harp" w:date="2020-01-30T14:54:00Z">
        <w:r w:rsidR="003A6943">
          <w:t>Shepard</w:t>
        </w:r>
        <w:r w:rsidR="00BA6E38">
          <w:t xml:space="preserve">, 1967). </w:t>
        </w:r>
      </w:ins>
      <w:del w:id="2114"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2115" w:author="Nicholas Harp" w:date="2020-01-30T14:34:00Z">
        <w:r w:rsidR="00AE4ABA">
          <w:t xml:space="preserve">, </w:t>
        </w:r>
      </w:ins>
      <w:del w:id="2116"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117" w:author="Nicholas Harp" w:date="2020-01-30T14:34:00Z">
        <w:r w:rsidR="00AE4ABA">
          <w:t>, or relying on a different stimulus type altogether (e.g., emotional or non-emotional words)</w:t>
        </w:r>
      </w:ins>
      <w:r w:rsidR="005E0250">
        <w:t xml:space="preserve">. </w:t>
      </w:r>
      <w:ins w:id="2118"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119" w:author="Nicholas Harp" w:date="2020-02-12T15:15:00Z">
        <w:r w:rsidR="003F26BA">
          <w:t xml:space="preserve"> </w:t>
        </w:r>
      </w:ins>
    </w:p>
    <w:p w14:paraId="2DB0580C" w14:textId="401ADEE0" w:rsidR="00915B97" w:rsidRDefault="003F26BA" w:rsidP="003F26BA">
      <w:pPr>
        <w:pStyle w:val="BodyText"/>
      </w:pPr>
      <w:ins w:id="2120" w:author="Nicholas Harp" w:date="2020-02-12T15:12:00Z">
        <w:r>
          <w:t xml:space="preserve">As another future direction, </w:t>
        </w:r>
      </w:ins>
      <w:ins w:id="2121" w:author="Nicholas Harp" w:date="2020-02-12T15:13:00Z">
        <w:r>
          <w:t xml:space="preserve">eye tracking </w:t>
        </w:r>
      </w:ins>
      <w:ins w:id="2122" w:author="Nicholas Harp" w:date="2020-02-12T15:14:00Z">
        <w:r>
          <w:t xml:space="preserve">could be used to assess which images participants attend to the most within a matrix, offering insight into which images may be most likely to be held in working memory. In turn, this </w:t>
        </w:r>
      </w:ins>
      <w:ins w:id="2123" w:author="Nicholas Harp" w:date="2020-02-12T15:28:00Z">
        <w:r w:rsidR="00D37515">
          <w:t>would allow testing on a trial-by-trial basis, such that attention towards either positive or negative emotional images could be quanti</w:t>
        </w:r>
      </w:ins>
      <w:ins w:id="2124" w:author="Nicholas Harp" w:date="2020-02-12T15:29:00Z">
        <w:r w:rsidR="00D37515">
          <w:t xml:space="preserve">fied and used to predict interpretations of surprised expressions. </w:t>
        </w:r>
      </w:ins>
      <w:del w:id="2125"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126"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127"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128" w:author="Nicholas Harp" w:date="2020-01-30T14:36:00Z">
        <w:r w:rsidR="00AE4ABA">
          <w:t xml:space="preserve"> (</w:t>
        </w:r>
        <w:proofErr w:type="spellStart"/>
        <w:r w:rsidR="00AE4ABA">
          <w:t>Mattek</w:t>
        </w:r>
        <w:proofErr w:type="spellEnd"/>
        <w:r w:rsidR="00AE4ABA">
          <w:t xml:space="preserve"> et al., 2016). </w:t>
        </w:r>
      </w:ins>
      <w:ins w:id="2129" w:author="Nicholas Harp" w:date="2020-01-30T14:37:00Z">
        <w:r w:rsidR="00AE4ABA">
          <w:t xml:space="preserve">Notably, the previous work did not include working memory demands intended to recruit neural resources related to </w:t>
        </w:r>
      </w:ins>
      <w:ins w:id="2130" w:author="Nicholas Harp" w:date="2020-01-30T14:38:00Z">
        <w:r w:rsidR="00AE4ABA">
          <w:t>the processing of emotional stimuli, and as such did not show an effect on interpretations of ambiguity</w:t>
        </w:r>
      </w:ins>
      <w:del w:id="2131"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132"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133" w:author="Nicholas Harp" w:date="2020-01-30T14:38:00Z">
        <w:r w:rsidR="00AE4ABA">
          <w:t xml:space="preserve"> as a result of a</w:t>
        </w:r>
      </w:ins>
      <w:ins w:id="2134"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135" w:author="Nicholas Harp" w:date="2020-01-30T14:39:00Z">
        <w:r w:rsidR="00FF02B7" w:rsidDel="00AE4ABA">
          <w:delText>research</w:delText>
        </w:r>
      </w:del>
      <w:ins w:id="2136" w:author="Nicholas Harp" w:date="2020-01-30T14:39:00Z">
        <w:r w:rsidR="00AE4ABA">
          <w:t>studies</w:t>
        </w:r>
      </w:ins>
      <w:r w:rsidR="005960C0">
        <w:t xml:space="preserve">, but </w:t>
      </w:r>
      <w:ins w:id="2137" w:author="Nicholas Harp" w:date="2020-01-30T14:39:00Z">
        <w:r w:rsidR="00AE4ABA">
          <w:t xml:space="preserve">is </w:t>
        </w:r>
      </w:ins>
      <w:r w:rsidR="005960C0">
        <w:t xml:space="preserve">likely </w:t>
      </w:r>
      <w:del w:id="2138" w:author="Nicholas Harp" w:date="2020-01-30T14:39:00Z">
        <w:r w:rsidR="005960C0" w:rsidDel="00AE4ABA">
          <w:delText xml:space="preserve">relies </w:delText>
        </w:r>
      </w:del>
      <w:ins w:id="2139" w:author="Nicholas Harp" w:date="2020-01-30T14:39:00Z">
        <w:r w:rsidR="00AE4ABA">
          <w:t xml:space="preserve">related </w:t>
        </w:r>
      </w:ins>
      <w:del w:id="2140" w:author="Nicholas Harp" w:date="2020-01-30T14:39:00Z">
        <w:r w:rsidR="005960C0" w:rsidDel="00AE4ABA">
          <w:delText>on the</w:delText>
        </w:r>
      </w:del>
      <w:ins w:id="2141" w:author="Nicholas Harp" w:date="2020-01-30T14:39:00Z">
        <w:r w:rsidR="00AE4ABA">
          <w:t>to</w:t>
        </w:r>
      </w:ins>
      <w:r w:rsidR="005960C0">
        <w:t xml:space="preserve"> </w:t>
      </w:r>
      <w:del w:id="2142" w:author="Nicholas Harp" w:date="2020-01-30T14:39:00Z">
        <w:r w:rsidR="005960C0" w:rsidDel="00AE4ABA">
          <w:delText xml:space="preserve">more </w:delText>
        </w:r>
      </w:del>
      <w:ins w:id="2143"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2144" w:author="Nicholas Harp" w:date="2020-01-30T14:42:00Z">
        <w:r w:rsidR="00F03ED5">
          <w:t xml:space="preserve">. Improving the field’s understanding of </w:t>
        </w:r>
      </w:ins>
      <w:ins w:id="2145" w:author="Nicholas Harp" w:date="2020-01-30T14:43:00Z">
        <w:r w:rsidR="006E7AAF">
          <w:t>the neural mechanisms through which individuals become more negative would offer insight into a range of clinical disorders characterized by negativi</w:t>
        </w:r>
      </w:ins>
      <w:ins w:id="2146" w:author="Nicholas Harp" w:date="2020-01-30T14:44:00Z">
        <w:r w:rsidR="006E7AAF">
          <w:t>ty bias (e.g., anxiety, depression)</w:t>
        </w:r>
      </w:ins>
      <w:ins w:id="2147" w:author="Nicholas Harp" w:date="2020-01-30T14:45:00Z">
        <w:r w:rsidR="006E7AAF">
          <w:t xml:space="preserve"> and may even shed light o</w:t>
        </w:r>
      </w:ins>
      <w:ins w:id="2148" w:author="Nicholas Harp" w:date="2020-01-30T14:46:00Z">
        <w:r w:rsidR="006E7AAF">
          <w:t xml:space="preserve">n mechanisms through which those in cognitively and emotionally demanding positions (e.g., </w:t>
        </w:r>
      </w:ins>
      <w:ins w:id="2149" w:author="Nicholas Harp" w:date="2020-02-13T11:17:00Z">
        <w:r w:rsidR="00D16ACA">
          <w:t>healthcare workers</w:t>
        </w:r>
      </w:ins>
      <w:ins w:id="2150" w:author="Nicholas Harp" w:date="2020-01-30T14:46:00Z">
        <w:r w:rsidR="006E7AAF">
          <w:t>) experience negativity related to workplace burnout.</w:t>
        </w:r>
      </w:ins>
      <w:del w:id="2151" w:author="Nicholas Harp" w:date="2020-01-30T14:41:00Z">
        <w:r w:rsidR="00FF02B7" w:rsidDel="00F03ED5">
          <w:delText xml:space="preserve">. </w:delText>
        </w:r>
      </w:del>
    </w:p>
    <w:p w14:paraId="0C4CBED5" w14:textId="5AC421BB" w:rsidR="00492EE5" w:rsidRDefault="00492EE5">
      <w:pPr>
        <w:pStyle w:val="BodyText"/>
        <w:rPr>
          <w:ins w:id="2152" w:author="Nicholas Harp" w:date="2020-01-16T12:58:00Z"/>
          <w:b/>
          <w:bCs/>
        </w:rPr>
        <w:pPrChange w:id="2153" w:author="Nicholas Harp" w:date="2020-01-17T10:48:00Z">
          <w:pPr>
            <w:pStyle w:val="BodyText"/>
            <w:ind w:firstLine="0"/>
          </w:pPr>
        </w:pPrChange>
      </w:pPr>
    </w:p>
    <w:p w14:paraId="314EF533" w14:textId="005BF17D" w:rsidR="00492EE5" w:rsidRDefault="00492EE5" w:rsidP="00492EE5">
      <w:pPr>
        <w:pStyle w:val="BodyText"/>
        <w:ind w:firstLine="0"/>
        <w:rPr>
          <w:ins w:id="2154" w:author="Nicholas Harp" w:date="2020-01-16T12:58:00Z"/>
          <w:b/>
          <w:bCs/>
        </w:rPr>
      </w:pPr>
    </w:p>
    <w:p w14:paraId="624BEFBF" w14:textId="4ED567FF" w:rsidR="00492EE5" w:rsidRPr="00492EE5" w:rsidRDefault="00492EE5">
      <w:pPr>
        <w:pStyle w:val="BodyText"/>
        <w:ind w:firstLine="0"/>
        <w:rPr>
          <w:ins w:id="2155" w:author="Nicholas Harp" w:date="2020-01-16T12:58:00Z"/>
          <w:b/>
          <w:bCs/>
          <w:rPrChange w:id="2156" w:author="Nicholas Harp" w:date="2020-01-16T12:58:00Z">
            <w:rPr>
              <w:ins w:id="2157" w:author="Nicholas Harp" w:date="2020-01-16T12:58:00Z"/>
            </w:rPr>
          </w:rPrChange>
        </w:rPr>
        <w:pPrChange w:id="2158" w:author="Nicholas Harp" w:date="2020-01-16T12:58:00Z">
          <w:pPr>
            <w:pStyle w:val="BodyText"/>
          </w:pPr>
        </w:pPrChange>
      </w:pPr>
      <w:proofErr w:type="spellStart"/>
      <w:ins w:id="2159" w:author="Nicholas Harp" w:date="2020-01-16T12:58:00Z">
        <w:r>
          <w:rPr>
            <w:b/>
            <w:bCs/>
          </w:rPr>
          <w:t>Acknowlegements</w:t>
        </w:r>
        <w:proofErr w:type="spellEnd"/>
        <w:r>
          <w:rPr>
            <w:b/>
            <w:bCs/>
          </w:rPr>
          <w:t xml:space="preserve">: We thank Michael </w:t>
        </w:r>
      </w:ins>
      <w:ins w:id="2160" w:author="Maital Neta [2]" w:date="2020-02-05T09:46:00Z">
        <w:r w:rsidR="002344B4">
          <w:rPr>
            <w:b/>
            <w:bCs/>
          </w:rPr>
          <w:t xml:space="preserve">D. </w:t>
        </w:r>
      </w:ins>
      <w:ins w:id="2161" w:author="Nicholas Harp" w:date="2020-01-16T12:58:00Z">
        <w:r>
          <w:rPr>
            <w:b/>
            <w:bCs/>
          </w:rPr>
          <w:t>Dodd</w:t>
        </w:r>
      </w:ins>
      <w:ins w:id="2162" w:author="Maital Neta [2]" w:date="2020-02-05T09:47:00Z">
        <w:r w:rsidR="002344B4">
          <w:rPr>
            <w:b/>
            <w:bCs/>
          </w:rPr>
          <w:t xml:space="preserve"> and</w:t>
        </w:r>
      </w:ins>
      <w:ins w:id="2163" w:author="Maital Neta [2]" w:date="2020-02-05T09:46:00Z">
        <w:r w:rsidR="002344B4">
          <w:rPr>
            <w:b/>
            <w:bCs/>
          </w:rPr>
          <w:t xml:space="preserve"> </w:t>
        </w:r>
      </w:ins>
      <w:ins w:id="2164" w:author="Nicholas Harp" w:date="2020-01-16T12:58:00Z">
        <w:del w:id="2165" w:author="Maital Neta [2]" w:date="2020-02-05T09:46:00Z">
          <w:r w:rsidDel="002344B4">
            <w:rPr>
              <w:b/>
              <w:bCs/>
            </w:rPr>
            <w:delText xml:space="preserve"> and </w:delText>
          </w:r>
        </w:del>
        <w:r>
          <w:rPr>
            <w:b/>
            <w:bCs/>
          </w:rPr>
          <w:t xml:space="preserve">Jeffrey </w:t>
        </w:r>
      </w:ins>
      <w:ins w:id="2166" w:author="Maital Neta [2]" w:date="2020-02-05T09:46:00Z">
        <w:r w:rsidR="002344B4">
          <w:rPr>
            <w:b/>
            <w:bCs/>
          </w:rPr>
          <w:t xml:space="preserve">R. </w:t>
        </w:r>
      </w:ins>
      <w:ins w:id="2167" w:author="Nicholas Harp" w:date="2020-01-16T12:58:00Z">
        <w:r>
          <w:rPr>
            <w:b/>
            <w:bCs/>
          </w:rPr>
          <w:t xml:space="preserve">Stevens for </w:t>
        </w:r>
      </w:ins>
      <w:ins w:id="2168" w:author="Nicholas Harp" w:date="2020-01-16T12:59:00Z">
        <w:r w:rsidR="0015563F">
          <w:rPr>
            <w:b/>
            <w:bCs/>
          </w:rPr>
          <w:t xml:space="preserve">suggestions and comments on earlier version of the manuscript. We thank Rebecca </w:t>
        </w:r>
      </w:ins>
      <w:ins w:id="2169" w:author="Nicholas Harp" w:date="2020-01-28T14:43:00Z">
        <w:r w:rsidR="002648E3">
          <w:rPr>
            <w:b/>
            <w:bCs/>
          </w:rPr>
          <w:t xml:space="preserve">L. </w:t>
        </w:r>
      </w:ins>
      <w:ins w:id="2170" w:author="Nicholas Harp" w:date="2020-01-16T12:59:00Z">
        <w:r w:rsidR="0015563F">
          <w:rPr>
            <w:b/>
            <w:bCs/>
          </w:rPr>
          <w:t xml:space="preserve">Brock for statistical consultation. </w:t>
        </w:r>
      </w:ins>
      <w:ins w:id="2171" w:author="Maital Neta [2]" w:date="2020-02-05T09:47:00Z">
        <w:r w:rsidR="002344B4">
          <w:rPr>
            <w:b/>
            <w:bCs/>
          </w:rPr>
          <w:t>And we thank</w:t>
        </w:r>
        <w:del w:id="2172" w:author="Nicholas Harp" w:date="2020-02-06T14:26:00Z">
          <w:r w:rsidR="002344B4" w:rsidDel="008B7F1B">
            <w:rPr>
              <w:b/>
              <w:bCs/>
            </w:rPr>
            <w:delText>s</w:delText>
          </w:r>
        </w:del>
        <w:r w:rsidR="002344B4">
          <w:rPr>
            <w:b/>
            <w:bCs/>
          </w:rPr>
          <w:t xml:space="preserve"> Catherine C. Brown</w:t>
        </w:r>
      </w:ins>
      <w:ins w:id="2173" w:author="Nicholas Harp" w:date="2020-02-06T14:26:00Z">
        <w:r w:rsidR="008B7F1B">
          <w:rPr>
            <w:b/>
            <w:bCs/>
          </w:rPr>
          <w:t xml:space="preserve">, Nathan M. Petro, and </w:t>
        </w:r>
        <w:commentRangeStart w:id="2174"/>
        <w:r w:rsidR="008B7F1B">
          <w:rPr>
            <w:b/>
            <w:bCs/>
          </w:rPr>
          <w:t xml:space="preserve">Kayla Clark </w:t>
        </w:r>
      </w:ins>
      <w:commentRangeEnd w:id="2174"/>
      <w:ins w:id="2175" w:author="Nicholas Harp" w:date="2020-02-06T14:27:00Z">
        <w:r w:rsidR="008B7F1B">
          <w:rPr>
            <w:rStyle w:val="CommentReference"/>
            <w:rFonts w:asciiTheme="minorHAnsi" w:hAnsiTheme="minorHAnsi"/>
          </w:rPr>
          <w:commentReference w:id="2174"/>
        </w:r>
      </w:ins>
      <w:ins w:id="2176" w:author="Maital Neta [2]" w:date="2020-02-05T09:47:00Z">
        <w:del w:id="2177"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178"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179" w:author="Nicholas Harp" w:date="2020-01-16T13:00:00Z"/>
        </w:rPr>
      </w:pPr>
    </w:p>
    <w:p w14:paraId="16203282" w14:textId="77777777" w:rsidR="005B1A05" w:rsidDel="0015563F" w:rsidRDefault="005B1A05">
      <w:pPr>
        <w:pStyle w:val="Heading1"/>
        <w:rPr>
          <w:del w:id="2180" w:author="Nicholas Harp" w:date="2020-01-16T13:00:00Z"/>
        </w:rPr>
      </w:pPr>
    </w:p>
    <w:p w14:paraId="3327D1A9" w14:textId="77777777" w:rsidR="005B1A05" w:rsidDel="0015563F" w:rsidRDefault="005B1A05">
      <w:pPr>
        <w:pStyle w:val="Heading1"/>
        <w:rPr>
          <w:del w:id="2181" w:author="Nicholas Harp" w:date="2020-01-16T13:00:00Z"/>
        </w:rPr>
      </w:pPr>
    </w:p>
    <w:p w14:paraId="20ED4493" w14:textId="77777777" w:rsidR="005B1A05" w:rsidDel="0015563F" w:rsidRDefault="005B1A05">
      <w:pPr>
        <w:pStyle w:val="Heading1"/>
        <w:rPr>
          <w:del w:id="2182" w:author="Nicholas Harp" w:date="2020-01-16T13:00:00Z"/>
        </w:rPr>
      </w:pPr>
    </w:p>
    <w:p w14:paraId="27D108CC" w14:textId="45E75903" w:rsidR="005B1A05" w:rsidDel="0015563F" w:rsidRDefault="005B1A05">
      <w:pPr>
        <w:pStyle w:val="Heading1"/>
        <w:rPr>
          <w:del w:id="2183" w:author="Nicholas Harp" w:date="2020-01-16T13:00:00Z"/>
        </w:rPr>
      </w:pPr>
    </w:p>
    <w:p w14:paraId="574E98A3" w14:textId="77777777" w:rsidR="005B1A05" w:rsidRPr="005B1A05" w:rsidDel="00492EE5" w:rsidRDefault="005B1A05" w:rsidP="00023423">
      <w:pPr>
        <w:pStyle w:val="BodyText"/>
        <w:rPr>
          <w:del w:id="2184" w:author="Nicholas Harp" w:date="2020-01-16T12:55:00Z"/>
        </w:rPr>
      </w:pPr>
    </w:p>
    <w:p w14:paraId="7C951C4C" w14:textId="1EFA7715" w:rsidR="005B1A05" w:rsidDel="00492EE5" w:rsidRDefault="005B1A05">
      <w:pPr>
        <w:pStyle w:val="Heading1"/>
        <w:rPr>
          <w:del w:id="2185" w:author="Nicholas Harp" w:date="2020-01-16T12:55:00Z"/>
        </w:rPr>
      </w:pPr>
    </w:p>
    <w:p w14:paraId="09B724BE" w14:textId="77777777" w:rsidR="00704CDD" w:rsidRPr="00704CDD" w:rsidRDefault="00704CDD">
      <w:pPr>
        <w:pStyle w:val="BodyText"/>
        <w:ind w:firstLine="0"/>
        <w:pPrChange w:id="2186"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187"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187"/>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188"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189" w:name="ref-baumeister_self-regulation_1996"/>
      <w:bookmarkEnd w:id="2188"/>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190" w:name="ref-blair_modulation_2007"/>
      <w:bookmarkEnd w:id="2189"/>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190"/>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191"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192" w:name="ref-burnham_cognitive_2010"/>
      <w:bookmarkEnd w:id="2191"/>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193" w:name="ref-calcagni_analyzing_2017"/>
      <w:bookmarkEnd w:id="2192"/>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194" w:name="ref-carroll_facial_1996"/>
      <w:bookmarkEnd w:id="2193"/>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195" w:name="ref-chandler_cognitive_1991"/>
      <w:bookmarkEnd w:id="2194"/>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196" w:name="ref-darwin_expression_1872"/>
      <w:bookmarkEnd w:id="2195"/>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197" w:name="ref-duncan_common_2000"/>
      <w:bookmarkEnd w:id="2196"/>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197"/>
    <w:p w14:paraId="5403F19C" w14:textId="77777777" w:rsidR="00704CDD" w:rsidRDefault="00704CDD" w:rsidP="00704CDD">
      <w:pPr>
        <w:pStyle w:val="BodyText"/>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198"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199" w:name="ref-etkin_resolving_2006"/>
      <w:bookmarkEnd w:id="2198"/>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200" w:name="ref-flexas_affective_2013"/>
      <w:bookmarkEnd w:id="2199"/>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200"/>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201"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202" w:name="ref-frijda_emotions_1986"/>
      <w:bookmarkEnd w:id="2201"/>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203" w:name="ref-frith_role_2009"/>
      <w:bookmarkEnd w:id="2202"/>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204" w:name="ref-green_factors_2018"/>
      <w:bookmarkEnd w:id="2203"/>
      <w:r>
        <w:lastRenderedPageBreak/>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205" w:name="ref-hehman_advanced_2015"/>
      <w:bookmarkEnd w:id="2204"/>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206" w:name="ref-izard_innate_1994"/>
      <w:bookmarkEnd w:id="2205"/>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207" w:name="ref-jiaping_empathy_2017"/>
      <w:bookmarkEnd w:id="2206"/>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208" w:name="ref-kim_inverse_2003"/>
      <w:bookmarkEnd w:id="2207"/>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209" w:name="ref-kim_contextual_2004"/>
      <w:bookmarkEnd w:id="2208"/>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210" w:name="ref-knight_aging_2007"/>
      <w:bookmarkEnd w:id="2209"/>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211" w:name="ref-krieglmeyer_being_2010"/>
      <w:bookmarkEnd w:id="2210"/>
      <w:proofErr w:type="spellStart"/>
      <w:r>
        <w:lastRenderedPageBreak/>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212" w:name="ref-kron_feelings_2010"/>
      <w:bookmarkEnd w:id="2211"/>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213" w:name="ref-kujawa_altered_2016"/>
      <w:bookmarkEnd w:id="2212"/>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213"/>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214"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214"/>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215"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215"/>
    <w:p w14:paraId="4CF232E9" w14:textId="77777777" w:rsidR="00704CDD" w:rsidRDefault="00704CDD" w:rsidP="00704CDD">
      <w:pPr>
        <w:pStyle w:val="BodyText"/>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216"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216"/>
    <w:p w14:paraId="193D6161" w14:textId="77777777" w:rsidR="00704CDD" w:rsidRDefault="00704CDD" w:rsidP="00704CDD">
      <w:pPr>
        <w:pStyle w:val="BodyText"/>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217"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218" w:name="ref-murphy_twenty_2016"/>
      <w:bookmarkEnd w:id="2217"/>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219" w:name="ref-nagamatsu_increased_2011"/>
      <w:bookmarkEnd w:id="2218"/>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220" w:name="ref-nee_interference_2007"/>
      <w:bookmarkEnd w:id="2219"/>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221" w:name="ref-neta_valence_2011"/>
      <w:bookmarkEnd w:id="2220"/>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221"/>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222"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223" w:name="ref-neta_dont_2016-1"/>
      <w:bookmarkEnd w:id="2222"/>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223"/>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224" w:name="ref-pontari_influence_2000"/>
      <w:proofErr w:type="spellStart"/>
      <w:r>
        <w:lastRenderedPageBreak/>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225" w:name="ref-said_statistical_2011"/>
      <w:bookmarkEnd w:id="2224"/>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226" w:name="ref-scalf_competition_2013"/>
      <w:bookmarkEnd w:id="2225"/>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227" w:name="ref-sheppes_divergent_2008"/>
      <w:bookmarkEnd w:id="2226"/>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228" w:name="ref-sterzer_neural_2002"/>
      <w:bookmarkEnd w:id="2227"/>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229" w:name="ref-storbeck_performance_2012"/>
      <w:bookmarkEnd w:id="2228"/>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230" w:name="ref-thomas_impact_2017"/>
      <w:bookmarkEnd w:id="2229"/>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231" w:name="ref-thompson-schill_role_1997"/>
      <w:bookmarkEnd w:id="2230"/>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232" w:name="ref-todorov_evaluating_2008"/>
      <w:bookmarkEnd w:id="2231"/>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233" w:name="ref-tottenham_nimstim_2009-1"/>
      <w:bookmarkEnd w:id="2232"/>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233"/>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234"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234"/>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197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aital Neta" w:date="2020-02-18T08:57:00Z" w:initials="MN">
    <w:p w14:paraId="795D372A" w14:textId="5066C58B" w:rsidR="00CC6E59" w:rsidRDefault="00CC6E59">
      <w:pPr>
        <w:pStyle w:val="CommentText"/>
      </w:pPr>
      <w:r>
        <w:rPr>
          <w:rStyle w:val="CommentReference"/>
        </w:rPr>
        <w:annotationRef/>
      </w:r>
      <w:r>
        <w:t>I don’t love this as the first few words… what is a “certain” amount? Made a suggestion but not sure I love it…?</w:t>
      </w:r>
    </w:p>
  </w:comment>
  <w:comment w:id="6" w:author="Nicholas Harp" w:date="2020-02-18T14:04:00Z" w:initials="NH">
    <w:p w14:paraId="7E91BB26" w14:textId="77777777" w:rsidR="00850363" w:rsidRDefault="00850363">
      <w:pPr>
        <w:pStyle w:val="CommentText"/>
      </w:pPr>
      <w:r>
        <w:rPr>
          <w:rStyle w:val="CommentReference"/>
        </w:rPr>
        <w:annotationRef/>
      </w:r>
      <w:r>
        <w:t xml:space="preserve">Better? Maybe it’s easier to just say we need resources for all of these </w:t>
      </w:r>
    </w:p>
    <w:p w14:paraId="2F242474" w14:textId="77777777" w:rsidR="00850363" w:rsidRDefault="00850363">
      <w:pPr>
        <w:pStyle w:val="CommentText"/>
      </w:pPr>
    </w:p>
    <w:p w14:paraId="48060C5B" w14:textId="67331E74" w:rsidR="00850363" w:rsidRDefault="00850363">
      <w:pPr>
        <w:pStyle w:val="CommentText"/>
      </w:pPr>
      <w:r>
        <w:t xml:space="preserve">rather than finding some term for </w:t>
      </w:r>
      <w:proofErr w:type="gramStart"/>
      <w:r>
        <w:t>it..?</w:t>
      </w:r>
      <w:proofErr w:type="gramEnd"/>
    </w:p>
  </w:comment>
  <w:comment w:id="113" w:author="Maital Neta" w:date="2020-02-13T13:04:00Z" w:initials="MN">
    <w:p w14:paraId="2A0EE265" w14:textId="736683E2" w:rsidR="00CC6E59" w:rsidRDefault="00CC6E59">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118" w:author="Maital Neta" w:date="2020-02-13T13:07:00Z" w:initials="MN">
    <w:p w14:paraId="6659CC01" w14:textId="77777777" w:rsidR="00CC6E59" w:rsidRDefault="00CC6E59">
      <w:pPr>
        <w:pStyle w:val="CommentText"/>
      </w:pPr>
      <w:r>
        <w:rPr>
          <w:rStyle w:val="CommentReference"/>
        </w:rPr>
        <w:annotationRef/>
      </w:r>
      <w:r>
        <w:t xml:space="preserve">I think this should come after the first paragraph – </w:t>
      </w:r>
    </w:p>
    <w:p w14:paraId="35F0B5AE" w14:textId="77777777" w:rsidR="00CC6E59" w:rsidRDefault="00CC6E59" w:rsidP="004E0BC4">
      <w:pPr>
        <w:pStyle w:val="CommentText"/>
        <w:numPr>
          <w:ilvl w:val="0"/>
          <w:numId w:val="20"/>
        </w:numPr>
      </w:pPr>
      <w:r>
        <w:t>cognitive load impact cognitive processes</w:t>
      </w:r>
    </w:p>
    <w:p w14:paraId="6BCB30F4" w14:textId="77777777" w:rsidR="00CC6E59" w:rsidRDefault="00CC6E59" w:rsidP="004E0BC4">
      <w:pPr>
        <w:pStyle w:val="CommentText"/>
        <w:numPr>
          <w:ilvl w:val="0"/>
          <w:numId w:val="20"/>
        </w:numPr>
      </w:pPr>
      <w:r>
        <w:t>cognitive load impact affective processes (as I sort of cited in the first paragraph, so that could be a good transition)</w:t>
      </w:r>
    </w:p>
    <w:p w14:paraId="0AE64A3E" w14:textId="77777777" w:rsidR="00CC6E59" w:rsidRDefault="00CC6E59"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CC6E59" w:rsidRDefault="00CC6E59" w:rsidP="004E0BC4">
      <w:pPr>
        <w:pStyle w:val="CommentText"/>
        <w:numPr>
          <w:ilvl w:val="0"/>
          <w:numId w:val="20"/>
        </w:numPr>
      </w:pPr>
      <w:r>
        <w:t>but maybe it impacts affective processes more?</w:t>
      </w:r>
    </w:p>
    <w:p w14:paraId="095B0FBE" w14:textId="7ED5E027" w:rsidR="00CC6E59" w:rsidRDefault="00CC6E59" w:rsidP="004E0BC4">
      <w:pPr>
        <w:pStyle w:val="CommentText"/>
      </w:pPr>
      <w:r>
        <w:t>So that’s 3-4 paragraphs for this section (depending on whether you want to talk about that fourth point)</w:t>
      </w:r>
    </w:p>
  </w:comment>
  <w:comment w:id="128" w:author="Maital Neta" w:date="2020-02-18T09:16:00Z" w:initials="MN">
    <w:p w14:paraId="6A4B11EC" w14:textId="680BF3F3" w:rsidR="00CC6E59" w:rsidRDefault="00CC6E59">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59" w:author="Nicholas Harp" w:date="2020-02-18T11:28:00Z" w:initials="NH">
    <w:p w14:paraId="1CB9FE18" w14:textId="6C30C8DC" w:rsidR="00D91AF2" w:rsidRDefault="00D91AF2">
      <w:pPr>
        <w:pStyle w:val="CommentText"/>
      </w:pPr>
      <w:r>
        <w:rPr>
          <w:rStyle w:val="CommentReference"/>
        </w:rPr>
        <w:annotationRef/>
      </w:r>
      <w:r>
        <w:t>As such, it will probably be harder to regulate subsequent emotional images</w:t>
      </w:r>
      <w:r w:rsidR="00BF68F2">
        <w:t xml:space="preserve"> that may also rely on that regulation</w:t>
      </w:r>
      <w:r>
        <w:t xml:space="preserve"> (i.e., surprise faces)</w:t>
      </w:r>
    </w:p>
  </w:comment>
  <w:comment w:id="175" w:author="Maital Neta" w:date="2020-02-18T09:17:00Z" w:initials="MN">
    <w:p w14:paraId="5E476ACE" w14:textId="5714D3D6" w:rsidR="00CC6E59" w:rsidRDefault="00CC6E59">
      <w:pPr>
        <w:pStyle w:val="CommentText"/>
      </w:pPr>
      <w:r>
        <w:rPr>
          <w:rStyle w:val="CommentReference"/>
        </w:rPr>
        <w:annotationRef/>
      </w:r>
      <w:r>
        <w:t>You already said this at the start of the paragraph… how is this different?</w:t>
      </w:r>
    </w:p>
  </w:comment>
  <w:comment w:id="184" w:author="Maital Neta" w:date="2020-02-18T09:28:00Z" w:initials="MN">
    <w:p w14:paraId="57CB4C31" w14:textId="5DC1CD1C" w:rsidR="00CC6E59" w:rsidRDefault="00CC6E59">
      <w:pPr>
        <w:pStyle w:val="CommentText"/>
      </w:pPr>
      <w:r>
        <w:rPr>
          <w:rStyle w:val="CommentReference"/>
        </w:rPr>
        <w:annotationRef/>
      </w:r>
      <w:r>
        <w:t xml:space="preserve">I think the effect here was only during low load?? </w:t>
      </w:r>
    </w:p>
  </w:comment>
  <w:comment w:id="186" w:author="Maital Neta" w:date="2020-02-18T09:29:00Z" w:initials="MN">
    <w:p w14:paraId="5E230A74" w14:textId="423D4A86" w:rsidR="00CC6E59" w:rsidRDefault="00CC6E59">
      <w:pPr>
        <w:pStyle w:val="CommentText"/>
      </w:pPr>
      <w:r>
        <w:rPr>
          <w:rStyle w:val="CommentReference"/>
        </w:rPr>
        <w:annotationRef/>
      </w:r>
      <w:r>
        <w:t>I think this paper showed increased RT and lower brain activity… what part of that is a “reduced subjective experience”? The wording you’re using is not clear enough to help to reader understand the literature.</w:t>
      </w:r>
    </w:p>
  </w:comment>
  <w:comment w:id="188" w:author="Maital Neta" w:date="2020-02-18T09:18:00Z" w:initials="MN">
    <w:p w14:paraId="124288D4" w14:textId="183CE403" w:rsidR="00CC6E59" w:rsidRDefault="00CC6E59">
      <w:pPr>
        <w:pStyle w:val="CommentText"/>
      </w:pPr>
      <w:r>
        <w:rPr>
          <w:rStyle w:val="CommentReference"/>
        </w:rPr>
        <w:annotationRef/>
      </w:r>
      <w:r>
        <w:t>What does this mean? They feel less emotion (so they feel more neutral)? Or different emotion?</w:t>
      </w:r>
    </w:p>
  </w:comment>
  <w:comment w:id="190" w:author="Maital Neta" w:date="2020-02-18T09:20:00Z" w:initials="MN">
    <w:p w14:paraId="7CFAD1E4" w14:textId="1C715B9E" w:rsidR="00CC6E59" w:rsidRDefault="00CC6E59">
      <w:pPr>
        <w:pStyle w:val="CommentText"/>
      </w:pPr>
      <w:r>
        <w:rPr>
          <w:rStyle w:val="CommentReference"/>
        </w:rPr>
        <w:annotationRef/>
      </w:r>
      <w:r>
        <w:t>Is this a different study than the previous sentence where you’re also talking about cognitive demands??</w:t>
      </w:r>
    </w:p>
  </w:comment>
  <w:comment w:id="205" w:author="Maital Neta" w:date="2020-02-18T09:20:00Z" w:initials="MN">
    <w:p w14:paraId="6F1B4AE9" w14:textId="35A8908D" w:rsidR="00CC6E59" w:rsidRDefault="00CC6E59">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214" w:author="Maital Neta" w:date="2020-02-18T09:37:00Z" w:initials="MN">
    <w:p w14:paraId="2F37307C" w14:textId="3739EB0B" w:rsidR="00CC6E59" w:rsidRDefault="00CC6E59">
      <w:pPr>
        <w:pStyle w:val="CommentText"/>
      </w:pPr>
      <w:r>
        <w:rPr>
          <w:rStyle w:val="CommentReference"/>
        </w:rPr>
        <w:annotationRef/>
      </w:r>
      <w:r>
        <w:t>This paragraph was really confusing for me… I think we need to talk through it. I thought the point you’re trying to make here is really more what’s in the next paragraph (that emotional load may have a stronger impact on emotion processing than cognitive load)</w:t>
      </w:r>
    </w:p>
  </w:comment>
  <w:comment w:id="218" w:author="Maital Neta" w:date="2020-02-18T09:34:00Z" w:initials="MN">
    <w:p w14:paraId="35F612DC" w14:textId="56024010" w:rsidR="00CC6E59" w:rsidRDefault="00CC6E59">
      <w:pPr>
        <w:pStyle w:val="CommentText"/>
      </w:pPr>
      <w:r>
        <w:rPr>
          <w:rStyle w:val="CommentReference"/>
        </w:rPr>
        <w:annotationRef/>
      </w:r>
      <w:r>
        <w:t>Why characteristics and not domain?</w:t>
      </w:r>
    </w:p>
  </w:comment>
  <w:comment w:id="221" w:author="Maital Neta" w:date="2020-02-18T09:36:00Z" w:initials="MN">
    <w:p w14:paraId="708DDB96" w14:textId="3CE8ED06" w:rsidR="00CC6E59" w:rsidRDefault="00CC6E59">
      <w:pPr>
        <w:pStyle w:val="CommentText"/>
      </w:pPr>
      <w:r>
        <w:rPr>
          <w:rStyle w:val="CommentReference"/>
        </w:rPr>
        <w:annotationRef/>
      </w:r>
      <w:r>
        <w:t xml:space="preserve">Recruit or interfere with? </w:t>
      </w:r>
    </w:p>
  </w:comment>
  <w:comment w:id="330" w:author="Maital Neta" w:date="2020-02-13T13:10:00Z" w:initials="MN">
    <w:p w14:paraId="74C26D87" w14:textId="57E66084" w:rsidR="00CC6E59" w:rsidRDefault="00CC6E59">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342" w:author="Maital Neta" w:date="2020-02-13T13:10:00Z" w:initials="MN">
    <w:p w14:paraId="3C1189BC" w14:textId="0518D33E" w:rsidR="00CC6E59" w:rsidRDefault="00CC6E59">
      <w:pPr>
        <w:pStyle w:val="CommentText"/>
      </w:pPr>
      <w:r>
        <w:rPr>
          <w:rStyle w:val="CommentReference"/>
        </w:rPr>
        <w:annotationRef/>
      </w:r>
      <w:r>
        <w:t>Again, why is this relevant? I think this whole first sentence is unnecessary and confusing.</w:t>
      </w:r>
    </w:p>
  </w:comment>
  <w:comment w:id="335" w:author="Nicholas Harp" w:date="2020-02-18T12:12:00Z" w:initials="NH">
    <w:p w14:paraId="022D378E" w14:textId="0BB15760" w:rsidR="007A1E38" w:rsidRDefault="007A1E38">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365" w:author="Maital Neta" w:date="2020-02-13T13:12:00Z" w:initials="MN">
    <w:p w14:paraId="2FDBC0E1" w14:textId="43CDA042" w:rsidR="00CC6E59" w:rsidRDefault="00CC6E59">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402" w:author="Maital Neta" w:date="2020-02-13T13:14:00Z" w:initials="MN">
    <w:p w14:paraId="4289E190" w14:textId="48F0E12C" w:rsidR="00CC6E59" w:rsidRDefault="00CC6E59">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475" w:author="Nicholas Harp" w:date="2020-02-18T12:14:00Z" w:initials="NH">
    <w:p w14:paraId="04B933FA" w14:textId="304AF7F0" w:rsidR="00090A73" w:rsidRDefault="00090A73">
      <w:pPr>
        <w:pStyle w:val="CommentText"/>
      </w:pPr>
      <w:r>
        <w:rPr>
          <w:rStyle w:val="CommentReference"/>
        </w:rPr>
        <w:annotationRef/>
      </w:r>
      <w:r>
        <w:t xml:space="preserve">Is the </w:t>
      </w:r>
      <w:proofErr w:type="spellStart"/>
      <w:r>
        <w:t>kriegelmeyer</w:t>
      </w:r>
      <w:proofErr w:type="spellEnd"/>
      <w:r>
        <w:t xml:space="preserve"> work necessary? </w:t>
      </w:r>
    </w:p>
  </w:comment>
  <w:comment w:id="530" w:author="Maital Neta [2]" w:date="2020-02-05T10:11:00Z" w:initials="MN">
    <w:p w14:paraId="5E222185" w14:textId="77777777" w:rsidR="00CC6E59" w:rsidRDefault="00CC6E59"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CC6E59" w:rsidRDefault="00CC6E59" w:rsidP="00C10CBB">
      <w:pPr>
        <w:pStyle w:val="CommentText"/>
      </w:pPr>
    </w:p>
    <w:p w14:paraId="1080826D" w14:textId="77777777" w:rsidR="00CC6E59" w:rsidRDefault="00CC6E59"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539" w:author="Catie Brown" w:date="2020-02-04T10:34:00Z" w:initials="CB">
    <w:p w14:paraId="69299F96" w14:textId="63A05A84" w:rsidR="00CC6E59" w:rsidRDefault="00CC6E59">
      <w:pPr>
        <w:pStyle w:val="CommentText"/>
      </w:pPr>
      <w:r>
        <w:rPr>
          <w:rStyle w:val="CommentReference"/>
        </w:rPr>
        <w:annotationRef/>
      </w:r>
      <w:r>
        <w:t xml:space="preserve">I think this section would fit better at the beginning of the intro, then you get into facial signals. </w:t>
      </w:r>
    </w:p>
  </w:comment>
  <w:comment w:id="540" w:author="Nicholas Harp" w:date="2020-02-05T08:59:00Z" w:initials="NH">
    <w:p w14:paraId="1B6BAFEC" w14:textId="7CB11161" w:rsidR="00CC6E59" w:rsidRDefault="00CC6E59">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541" w:author="Maital Neta [2]" w:date="2020-02-05T10:35:00Z" w:initials="MN">
    <w:p w14:paraId="5BF7400D" w14:textId="7679B4AA" w:rsidR="00CC6E59" w:rsidRDefault="00CC6E59">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579" w:author="Maital Neta" w:date="2020-02-13T13:28:00Z" w:initials="MN">
    <w:p w14:paraId="78467BD1" w14:textId="5BD6137B" w:rsidR="00CC6E59" w:rsidRDefault="00CC6E59">
      <w:pPr>
        <w:pStyle w:val="CommentText"/>
      </w:pPr>
      <w:r>
        <w:rPr>
          <w:rStyle w:val="CommentReference"/>
        </w:rPr>
        <w:annotationRef/>
      </w:r>
      <w:r>
        <w:t>Maybe introduce this term earlier in those first 3-4 paragraphs.</w:t>
      </w:r>
    </w:p>
  </w:comment>
  <w:comment w:id="531" w:author="Nicholas Harp" w:date="2020-02-18T12:16:00Z" w:initials="NH">
    <w:p w14:paraId="4AE0E217" w14:textId="072236E3" w:rsidR="00090A73" w:rsidRDefault="00090A73">
      <w:pPr>
        <w:pStyle w:val="CommentText"/>
      </w:pPr>
      <w:r>
        <w:rPr>
          <w:rStyle w:val="CommentReference"/>
        </w:rPr>
        <w:annotationRef/>
      </w:r>
      <w:r>
        <w:t xml:space="preserve">Really think about whether you want to use depletion/load/interference… try to be consistent where possible </w:t>
      </w:r>
    </w:p>
  </w:comment>
  <w:comment w:id="659" w:author="Maital Neta" w:date="2020-02-13T13:31:00Z" w:initials="MN">
    <w:p w14:paraId="2CE8510E" w14:textId="6A69DFC3" w:rsidR="00CC6E59" w:rsidRDefault="00CC6E59">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663" w:author="Maital Neta" w:date="2020-02-13T13:31:00Z" w:initials="MN">
    <w:p w14:paraId="0897FD3A" w14:textId="740CDF88" w:rsidR="00CC6E59" w:rsidRDefault="00CC6E59">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665" w:author="Maital Neta" w:date="2020-02-13T13:33:00Z" w:initials="MN">
    <w:p w14:paraId="7ABA35AC" w14:textId="78C9CA9A" w:rsidR="00CC6E59" w:rsidRDefault="00CC6E59">
      <w:pPr>
        <w:pStyle w:val="CommentText"/>
      </w:pPr>
      <w:r>
        <w:rPr>
          <w:rStyle w:val="CommentReference"/>
        </w:rPr>
        <w:annotationRef/>
      </w:r>
      <w:r>
        <w:t>Shouldn’t this all be in those first 3-4 paragraphs on cognitive load?</w:t>
      </w:r>
    </w:p>
  </w:comment>
  <w:comment w:id="756" w:author="Maital Neta [2]" w:date="2020-02-05T10:08:00Z" w:initials="MN">
    <w:p w14:paraId="5957DD81" w14:textId="2540015D" w:rsidR="00CC6E59" w:rsidRDefault="00CC6E59">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763" w:author="Maital Neta [2]" w:date="2020-02-05T10:08:00Z" w:initials="MN">
    <w:p w14:paraId="6CDD67A2" w14:textId="77777777" w:rsidR="00CC6E59" w:rsidRDefault="00CC6E59"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877" w:author="Maital Neta" w:date="2020-02-13T13:45:00Z" w:initials="MN">
    <w:p w14:paraId="19B96F99" w14:textId="1A1CEE4F" w:rsidR="00CC6E59" w:rsidRDefault="00CC6E59">
      <w:pPr>
        <w:pStyle w:val="CommentText"/>
      </w:pPr>
      <w:r>
        <w:rPr>
          <w:rStyle w:val="CommentReference"/>
        </w:rPr>
        <w:annotationRef/>
      </w:r>
      <w:r>
        <w:t>In the Intro, you don’t talk about DVs like “maximum deviation” – talk about concepts and what MD MEANS.</w:t>
      </w:r>
    </w:p>
  </w:comment>
  <w:comment w:id="806" w:author="Nicholas Harp" w:date="2020-02-18T12:18:00Z" w:initials="NH">
    <w:p w14:paraId="70C22660" w14:textId="54476A11" w:rsidR="00090A73" w:rsidRDefault="00090A73">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w:t>
      </w:r>
      <w:r w:rsidR="009258F3">
        <w:t xml:space="preserve">, also </w:t>
      </w:r>
      <w:proofErr w:type="gramStart"/>
      <w:r w:rsidR="009258F3">
        <w:t>could  consolidate</w:t>
      </w:r>
      <w:proofErr w:type="gramEnd"/>
      <w:r w:rsidR="009258F3">
        <w:t xml:space="preserve"> neuroimaging stuff</w:t>
      </w:r>
      <w:r>
        <w:t>)</w:t>
      </w:r>
    </w:p>
  </w:comment>
  <w:comment w:id="915" w:author="Maital Neta [2]" w:date="2020-02-05T10:11:00Z" w:initials="MN">
    <w:p w14:paraId="26DCB66B" w14:textId="77777777" w:rsidR="00CC6E59" w:rsidRDefault="00CC6E59"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CC6E59" w:rsidRDefault="00CC6E59" w:rsidP="00E72089">
      <w:pPr>
        <w:pStyle w:val="CommentText"/>
      </w:pPr>
    </w:p>
    <w:p w14:paraId="7840B852" w14:textId="77777777" w:rsidR="00CC6E59" w:rsidRDefault="00CC6E59"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16" w:author="Nicholas Harp" w:date="2020-02-06T10:15:00Z" w:initials="NH">
    <w:p w14:paraId="60C6846D" w14:textId="7CA36E81" w:rsidR="00CC6E59" w:rsidRDefault="00CC6E59">
      <w:pPr>
        <w:pStyle w:val="CommentText"/>
      </w:pPr>
      <w:r>
        <w:rPr>
          <w:rStyle w:val="CommentReference"/>
        </w:rPr>
        <w:annotationRef/>
      </w:r>
      <w:r>
        <w:t xml:space="preserve">Ok, I think this looks better… let me know if there is a specific hypothesis that is not clear. </w:t>
      </w:r>
    </w:p>
  </w:comment>
  <w:comment w:id="924" w:author="Maital Neta [2]" w:date="2020-02-05T10:01:00Z" w:initials="MN">
    <w:p w14:paraId="6DAA7A99" w14:textId="72F634DA" w:rsidR="00CC6E59" w:rsidRDefault="00CC6E59">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941" w:author="Maital Neta [2]" w:date="2020-02-05T10:11:00Z" w:initials="MN">
    <w:p w14:paraId="6B046058" w14:textId="77777777" w:rsidR="00CC6E59" w:rsidRDefault="00CC6E5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CC6E59" w:rsidRDefault="00CC6E59">
      <w:pPr>
        <w:pStyle w:val="CommentText"/>
      </w:pPr>
    </w:p>
    <w:p w14:paraId="540EF977" w14:textId="44391493" w:rsidR="00CC6E59" w:rsidRDefault="00CC6E5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46" w:author="Maital Neta" w:date="2020-02-13T13:47:00Z" w:initials="MN">
    <w:p w14:paraId="5BA3B5C0" w14:textId="70945182" w:rsidR="00CC6E59" w:rsidRDefault="00CC6E59">
      <w:pPr>
        <w:pStyle w:val="CommentText"/>
      </w:pPr>
      <w:r>
        <w:rPr>
          <w:rStyle w:val="CommentReference"/>
        </w:rPr>
        <w:annotationRef/>
      </w:r>
      <w:r>
        <w:t>Again, if you set this up well in those first 3-4 paragraphs, then you should be OK here.</w:t>
      </w:r>
    </w:p>
  </w:comment>
  <w:comment w:id="959" w:author="Maital Neta" w:date="2020-02-13T13:48:00Z" w:initials="MN">
    <w:p w14:paraId="72764B8E" w14:textId="7E17ECE4" w:rsidR="00CC6E59" w:rsidRDefault="00CC6E59">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967" w:author="Maital Neta [2]" w:date="2020-02-05T10:10:00Z" w:initials="MN">
    <w:p w14:paraId="5E0209A1" w14:textId="52099110" w:rsidR="00CC6E59" w:rsidRDefault="00CC6E59">
      <w:pPr>
        <w:pStyle w:val="CommentText"/>
      </w:pPr>
      <w:r>
        <w:rPr>
          <w:rStyle w:val="CommentReference"/>
        </w:rPr>
        <w:annotationRef/>
      </w:r>
      <w:r>
        <w:t>Should also predict to replicate their MD effect for neutral load, right?</w:t>
      </w:r>
    </w:p>
  </w:comment>
  <w:comment w:id="968" w:author="Nicholas Harp" w:date="2020-02-05T12:34:00Z" w:initials="NH">
    <w:p w14:paraId="4CA312CF" w14:textId="36003F77" w:rsidR="00CC6E59" w:rsidRDefault="00CC6E59">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981" w:author="Maital Neta [2]" w:date="2020-02-05T10:10:00Z" w:initials="MN">
    <w:p w14:paraId="238111F2" w14:textId="3F047572" w:rsidR="00CC6E59" w:rsidRDefault="00CC6E59">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982" w:author="Nicholas Harp" w:date="2020-02-05T12:32:00Z" w:initials="NH">
    <w:p w14:paraId="40AACB73" w14:textId="046C5FC7" w:rsidR="00CC6E59" w:rsidRDefault="00CC6E59">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983" w:author="Maital Neta" w:date="2020-02-13T13:49:00Z" w:initials="MN">
    <w:p w14:paraId="5B71785F" w14:textId="7448879B" w:rsidR="00CC6E59" w:rsidRDefault="00CC6E59">
      <w:pPr>
        <w:pStyle w:val="CommentText"/>
      </w:pPr>
      <w:r>
        <w:rPr>
          <w:rStyle w:val="CommentReference"/>
        </w:rPr>
        <w:annotationRef/>
      </w:r>
      <w:r>
        <w:t>All this has to be the SAME terminology throughout. You say domain in the title, so don’t use content here…</w:t>
      </w:r>
    </w:p>
  </w:comment>
  <w:comment w:id="1022" w:author="Maital Neta" w:date="2020-02-13T13:53:00Z" w:initials="MN">
    <w:p w14:paraId="02704BD4" w14:textId="6875DCF3" w:rsidR="00CC6E59" w:rsidRDefault="00CC6E59">
      <w:pPr>
        <w:pStyle w:val="CommentText"/>
      </w:pPr>
      <w:r>
        <w:rPr>
          <w:rStyle w:val="CommentReference"/>
        </w:rPr>
        <w:annotationRef/>
      </w:r>
      <w:r>
        <w:t>Another stats term… not for the Intro!</w:t>
      </w:r>
    </w:p>
  </w:comment>
  <w:comment w:id="1077" w:author="Maital Neta" w:date="2020-02-13T13:57:00Z" w:initials="MN">
    <w:p w14:paraId="01FF62A0" w14:textId="2106B336" w:rsidR="00CC6E59" w:rsidRDefault="00CC6E59">
      <w:pPr>
        <w:pStyle w:val="CommentText"/>
      </w:pPr>
      <w:r>
        <w:rPr>
          <w:rStyle w:val="CommentReference"/>
        </w:rPr>
        <w:annotationRef/>
      </w:r>
      <w:r>
        <w:t>Right?</w:t>
      </w:r>
    </w:p>
  </w:comment>
  <w:comment w:id="1078" w:author="Nicholas Harp" w:date="2020-02-17T10:28:00Z" w:initials="NH">
    <w:p w14:paraId="6038B4A1" w14:textId="3CDF17B9" w:rsidR="00CC6E59" w:rsidRDefault="00CC6E59">
      <w:pPr>
        <w:pStyle w:val="CommentText"/>
      </w:pPr>
      <w:r>
        <w:rPr>
          <w:rStyle w:val="CommentReference"/>
        </w:rPr>
        <w:annotationRef/>
      </w:r>
      <w:r>
        <w:rPr>
          <w:noProof/>
        </w:rPr>
        <w:t xml:space="preserve">Right. </w:t>
      </w:r>
    </w:p>
  </w:comment>
  <w:comment w:id="1111" w:author="Catie Brown" w:date="2020-02-04T09:55:00Z" w:initials="CB">
    <w:p w14:paraId="292B2284" w14:textId="2D7F3372" w:rsidR="00CC6E59" w:rsidRDefault="00CC6E59">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112" w:author="Maital Neta [2]" w:date="2020-02-05T09:40:00Z" w:initials="MN">
    <w:p w14:paraId="0F175139" w14:textId="168F4990" w:rsidR="00CC6E59" w:rsidRDefault="00CC6E59">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113" w:author="Nicholas Harp" w:date="2020-02-13T11:44:00Z" w:initials="NH">
    <w:p w14:paraId="7579514F" w14:textId="3A21A0C6" w:rsidR="00CC6E59" w:rsidRDefault="00CC6E59">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144" w:author="Maital Neta [2]" w:date="2020-02-05T09:58:00Z" w:initials="MN">
    <w:p w14:paraId="77D95127" w14:textId="797FFFF3" w:rsidR="00CC6E59" w:rsidRDefault="00CC6E59">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145" w:author="Nicholas Harp" w:date="2020-02-06T13:31:00Z" w:initials="NH">
    <w:p w14:paraId="0AD524DC" w14:textId="1E1D568D" w:rsidR="00CC6E59" w:rsidRDefault="00CC6E59">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157" w:author="Catie Brown" w:date="2020-02-04T09:57:00Z" w:initials="CB">
    <w:p w14:paraId="03E55FC7" w14:textId="21B4C288" w:rsidR="00CC6E59" w:rsidRDefault="00CC6E59">
      <w:pPr>
        <w:pStyle w:val="CommentText"/>
      </w:pPr>
      <w:r>
        <w:rPr>
          <w:rStyle w:val="CommentReference"/>
        </w:rPr>
        <w:annotationRef/>
      </w:r>
      <w:r>
        <w:t xml:space="preserve">Not sure which specific formatting you’re using, but I believe APA has the letters (p) italicized. </w:t>
      </w:r>
    </w:p>
  </w:comment>
  <w:comment w:id="1169" w:author="Catie Brown" w:date="2020-02-04T09:58:00Z" w:initials="CB">
    <w:p w14:paraId="08500787" w14:textId="75A75B6B" w:rsidR="00CC6E59" w:rsidRDefault="00CC6E59">
      <w:pPr>
        <w:pStyle w:val="CommentText"/>
      </w:pPr>
      <w:r>
        <w:rPr>
          <w:rStyle w:val="CommentReference"/>
        </w:rPr>
        <w:annotationRef/>
      </w:r>
      <w:r>
        <w:t xml:space="preserve">This seems better suited for the discussion section. </w:t>
      </w:r>
    </w:p>
  </w:comment>
  <w:comment w:id="1170" w:author="Nicholas Harp" w:date="2020-02-06T13:20:00Z" w:initials="NH">
    <w:p w14:paraId="7A9F5242" w14:textId="43EE66BB" w:rsidR="00CC6E59" w:rsidRDefault="00CC6E59">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182" w:author="Catie Brown" w:date="2020-02-04T09:59:00Z" w:initials="CB">
    <w:p w14:paraId="13C74DD9" w14:textId="58217236" w:rsidR="00CC6E59" w:rsidRDefault="00CC6E59">
      <w:pPr>
        <w:pStyle w:val="CommentText"/>
      </w:pPr>
      <w:r>
        <w:rPr>
          <w:rStyle w:val="CommentReference"/>
        </w:rPr>
        <w:annotationRef/>
      </w:r>
      <w:r>
        <w:t>Not 12?</w:t>
      </w:r>
    </w:p>
  </w:comment>
  <w:comment w:id="1183" w:author="Nicholas Harp" w:date="2020-02-06T13:34:00Z" w:initials="NH">
    <w:p w14:paraId="48DD9F47" w14:textId="4A52091A" w:rsidR="00CC6E59" w:rsidRDefault="00CC6E59">
      <w:pPr>
        <w:pStyle w:val="CommentText"/>
      </w:pPr>
      <w:r>
        <w:rPr>
          <w:rStyle w:val="CommentReference"/>
        </w:rPr>
        <w:annotationRef/>
      </w:r>
      <w:r>
        <w:t xml:space="preserve">Nope, another mistake </w:t>
      </w:r>
      <w:r>
        <w:sym w:font="Wingdings" w:char="F04C"/>
      </w:r>
      <w:r>
        <w:t xml:space="preserve"> </w:t>
      </w:r>
    </w:p>
  </w:comment>
  <w:comment w:id="1226" w:author="Catie Brown" w:date="2020-02-04T10:03:00Z" w:initials="CB">
    <w:p w14:paraId="02C25A8B" w14:textId="31EDF810" w:rsidR="00CC6E59" w:rsidRDefault="00CC6E59">
      <w:pPr>
        <w:pStyle w:val="CommentText"/>
      </w:pPr>
      <w:r>
        <w:rPr>
          <w:rStyle w:val="CommentReference"/>
        </w:rPr>
        <w:annotationRef/>
      </w:r>
      <w:r>
        <w:t xml:space="preserve">Is there a previous paper you can cite that used 3 SDs, or just outlier removal? </w:t>
      </w:r>
    </w:p>
  </w:comment>
  <w:comment w:id="1227" w:author="Maital Neta [2]" w:date="2020-02-05T09:41:00Z" w:initials="MN">
    <w:p w14:paraId="1205DB07" w14:textId="2654245D" w:rsidR="00CC6E59" w:rsidRDefault="00CC6E59">
      <w:pPr>
        <w:pStyle w:val="CommentText"/>
      </w:pPr>
      <w:r>
        <w:rPr>
          <w:rStyle w:val="CommentReference"/>
        </w:rPr>
        <w:annotationRef/>
      </w:r>
      <w:r>
        <w:t>Agreed! People will expect to see a citation for this… why 3 and not 2 or 2.5SD??</w:t>
      </w:r>
    </w:p>
  </w:comment>
  <w:comment w:id="1228" w:author="Nicholas Harp" w:date="2020-02-05T13:49:00Z" w:initials="NH">
    <w:p w14:paraId="63A9D9E8" w14:textId="1BA28234" w:rsidR="00CC6E59" w:rsidRDefault="00CC6E59">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224" w:author="Nicholas Harp" w:date="2020-02-07T12:47:00Z" w:initials="NH">
    <w:p w14:paraId="437FBBB5" w14:textId="33B78B12" w:rsidR="00CC6E59" w:rsidRDefault="00CC6E59">
      <w:pPr>
        <w:pStyle w:val="CommentText"/>
      </w:pPr>
      <w:r>
        <w:rPr>
          <w:rStyle w:val="CommentReference"/>
        </w:rPr>
        <w:annotationRef/>
      </w:r>
      <w:r>
        <w:t xml:space="preserve">Just noting here that I’m not excluding any trials based on RT anymore. </w:t>
      </w:r>
    </w:p>
  </w:comment>
  <w:comment w:id="1245" w:author="Catie Brown" w:date="2020-02-04T10:04:00Z" w:initials="CB">
    <w:p w14:paraId="11525E2C" w14:textId="5C3D28DF" w:rsidR="00CC6E59" w:rsidRDefault="00CC6E59">
      <w:pPr>
        <w:pStyle w:val="CommentText"/>
      </w:pPr>
      <w:r>
        <w:rPr>
          <w:rStyle w:val="CommentReference"/>
        </w:rPr>
        <w:annotationRef/>
      </w:r>
      <w:r>
        <w:t xml:space="preserve">I don’t quite understand this. Maybe add clarification in parentheses at the end of this sentence. </w:t>
      </w:r>
    </w:p>
  </w:comment>
  <w:comment w:id="1246" w:author="Maital Neta [2]" w:date="2020-02-05T09:42:00Z" w:initials="MN">
    <w:p w14:paraId="0503C773" w14:textId="53582725" w:rsidR="00CC6E59" w:rsidRDefault="00CC6E59">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258" w:author="Catie Brown" w:date="2020-02-04T10:06:00Z" w:initials="CB">
    <w:p w14:paraId="2CA15907" w14:textId="358B9B10" w:rsidR="00CC6E59" w:rsidRDefault="00CC6E59">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259" w:author="Nicholas Harp" w:date="2020-02-06T14:15:00Z" w:initials="NH">
    <w:p w14:paraId="4469B49F" w14:textId="1F509343" w:rsidR="00CC6E59" w:rsidRDefault="00CC6E59">
      <w:pPr>
        <w:pStyle w:val="CommentText"/>
      </w:pPr>
      <w:r>
        <w:rPr>
          <w:rStyle w:val="CommentReference"/>
        </w:rPr>
        <w:annotationRef/>
      </w:r>
      <w:r>
        <w:t>thanks</w:t>
      </w:r>
    </w:p>
  </w:comment>
  <w:comment w:id="1311" w:author="Nicholas Harp" w:date="2020-01-27T09:26:00Z" w:initials="NH">
    <w:p w14:paraId="4699C1C5" w14:textId="5C6F2907" w:rsidR="00CC6E59" w:rsidRDefault="00CC6E59">
      <w:pPr>
        <w:pStyle w:val="CommentText"/>
      </w:pPr>
      <w:r>
        <w:rPr>
          <w:rStyle w:val="CommentReference"/>
        </w:rPr>
        <w:annotationRef/>
      </w:r>
      <w:r>
        <w:t xml:space="preserve">Double check this… these values are w/o excluding any data. </w:t>
      </w:r>
    </w:p>
  </w:comment>
  <w:comment w:id="1383" w:author="Maital Neta [2]" w:date="2020-02-05T10:28:00Z" w:initials="MN">
    <w:p w14:paraId="4B8CA2DD" w14:textId="38EB49F3" w:rsidR="00CC6E59" w:rsidRDefault="00CC6E59"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CC6E59" w:rsidRDefault="00CC6E59">
      <w:pPr>
        <w:pStyle w:val="CommentText"/>
      </w:pPr>
    </w:p>
  </w:comment>
  <w:comment w:id="1388" w:author="Maital Neta [2]" w:date="2020-02-05T10:04:00Z" w:initials="MN">
    <w:p w14:paraId="2D515F29" w14:textId="77777777" w:rsidR="00CC6E59" w:rsidRDefault="00CC6E59">
      <w:pPr>
        <w:pStyle w:val="CommentText"/>
      </w:pPr>
      <w:r>
        <w:rPr>
          <w:rStyle w:val="CommentReference"/>
        </w:rPr>
        <w:annotationRef/>
      </w:r>
      <w:r>
        <w:t>Right?</w:t>
      </w:r>
    </w:p>
    <w:p w14:paraId="06BCD2FC" w14:textId="75509791" w:rsidR="00CC6E59" w:rsidRDefault="00CC6E59">
      <w:pPr>
        <w:pStyle w:val="CommentText"/>
      </w:pPr>
      <w:r>
        <w:t>But somewhere here we want to add performance on the probe task – accuracy (maybe even with a table or figure showing accuracy and RT across the 4 conditions)</w:t>
      </w:r>
    </w:p>
  </w:comment>
  <w:comment w:id="1389" w:author="Nicholas Harp" w:date="2020-02-07T13:53:00Z" w:initials="NH">
    <w:p w14:paraId="42A75AA2" w14:textId="4C971AF0" w:rsidR="00CC6E59" w:rsidRDefault="00CC6E59">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414" w:author="Maital Neta [2]" w:date="2020-02-05T10:24:00Z" w:initials="MN">
    <w:p w14:paraId="7CFC9DF7" w14:textId="7259032F" w:rsidR="00CC6E59" w:rsidRDefault="00CC6E59">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445" w:author="Catie Brown" w:date="2020-02-04T10:14:00Z" w:initials="CB">
    <w:p w14:paraId="7DA62B8E" w14:textId="5E78D322" w:rsidR="00CC6E59" w:rsidRDefault="00CC6E59">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446" w:author="Maital Neta [2]" w:date="2020-02-05T09:42:00Z" w:initials="MN">
    <w:p w14:paraId="165BC024" w14:textId="477FFD52" w:rsidR="00CC6E59" w:rsidRDefault="00CC6E59">
      <w:pPr>
        <w:pStyle w:val="CommentText"/>
      </w:pPr>
      <w:r>
        <w:rPr>
          <w:rStyle w:val="CommentReference"/>
        </w:rPr>
        <w:annotationRef/>
      </w:r>
      <w:r>
        <w:t>Good point, please fix this.</w:t>
      </w:r>
    </w:p>
  </w:comment>
  <w:comment w:id="1499" w:author="Maital Neta [2]" w:date="2020-02-05T10:25:00Z" w:initials="MN">
    <w:p w14:paraId="38E3FF61" w14:textId="78EAC767" w:rsidR="00CC6E59" w:rsidRDefault="00CC6E59">
      <w:pPr>
        <w:pStyle w:val="CommentText"/>
      </w:pPr>
      <w:r>
        <w:rPr>
          <w:rStyle w:val="CommentReference"/>
        </w:rPr>
        <w:annotationRef/>
      </w:r>
      <w:r>
        <w:t>Necessary? Why?</w:t>
      </w:r>
    </w:p>
  </w:comment>
  <w:comment w:id="1500" w:author="Nicholas Harp" w:date="2020-02-05T13:32:00Z" w:initials="NH">
    <w:p w14:paraId="5881C8AF" w14:textId="25736D76" w:rsidR="00CC6E59" w:rsidRDefault="00CC6E59">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551" w:author="Catie Brown" w:date="2020-02-04T10:11:00Z" w:initials="CB">
    <w:p w14:paraId="72F97ACB" w14:textId="10F01E48" w:rsidR="00CC6E59" w:rsidRDefault="00CC6E59">
      <w:pPr>
        <w:pStyle w:val="CommentText"/>
      </w:pPr>
      <w:r>
        <w:rPr>
          <w:rStyle w:val="CommentReference"/>
        </w:rPr>
        <w:annotationRef/>
      </w:r>
      <w:r>
        <w:t>Add significance bars?</w:t>
      </w:r>
    </w:p>
  </w:comment>
  <w:comment w:id="1653" w:author="Maital Neta [2]" w:date="2020-02-05T10:13:00Z" w:initials="MN">
    <w:p w14:paraId="0194387E" w14:textId="77777777" w:rsidR="00CC6E59" w:rsidRDefault="00CC6E59"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CC6E59" w:rsidRDefault="00CC6E59" w:rsidP="003B43DF">
      <w:pPr>
        <w:autoSpaceDE w:val="0"/>
        <w:autoSpaceDN w:val="0"/>
        <w:adjustRightInd w:val="0"/>
        <w:spacing w:after="0"/>
        <w:rPr>
          <w:rFonts w:ascii="Helvetica" w:hAnsi="Helvetica" w:cs="Helvetica"/>
          <w:color w:val="353535"/>
        </w:rPr>
      </w:pPr>
    </w:p>
    <w:p w14:paraId="0C383C31" w14:textId="2E47E948"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CC6E59" w:rsidRDefault="00CC6E59" w:rsidP="003B43DF">
      <w:pPr>
        <w:autoSpaceDE w:val="0"/>
        <w:autoSpaceDN w:val="0"/>
        <w:adjustRightInd w:val="0"/>
        <w:spacing w:after="0"/>
        <w:rPr>
          <w:rFonts w:ascii="Helvetica" w:hAnsi="Helvetica" w:cs="Helvetica"/>
          <w:color w:val="353535"/>
        </w:rPr>
      </w:pPr>
    </w:p>
    <w:p w14:paraId="08A57BD4" w14:textId="77777777"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CC6E59" w:rsidRDefault="00CC6E59">
      <w:pPr>
        <w:pStyle w:val="CommentText"/>
      </w:pPr>
    </w:p>
  </w:comment>
  <w:comment w:id="1656" w:author="Maital Neta [2]" w:date="2020-02-05T10:26:00Z" w:initials="MN">
    <w:p w14:paraId="5AAFE1AA" w14:textId="6A91A098" w:rsidR="00CC6E59" w:rsidRDefault="00CC6E59">
      <w:pPr>
        <w:pStyle w:val="CommentText"/>
      </w:pPr>
      <w:r>
        <w:rPr>
          <w:rStyle w:val="CommentReference"/>
        </w:rPr>
        <w:annotationRef/>
      </w:r>
      <w:r>
        <w:t>Why? What were we predicting here?</w:t>
      </w:r>
    </w:p>
  </w:comment>
  <w:comment w:id="1702" w:author="Catie Brown" w:date="2020-02-04T10:18:00Z" w:initials="CB">
    <w:p w14:paraId="2205D58A" w14:textId="0E6B7EC0" w:rsidR="00CC6E59" w:rsidRDefault="00CC6E59">
      <w:pPr>
        <w:pStyle w:val="CommentText"/>
      </w:pPr>
      <w:r>
        <w:rPr>
          <w:rStyle w:val="CommentReference"/>
        </w:rPr>
        <w:annotationRef/>
      </w:r>
      <w:r>
        <w:t xml:space="preserve">Earlier, you called this “content type.” Stick with one term. </w:t>
      </w:r>
    </w:p>
  </w:comment>
  <w:comment w:id="1703" w:author="Maital Neta [2]" w:date="2020-02-05T09:43:00Z" w:initials="MN">
    <w:p w14:paraId="2C83D302" w14:textId="1EE463CB" w:rsidR="00CC6E59" w:rsidRDefault="00CC6E59">
      <w:pPr>
        <w:pStyle w:val="CommentText"/>
      </w:pPr>
      <w:r>
        <w:rPr>
          <w:rStyle w:val="CommentReference"/>
        </w:rPr>
        <w:annotationRef/>
      </w:r>
      <w:r>
        <w:t xml:space="preserve">Great point! </w:t>
      </w:r>
    </w:p>
  </w:comment>
  <w:comment w:id="1717" w:author="Catie Brown" w:date="2020-02-04T10:20:00Z" w:initials="CB">
    <w:p w14:paraId="7B6A469D" w14:textId="050B910E" w:rsidR="00CC6E59" w:rsidRDefault="00CC6E59">
      <w:pPr>
        <w:pStyle w:val="CommentText"/>
      </w:pPr>
      <w:r>
        <w:rPr>
          <w:rStyle w:val="CommentReference"/>
        </w:rPr>
        <w:annotationRef/>
      </w:r>
      <w:r>
        <w:t>Technically, you can replace the alphabetical x with the multiplication symbol.</w:t>
      </w:r>
    </w:p>
  </w:comment>
  <w:comment w:id="1718" w:author="Maital Neta [2]" w:date="2020-02-05T09:44:00Z" w:initials="MN">
    <w:p w14:paraId="3AD52163" w14:textId="46467670" w:rsidR="00CC6E59" w:rsidRDefault="00CC6E59">
      <w:pPr>
        <w:pStyle w:val="CommentText"/>
      </w:pPr>
      <w:r>
        <w:rPr>
          <w:rStyle w:val="CommentReference"/>
        </w:rPr>
        <w:annotationRef/>
      </w:r>
      <w:r>
        <w:t>I think this is fine, either way.</w:t>
      </w:r>
    </w:p>
  </w:comment>
  <w:comment w:id="1786" w:author="Maital Neta [2]" w:date="2020-02-05T10:27:00Z" w:initials="MN">
    <w:p w14:paraId="60D86024" w14:textId="713EEC0C" w:rsidR="00CC6E59" w:rsidRDefault="00CC6E59">
      <w:pPr>
        <w:pStyle w:val="CommentText"/>
      </w:pPr>
      <w:r>
        <w:rPr>
          <w:rStyle w:val="CommentReference"/>
        </w:rPr>
        <w:annotationRef/>
      </w:r>
      <w:r>
        <w:t>This is probably better suited for a Discussion section…?</w:t>
      </w:r>
    </w:p>
  </w:comment>
  <w:comment w:id="1789" w:author="Nicholas Harp" w:date="2020-02-06T14:37:00Z" w:initials="NH">
    <w:p w14:paraId="21C11835" w14:textId="05F7918A" w:rsidR="00CC6E59" w:rsidRDefault="00CC6E59">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795" w:author="Maital Neta [2]" w:date="2020-02-05T10:15:00Z" w:initials="MN">
    <w:p w14:paraId="2C890A9A" w14:textId="56001748" w:rsidR="00CC6E59" w:rsidRDefault="00CC6E59">
      <w:pPr>
        <w:pStyle w:val="CommentText"/>
      </w:pPr>
      <w:r>
        <w:rPr>
          <w:rStyle w:val="CommentReference"/>
        </w:rPr>
        <w:annotationRef/>
      </w:r>
      <w:r>
        <w:t xml:space="preserve">If it’s not significant, then remove. But p=.012 is not a trend…? </w:t>
      </w:r>
    </w:p>
  </w:comment>
  <w:comment w:id="1796" w:author="Nicholas Harp" w:date="2020-02-06T14:31:00Z" w:initials="NH">
    <w:p w14:paraId="4377BBD3" w14:textId="7BA5DCC9" w:rsidR="00CC6E59" w:rsidRDefault="00CC6E59">
      <w:pPr>
        <w:pStyle w:val="CommentText"/>
      </w:pPr>
      <w:r>
        <w:rPr>
          <w:rStyle w:val="CommentReference"/>
        </w:rPr>
        <w:annotationRef/>
      </w:r>
      <w:r>
        <w:t xml:space="preserve">Fixed—was using the correction for the 3-way interaction, oops. </w:t>
      </w:r>
    </w:p>
  </w:comment>
  <w:comment w:id="1820" w:author="Nicholas Harp" w:date="2020-02-13T11:52:00Z" w:initials="NH">
    <w:p w14:paraId="70D79720" w14:textId="27EA0BB2" w:rsidR="00CC6E59" w:rsidRDefault="00CC6E59">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823" w:author="Nicholas Harp" w:date="2020-02-05T09:12:00Z" w:initials="NH">
    <w:p w14:paraId="31834F4C" w14:textId="3488A094" w:rsidR="00CC6E59" w:rsidRDefault="00CC6E59">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830" w:author="Catie Brown" w:date="2020-02-04T10:19:00Z" w:initials="CB">
    <w:p w14:paraId="570249DB" w14:textId="2EAE9A82" w:rsidR="00CC6E59" w:rsidRDefault="00CC6E59">
      <w:pPr>
        <w:pStyle w:val="CommentText"/>
      </w:pPr>
      <w:r>
        <w:rPr>
          <w:rStyle w:val="CommentReference"/>
        </w:rPr>
        <w:annotationRef/>
      </w:r>
      <w:r>
        <w:t xml:space="preserve">Describe what is significantly different in the graph. </w:t>
      </w:r>
    </w:p>
  </w:comment>
  <w:comment w:id="1831" w:author="Maital Neta [2]" w:date="2020-02-05T09:44:00Z" w:initials="MN">
    <w:p w14:paraId="183A6E79" w14:textId="211CE584" w:rsidR="00CC6E59" w:rsidRDefault="00CC6E59">
      <w:pPr>
        <w:pStyle w:val="CommentText"/>
      </w:pPr>
      <w:r>
        <w:rPr>
          <w:rStyle w:val="CommentReference"/>
        </w:rPr>
        <w:annotationRef/>
      </w:r>
      <w:r>
        <w:t>Yes, please.</w:t>
      </w:r>
    </w:p>
  </w:comment>
  <w:comment w:id="1843" w:author="Maital Neta [2]" w:date="2020-02-05T10:17:00Z" w:initials="MN">
    <w:p w14:paraId="74329A84" w14:textId="77777777" w:rsidR="00CC6E59" w:rsidRDefault="00CC6E59">
      <w:pPr>
        <w:pStyle w:val="CommentText"/>
      </w:pPr>
      <w:r>
        <w:rPr>
          <w:rStyle w:val="CommentReference"/>
        </w:rPr>
        <w:annotationRef/>
      </w:r>
      <w:r>
        <w:t>Is this something we would have predicted? Lower MD for high neutral than high emotional??</w:t>
      </w:r>
    </w:p>
    <w:p w14:paraId="502CACE2" w14:textId="77777777" w:rsidR="00CC6E59" w:rsidRDefault="00CC6E59">
      <w:pPr>
        <w:pStyle w:val="CommentText"/>
      </w:pPr>
    </w:p>
    <w:p w14:paraId="39DC0D00" w14:textId="575FA68E" w:rsidR="00CC6E59" w:rsidRDefault="00CC6E59">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845" w:author="Maital Neta [2]" w:date="2020-02-05T10:18:00Z" w:initials="MN">
    <w:p w14:paraId="0B85817C" w14:textId="6248D387" w:rsidR="00CC6E59" w:rsidRDefault="00CC6E59">
      <w:pPr>
        <w:pStyle w:val="CommentText"/>
      </w:pPr>
      <w:r>
        <w:rPr>
          <w:rStyle w:val="CommentReference"/>
        </w:rPr>
        <w:annotationRef/>
      </w:r>
      <w:r>
        <w:t>OK, would have predicted this, but it’s a trend? With p=.005??</w:t>
      </w:r>
    </w:p>
  </w:comment>
  <w:comment w:id="1846" w:author="Maital Neta [2]" w:date="2020-02-05T10:19:00Z" w:initials="MN">
    <w:p w14:paraId="1ADE20DE" w14:textId="64CB10CC" w:rsidR="00CC6E59" w:rsidRDefault="00CC6E59">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851" w:author="Nicholas Harp" w:date="2020-01-15T13:47:00Z" w:initials="NH">
    <w:p w14:paraId="1FF49588" w14:textId="095C3B67" w:rsidR="00CC6E59" w:rsidRDefault="00CC6E59">
      <w:pPr>
        <w:pStyle w:val="CommentText"/>
      </w:pPr>
      <w:r>
        <w:rPr>
          <w:rStyle w:val="CommentReference"/>
        </w:rPr>
        <w:annotationRef/>
      </w:r>
      <w:r>
        <w:rPr>
          <w:rStyle w:val="CommentReference"/>
        </w:rPr>
        <w:t xml:space="preserve">I haven’t done this… but I really don’t think it makes sense to test random slopes here… </w:t>
      </w:r>
    </w:p>
  </w:comment>
  <w:comment w:id="1852" w:author="Nicholas Harp" w:date="2020-01-16T12:14:00Z" w:initials="NH">
    <w:p w14:paraId="2D13ACF0" w14:textId="66DE3A84" w:rsidR="00CC6E59" w:rsidRDefault="00CC6E59">
      <w:pPr>
        <w:pStyle w:val="CommentText"/>
      </w:pPr>
      <w:r>
        <w:rPr>
          <w:rStyle w:val="CommentReference"/>
        </w:rPr>
        <w:annotationRef/>
      </w:r>
    </w:p>
  </w:comment>
  <w:comment w:id="1955" w:author="Catie Brown" w:date="2020-02-04T10:24:00Z" w:initials="CB">
    <w:p w14:paraId="7B8167E9" w14:textId="77777777" w:rsidR="00CC6E59" w:rsidRDefault="00CC6E59">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CC6E59" w:rsidRDefault="00CC6E59">
      <w:pPr>
        <w:pStyle w:val="CommentText"/>
      </w:pPr>
    </w:p>
  </w:comment>
  <w:comment w:id="1956" w:author="Maital Neta [2]" w:date="2020-02-05T09:44:00Z" w:initials="MN">
    <w:p w14:paraId="6C9DC634" w14:textId="15025C6B" w:rsidR="00CC6E59" w:rsidRDefault="00CC6E59">
      <w:pPr>
        <w:pStyle w:val="CommentText"/>
      </w:pPr>
      <w:r>
        <w:rPr>
          <w:rStyle w:val="CommentReference"/>
        </w:rPr>
        <w:annotationRef/>
      </w:r>
      <w:r>
        <w:t>Yep!</w:t>
      </w:r>
    </w:p>
  </w:comment>
  <w:comment w:id="2086" w:author="Maital Neta [2]" w:date="2020-02-05T10:06:00Z" w:initials="MN">
    <w:p w14:paraId="7B81301B" w14:textId="77777777" w:rsidR="00CC6E59" w:rsidRDefault="00CC6E59">
      <w:pPr>
        <w:pStyle w:val="CommentText"/>
      </w:pPr>
      <w:r>
        <w:rPr>
          <w:rStyle w:val="CommentReference"/>
        </w:rPr>
        <w:annotationRef/>
      </w:r>
      <w:r>
        <w:t>Mike suggested adding a limitation:</w:t>
      </w:r>
    </w:p>
    <w:p w14:paraId="744EDC32" w14:textId="77777777" w:rsidR="00CC6E59" w:rsidRDefault="00CC6E59">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CC6E59" w:rsidRDefault="00CC6E59">
      <w:pPr>
        <w:pStyle w:val="CommentText"/>
      </w:pPr>
    </w:p>
    <w:p w14:paraId="77E2A7E1" w14:textId="45F8E1EA" w:rsidR="00CC6E59" w:rsidRDefault="00CC6E59">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174" w:author="Nicholas Harp" w:date="2020-02-06T14:27:00Z" w:initials="NH">
    <w:p w14:paraId="6C038524" w14:textId="347F5140" w:rsidR="00CC6E59" w:rsidRDefault="00CC6E59">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5D372A" w15:done="0"/>
  <w15:commentEx w15:paraId="48060C5B" w15:paraIdParent="795D372A" w15:done="0"/>
  <w15:commentEx w15:paraId="2A0EE265" w15:done="0"/>
  <w15:commentEx w15:paraId="095B0FBE" w15:done="0"/>
  <w15:commentEx w15:paraId="6A4B11EC" w15:done="0"/>
  <w15:commentEx w15:paraId="1CB9FE18" w15:done="0"/>
  <w15:commentEx w15:paraId="5E476ACE" w15:done="0"/>
  <w15:commentEx w15:paraId="57CB4C31" w15:done="0"/>
  <w15:commentEx w15:paraId="5E230A74" w15:done="0"/>
  <w15:commentEx w15:paraId="124288D4" w15:done="0"/>
  <w15:commentEx w15:paraId="7CFAD1E4" w15:done="0"/>
  <w15:commentEx w15:paraId="6F1B4AE9" w15:done="0"/>
  <w15:commentEx w15:paraId="2F37307C" w15:done="0"/>
  <w15:commentEx w15:paraId="35F612DC" w15:done="0"/>
  <w15:commentEx w15:paraId="708DDB9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4AE0E217" w15:done="0"/>
  <w15:commentEx w15:paraId="2CE8510E" w15:done="0"/>
  <w15:commentEx w15:paraId="0897FD3A" w15:done="0"/>
  <w15:commentEx w15:paraId="7ABA35AC" w15:done="0"/>
  <w15:commentEx w15:paraId="5957DD81" w15:done="0"/>
  <w15:commentEx w15:paraId="6CDD67A2" w15:done="0"/>
  <w15:commentEx w15:paraId="19B96F99" w15:done="0"/>
  <w15:commentEx w15:paraId="70C22660"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5D372A" w16cid:durableId="21F625A9"/>
  <w16cid:commentId w16cid:paraId="48060C5B" w16cid:durableId="21F66D63"/>
  <w16cid:commentId w16cid:paraId="095B0FBE" w16cid:durableId="21EFC880"/>
  <w16cid:commentId w16cid:paraId="6A4B11EC" w16cid:durableId="21F629F6"/>
  <w16cid:commentId w16cid:paraId="1CB9FE18" w16cid:durableId="21F648C6"/>
  <w16cid:commentId w16cid:paraId="5E476ACE" w16cid:durableId="21F62A23"/>
  <w16cid:commentId w16cid:paraId="57CB4C31" w16cid:durableId="21F62CAC"/>
  <w16cid:commentId w16cid:paraId="5E230A74" w16cid:durableId="21F62D0A"/>
  <w16cid:commentId w16cid:paraId="124288D4" w16cid:durableId="21F62A81"/>
  <w16cid:commentId w16cid:paraId="7CFAD1E4" w16cid:durableId="21F62ACB"/>
  <w16cid:commentId w16cid:paraId="6F1B4AE9" w16cid:durableId="21F62AE9"/>
  <w16cid:commentId w16cid:paraId="2F37307C" w16cid:durableId="21F62EF0"/>
  <w16cid:commentId w16cid:paraId="35F612DC" w16cid:durableId="21F62E29"/>
  <w16cid:commentId w16cid:paraId="708DDB96" w16cid:durableId="21F62E97"/>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4AE0E217" w16cid:durableId="21F65421"/>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0C22660" w16cid:durableId="21F65492"/>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4BF38" w14:textId="77777777" w:rsidR="00741746" w:rsidRDefault="00741746">
      <w:pPr>
        <w:spacing w:after="0"/>
      </w:pPr>
      <w:r>
        <w:separator/>
      </w:r>
    </w:p>
  </w:endnote>
  <w:endnote w:type="continuationSeparator" w:id="0">
    <w:p w14:paraId="7BB996BA" w14:textId="77777777" w:rsidR="00741746" w:rsidRDefault="0074174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7028C7" w14:textId="77777777" w:rsidR="00741746" w:rsidRDefault="00741746">
      <w:r>
        <w:separator/>
      </w:r>
    </w:p>
  </w:footnote>
  <w:footnote w:type="continuationSeparator" w:id="0">
    <w:p w14:paraId="10DD431B" w14:textId="77777777" w:rsidR="00741746" w:rsidRDefault="00741746">
      <w:r>
        <w:continuationSeparator/>
      </w:r>
    </w:p>
  </w:footnote>
  <w:footnote w:id="1">
    <w:p w14:paraId="5654FA58" w14:textId="4237BEB5" w:rsidR="00CC6E59" w:rsidRDefault="00CC6E59" w:rsidP="005E1C74">
      <w:pPr>
        <w:pStyle w:val="FootnoteText"/>
        <w:rPr>
          <w:ins w:id="1115" w:author="Nicholas Harp" w:date="2020-01-30T08:51:00Z"/>
        </w:rPr>
      </w:pPr>
      <w:ins w:id="1116" w:author="Nicholas Harp" w:date="2020-01-30T08:51:00Z">
        <w:r w:rsidRPr="00EA4775">
          <w:rPr>
            <w:rStyle w:val="FootnoteReference"/>
          </w:rPr>
          <w:footnoteRef/>
        </w:r>
        <w:r>
          <w:t xml:space="preserve"> </w:t>
        </w:r>
      </w:ins>
      <w:ins w:id="1117" w:author="Nicholas Harp" w:date="2020-02-06T10:23:00Z">
        <w:r>
          <w:t>Nin</w:t>
        </w:r>
      </w:ins>
      <w:ins w:id="1118" w:author="Nicholas Harp" w:date="2020-01-30T08:51:00Z">
        <w:r>
          <w:t>e</w:t>
        </w:r>
      </w:ins>
      <w:ins w:id="1119" w:author="Nicholas Harp" w:date="2020-02-06T10:23:00Z">
        <w:r>
          <w:t>teen</w:t>
        </w:r>
      </w:ins>
      <w:ins w:id="1120" w:author="Nicholas Harp" w:date="2020-01-30T08:51:00Z">
        <w:r>
          <w:t xml:space="preserve"> </w:t>
        </w:r>
      </w:ins>
      <w:ins w:id="1121" w:author="Nicholas Harp" w:date="2020-01-30T08:57:00Z">
        <w:r>
          <w:t xml:space="preserve">participants only completed </w:t>
        </w:r>
      </w:ins>
      <w:ins w:id="1122" w:author="Nicholas Harp" w:date="2020-01-30T08:51:00Z">
        <w:r>
          <w:t xml:space="preserve">142 trials </w:t>
        </w:r>
      </w:ins>
      <w:ins w:id="1123" w:author="Nicholas Harp" w:date="2020-02-13T09:44:00Z">
        <w:r>
          <w:t xml:space="preserve">and fifteen completed 146 trials </w:t>
        </w:r>
      </w:ins>
      <w:ins w:id="1124" w:author="Nicholas Harp" w:date="2020-01-30T08:51:00Z">
        <w:r>
          <w:t>due to a programming error.</w:t>
        </w:r>
      </w:ins>
    </w:p>
  </w:footnote>
  <w:footnote w:id="2">
    <w:p w14:paraId="59D3E401" w14:textId="77777777" w:rsidR="00CC6E59" w:rsidDel="005E1C74" w:rsidRDefault="00CC6E59">
      <w:pPr>
        <w:pStyle w:val="FootnoteText"/>
        <w:rPr>
          <w:del w:id="1194" w:author="Nicholas Harp" w:date="2020-01-30T08:55:00Z"/>
        </w:rPr>
      </w:pPr>
      <w:del w:id="1195"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Catie Brown">
    <w15:presenceInfo w15:providerId="AD" w15:userId="S::catherinebrown@huskers.unl.edu::58f290a5-4a2b-44c0-9da9-1d6b0df453ff"/>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90A73"/>
    <w:rsid w:val="0009135D"/>
    <w:rsid w:val="00093D44"/>
    <w:rsid w:val="000A04A3"/>
    <w:rsid w:val="000A0E84"/>
    <w:rsid w:val="000A1223"/>
    <w:rsid w:val="000A3CB1"/>
    <w:rsid w:val="000A4E98"/>
    <w:rsid w:val="000A526B"/>
    <w:rsid w:val="000B34B6"/>
    <w:rsid w:val="000B5F17"/>
    <w:rsid w:val="000C0996"/>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1DA9"/>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841A0"/>
    <w:rsid w:val="00390FA0"/>
    <w:rsid w:val="00391222"/>
    <w:rsid w:val="00396612"/>
    <w:rsid w:val="003976D7"/>
    <w:rsid w:val="003A6943"/>
    <w:rsid w:val="003B3951"/>
    <w:rsid w:val="003B43DF"/>
    <w:rsid w:val="003C0C0F"/>
    <w:rsid w:val="003C3F99"/>
    <w:rsid w:val="003C5304"/>
    <w:rsid w:val="003C5C8C"/>
    <w:rsid w:val="003C77D1"/>
    <w:rsid w:val="003D0976"/>
    <w:rsid w:val="003D1572"/>
    <w:rsid w:val="003D5CF5"/>
    <w:rsid w:val="003E28D3"/>
    <w:rsid w:val="003E2C2A"/>
    <w:rsid w:val="003E3E9D"/>
    <w:rsid w:val="003E7A83"/>
    <w:rsid w:val="003F0B6E"/>
    <w:rsid w:val="003F26BA"/>
    <w:rsid w:val="003F50F6"/>
    <w:rsid w:val="003F58CB"/>
    <w:rsid w:val="003F71BB"/>
    <w:rsid w:val="003F7902"/>
    <w:rsid w:val="00407981"/>
    <w:rsid w:val="00411C18"/>
    <w:rsid w:val="004129DE"/>
    <w:rsid w:val="004148BB"/>
    <w:rsid w:val="00415B25"/>
    <w:rsid w:val="00415B61"/>
    <w:rsid w:val="0041651A"/>
    <w:rsid w:val="00417EC6"/>
    <w:rsid w:val="00420F34"/>
    <w:rsid w:val="00423EB3"/>
    <w:rsid w:val="00424CDA"/>
    <w:rsid w:val="00426CAB"/>
    <w:rsid w:val="004326A2"/>
    <w:rsid w:val="00433BF7"/>
    <w:rsid w:val="004379CF"/>
    <w:rsid w:val="00440BE5"/>
    <w:rsid w:val="00440D03"/>
    <w:rsid w:val="004417F3"/>
    <w:rsid w:val="0044311A"/>
    <w:rsid w:val="0045379E"/>
    <w:rsid w:val="004559A1"/>
    <w:rsid w:val="004565D0"/>
    <w:rsid w:val="00457FDA"/>
    <w:rsid w:val="00461035"/>
    <w:rsid w:val="00461B2D"/>
    <w:rsid w:val="00461D6D"/>
    <w:rsid w:val="004636C0"/>
    <w:rsid w:val="004701F0"/>
    <w:rsid w:val="004755FC"/>
    <w:rsid w:val="00475D54"/>
    <w:rsid w:val="00480CB2"/>
    <w:rsid w:val="00481559"/>
    <w:rsid w:val="004843E1"/>
    <w:rsid w:val="00484D36"/>
    <w:rsid w:val="00492C0E"/>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608CD"/>
    <w:rsid w:val="00564AC9"/>
    <w:rsid w:val="00567866"/>
    <w:rsid w:val="00572BAD"/>
    <w:rsid w:val="00575DAF"/>
    <w:rsid w:val="00576BC0"/>
    <w:rsid w:val="00581F99"/>
    <w:rsid w:val="0058391B"/>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043AC"/>
    <w:rsid w:val="00616457"/>
    <w:rsid w:val="00617055"/>
    <w:rsid w:val="00632B74"/>
    <w:rsid w:val="0063711E"/>
    <w:rsid w:val="00640C23"/>
    <w:rsid w:val="00647C1C"/>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C39E1"/>
    <w:rsid w:val="006D7820"/>
    <w:rsid w:val="006E0EF4"/>
    <w:rsid w:val="006E1512"/>
    <w:rsid w:val="006E1B24"/>
    <w:rsid w:val="006E4AE6"/>
    <w:rsid w:val="006E5902"/>
    <w:rsid w:val="006E7AAF"/>
    <w:rsid w:val="006F1183"/>
    <w:rsid w:val="006F4036"/>
    <w:rsid w:val="006F4D6C"/>
    <w:rsid w:val="00701B69"/>
    <w:rsid w:val="007028B1"/>
    <w:rsid w:val="00704CDD"/>
    <w:rsid w:val="00707A9F"/>
    <w:rsid w:val="00711652"/>
    <w:rsid w:val="007121A3"/>
    <w:rsid w:val="007162F4"/>
    <w:rsid w:val="007173DD"/>
    <w:rsid w:val="00717A6E"/>
    <w:rsid w:val="007235A7"/>
    <w:rsid w:val="007240C0"/>
    <w:rsid w:val="007257A1"/>
    <w:rsid w:val="00741746"/>
    <w:rsid w:val="00741A67"/>
    <w:rsid w:val="00741ADB"/>
    <w:rsid w:val="00741BF7"/>
    <w:rsid w:val="00747239"/>
    <w:rsid w:val="007477B7"/>
    <w:rsid w:val="00747E36"/>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A1E38"/>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20EDB"/>
    <w:rsid w:val="00827CFD"/>
    <w:rsid w:val="00830FF6"/>
    <w:rsid w:val="00831FFA"/>
    <w:rsid w:val="0083247A"/>
    <w:rsid w:val="008426F4"/>
    <w:rsid w:val="00845388"/>
    <w:rsid w:val="0084621F"/>
    <w:rsid w:val="0084733E"/>
    <w:rsid w:val="00850363"/>
    <w:rsid w:val="00873D74"/>
    <w:rsid w:val="008759B3"/>
    <w:rsid w:val="00876084"/>
    <w:rsid w:val="00883A9D"/>
    <w:rsid w:val="0088513E"/>
    <w:rsid w:val="00890073"/>
    <w:rsid w:val="008904DD"/>
    <w:rsid w:val="00895930"/>
    <w:rsid w:val="008A5609"/>
    <w:rsid w:val="008A6408"/>
    <w:rsid w:val="008B17A9"/>
    <w:rsid w:val="008B191D"/>
    <w:rsid w:val="008B7CD3"/>
    <w:rsid w:val="008B7F1B"/>
    <w:rsid w:val="008C18EA"/>
    <w:rsid w:val="008D1F3C"/>
    <w:rsid w:val="008D29C2"/>
    <w:rsid w:val="008D44FD"/>
    <w:rsid w:val="008D6863"/>
    <w:rsid w:val="008E0CA2"/>
    <w:rsid w:val="008E3B33"/>
    <w:rsid w:val="008E3E2B"/>
    <w:rsid w:val="008F2E77"/>
    <w:rsid w:val="008F33CF"/>
    <w:rsid w:val="008F6986"/>
    <w:rsid w:val="00905E57"/>
    <w:rsid w:val="00915B97"/>
    <w:rsid w:val="0091768D"/>
    <w:rsid w:val="009258F3"/>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0BD1"/>
    <w:rsid w:val="009E5E02"/>
    <w:rsid w:val="009E773C"/>
    <w:rsid w:val="009F2306"/>
    <w:rsid w:val="009F5FCE"/>
    <w:rsid w:val="00A01639"/>
    <w:rsid w:val="00A0416B"/>
    <w:rsid w:val="00A06813"/>
    <w:rsid w:val="00A20C66"/>
    <w:rsid w:val="00A23E8B"/>
    <w:rsid w:val="00A369CC"/>
    <w:rsid w:val="00A3787E"/>
    <w:rsid w:val="00A46C0B"/>
    <w:rsid w:val="00A47DE8"/>
    <w:rsid w:val="00A57A3B"/>
    <w:rsid w:val="00A57D57"/>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907"/>
    <w:rsid w:val="00B139E5"/>
    <w:rsid w:val="00B233D2"/>
    <w:rsid w:val="00B2555B"/>
    <w:rsid w:val="00B25EE8"/>
    <w:rsid w:val="00B32339"/>
    <w:rsid w:val="00B3642F"/>
    <w:rsid w:val="00B377E9"/>
    <w:rsid w:val="00B40E15"/>
    <w:rsid w:val="00B42EAD"/>
    <w:rsid w:val="00B4384D"/>
    <w:rsid w:val="00B43D12"/>
    <w:rsid w:val="00B501EF"/>
    <w:rsid w:val="00B50383"/>
    <w:rsid w:val="00B63492"/>
    <w:rsid w:val="00B65AD5"/>
    <w:rsid w:val="00B65D9D"/>
    <w:rsid w:val="00B67292"/>
    <w:rsid w:val="00B73252"/>
    <w:rsid w:val="00B73BF9"/>
    <w:rsid w:val="00B77695"/>
    <w:rsid w:val="00B86B75"/>
    <w:rsid w:val="00B91786"/>
    <w:rsid w:val="00B952BD"/>
    <w:rsid w:val="00B974BE"/>
    <w:rsid w:val="00BA4D51"/>
    <w:rsid w:val="00BA4DE5"/>
    <w:rsid w:val="00BA6E38"/>
    <w:rsid w:val="00BA7EFC"/>
    <w:rsid w:val="00BB07C2"/>
    <w:rsid w:val="00BB0D1C"/>
    <w:rsid w:val="00BB34ED"/>
    <w:rsid w:val="00BC13A6"/>
    <w:rsid w:val="00BC48D5"/>
    <w:rsid w:val="00BC4F67"/>
    <w:rsid w:val="00BD3DC6"/>
    <w:rsid w:val="00BF3425"/>
    <w:rsid w:val="00BF68F2"/>
    <w:rsid w:val="00BF6919"/>
    <w:rsid w:val="00C0120D"/>
    <w:rsid w:val="00C059E6"/>
    <w:rsid w:val="00C10CBB"/>
    <w:rsid w:val="00C1369D"/>
    <w:rsid w:val="00C15927"/>
    <w:rsid w:val="00C27DCC"/>
    <w:rsid w:val="00C32B8F"/>
    <w:rsid w:val="00C35960"/>
    <w:rsid w:val="00C36279"/>
    <w:rsid w:val="00C50F93"/>
    <w:rsid w:val="00C52E47"/>
    <w:rsid w:val="00C5517C"/>
    <w:rsid w:val="00C55538"/>
    <w:rsid w:val="00C56AFB"/>
    <w:rsid w:val="00C619F8"/>
    <w:rsid w:val="00C673A2"/>
    <w:rsid w:val="00C67810"/>
    <w:rsid w:val="00C75F60"/>
    <w:rsid w:val="00C76151"/>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2579"/>
    <w:rsid w:val="00CC4156"/>
    <w:rsid w:val="00CC6E59"/>
    <w:rsid w:val="00CD03E2"/>
    <w:rsid w:val="00CD08CA"/>
    <w:rsid w:val="00CE3723"/>
    <w:rsid w:val="00CE53CA"/>
    <w:rsid w:val="00CF0C4C"/>
    <w:rsid w:val="00CF20C0"/>
    <w:rsid w:val="00CF65EB"/>
    <w:rsid w:val="00D16ACA"/>
    <w:rsid w:val="00D20F92"/>
    <w:rsid w:val="00D22831"/>
    <w:rsid w:val="00D22EDA"/>
    <w:rsid w:val="00D30C7B"/>
    <w:rsid w:val="00D3319D"/>
    <w:rsid w:val="00D37515"/>
    <w:rsid w:val="00D4284A"/>
    <w:rsid w:val="00D6054C"/>
    <w:rsid w:val="00D62D8F"/>
    <w:rsid w:val="00D67168"/>
    <w:rsid w:val="00D70418"/>
    <w:rsid w:val="00D74781"/>
    <w:rsid w:val="00D758C5"/>
    <w:rsid w:val="00D758FE"/>
    <w:rsid w:val="00D765DF"/>
    <w:rsid w:val="00D80323"/>
    <w:rsid w:val="00D810E2"/>
    <w:rsid w:val="00D872A2"/>
    <w:rsid w:val="00D902D7"/>
    <w:rsid w:val="00D91AF2"/>
    <w:rsid w:val="00D92DB6"/>
    <w:rsid w:val="00D931CB"/>
    <w:rsid w:val="00DA2E43"/>
    <w:rsid w:val="00DA3F0E"/>
    <w:rsid w:val="00DA4A56"/>
    <w:rsid w:val="00DA73D4"/>
    <w:rsid w:val="00DB0E8A"/>
    <w:rsid w:val="00DB1097"/>
    <w:rsid w:val="00DB1E10"/>
    <w:rsid w:val="00DB6E4D"/>
    <w:rsid w:val="00DC7AFD"/>
    <w:rsid w:val="00DD40F9"/>
    <w:rsid w:val="00DE0FF0"/>
    <w:rsid w:val="00DE1DEE"/>
    <w:rsid w:val="00DE42AA"/>
    <w:rsid w:val="00DE449F"/>
    <w:rsid w:val="00DE4ECC"/>
    <w:rsid w:val="00DE7903"/>
    <w:rsid w:val="00DF42F2"/>
    <w:rsid w:val="00E00A66"/>
    <w:rsid w:val="00E00E4F"/>
    <w:rsid w:val="00E01218"/>
    <w:rsid w:val="00E03AD5"/>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11695</Words>
  <Characters>66662</Characters>
  <Application>Microsoft Office Word</Application>
  <DocSecurity>0</DocSecurity>
  <Lines>555</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cp:revision>
  <dcterms:created xsi:type="dcterms:W3CDTF">2020-02-18T20:08:00Z</dcterms:created>
  <dcterms:modified xsi:type="dcterms:W3CDTF">2020-02-18T20:08:00Z</dcterms:modified>
</cp:coreProperties>
</file>