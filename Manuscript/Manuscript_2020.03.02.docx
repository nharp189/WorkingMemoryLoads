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2108D7" w14:textId="6E81D2E7" w:rsidR="00E75F14" w:rsidRDefault="00C95E64">
      <w:pPr>
        <w:pStyle w:val="Title"/>
      </w:pPr>
      <w:r>
        <w:t>Domain-specific working memory loads selectively increase negative interp</w:t>
      </w:r>
      <w:del w:id="0" w:author="Nicholas Harp" w:date="2019-11-24T10:17:00Z">
        <w:r w:rsidDel="002D6F0B">
          <w:delText>e</w:delText>
        </w:r>
      </w:del>
      <w:r>
        <w:t>r</w:t>
      </w:r>
      <w:ins w:id="1" w:author="Nicholas Harp" w:date="2019-11-24T10:17:00Z">
        <w:r w:rsidR="002D6F0B">
          <w:t>e</w:t>
        </w:r>
      </w:ins>
      <w:r>
        <w:t>tations of surprised facial expressions</w:t>
      </w:r>
    </w:p>
    <w:tbl>
      <w:tblPr>
        <w:tblStyle w:val="Table"/>
        <w:tblW w:w="5000" w:type="pct"/>
        <w:tblLook w:val="07C0" w:firstRow="0" w:lastRow="1" w:firstColumn="1" w:lastColumn="1" w:noHBand="1" w:noVBand="1"/>
      </w:tblPr>
      <w:tblGrid>
        <w:gridCol w:w="9404"/>
      </w:tblGrid>
      <w:tr w:rsidR="00E75F14" w14:paraId="380FDD86" w14:textId="77777777">
        <w:tc>
          <w:tcPr>
            <w:tcW w:w="0" w:type="auto"/>
          </w:tcPr>
          <w:p w14:paraId="115D0184" w14:textId="77777777" w:rsidR="00E75F14" w:rsidRDefault="00C95E64">
            <w:pPr>
              <w:pStyle w:val="Compact"/>
              <w:jc w:val="center"/>
            </w:pPr>
            <w:r>
              <w:t>Nicholas R. Harp</w:t>
            </w:r>
            <w:r>
              <w:rPr>
                <w:vertAlign w:val="superscript"/>
              </w:rPr>
              <w:t>1</w:t>
            </w:r>
            <w:r>
              <w:t> &amp; Maital Neta</w:t>
            </w:r>
            <w:r>
              <w:rPr>
                <w:vertAlign w:val="superscript"/>
              </w:rPr>
              <w:t>1</w:t>
            </w:r>
          </w:p>
        </w:tc>
      </w:tr>
      <w:tr w:rsidR="00E75F14" w14:paraId="77D4D1CE" w14:textId="77777777">
        <w:tc>
          <w:tcPr>
            <w:tcW w:w="0" w:type="auto"/>
          </w:tcPr>
          <w:p w14:paraId="53B23CD6" w14:textId="77777777" w:rsidR="00E75F14" w:rsidRDefault="00C95E64">
            <w:pPr>
              <w:pStyle w:val="Compact"/>
              <w:jc w:val="center"/>
            </w:pPr>
            <w:r>
              <w:rPr>
                <w:vertAlign w:val="superscript"/>
              </w:rPr>
              <w:t>1</w:t>
            </w:r>
            <w:r>
              <w:t xml:space="preserve"> University of Nebraska-Lincoln</w:t>
            </w:r>
          </w:p>
        </w:tc>
      </w:tr>
      <w:tr w:rsidR="00E75F14" w14:paraId="1CD17799" w14:textId="77777777">
        <w:tc>
          <w:tcPr>
            <w:tcW w:w="0" w:type="auto"/>
          </w:tcPr>
          <w:p w14:paraId="3A81B38A" w14:textId="77777777" w:rsidR="00E75F14" w:rsidRDefault="00C95E64">
            <w:pPr>
              <w:pStyle w:val="Compact"/>
              <w:jc w:val="center"/>
            </w:pPr>
            <w:r>
              <w:t>                                                                                                                                                    </w:t>
            </w:r>
          </w:p>
        </w:tc>
      </w:tr>
    </w:tbl>
    <w:p w14:paraId="2AE5E07B" w14:textId="77777777" w:rsidR="00E75F14" w:rsidRDefault="00C95E64">
      <w:pPr>
        <w:pStyle w:val="BodyText"/>
      </w:pPr>
      <w:r>
        <w:t> </w:t>
      </w:r>
    </w:p>
    <w:p w14:paraId="4FE1957D" w14:textId="77777777" w:rsidR="00E75F14" w:rsidRDefault="00C95E64">
      <w:pPr>
        <w:pStyle w:val="BodyText"/>
      </w:pPr>
      <w:r>
        <w:t> </w:t>
      </w:r>
    </w:p>
    <w:p w14:paraId="1C30CF34" w14:textId="77777777" w:rsidR="00E75F14" w:rsidRDefault="00C95E64">
      <w:pPr>
        <w:pStyle w:val="BodyText"/>
      </w:pPr>
      <w:r>
        <w:t> </w:t>
      </w:r>
    </w:p>
    <w:p w14:paraId="1789BBDC" w14:textId="77777777" w:rsidR="00E75F14" w:rsidRDefault="00C95E64">
      <w:pPr>
        <w:pStyle w:val="BodyText"/>
      </w:pPr>
      <w:r>
        <w:t> </w:t>
      </w:r>
    </w:p>
    <w:p w14:paraId="19F8A2B8" w14:textId="77777777" w:rsidR="00E75F14" w:rsidRDefault="00C95E64">
      <w:pPr>
        <w:pStyle w:val="BodyText"/>
      </w:pPr>
      <w:r>
        <w:t> </w:t>
      </w:r>
    </w:p>
    <w:p w14:paraId="72871E5E" w14:textId="77777777" w:rsidR="00E75F14" w:rsidRDefault="00C95E64">
      <w:pPr>
        <w:pStyle w:val="BodyText"/>
      </w:pPr>
      <w:r>
        <w:t> </w:t>
      </w:r>
    </w:p>
    <w:p w14:paraId="44A4FED3" w14:textId="77777777" w:rsidR="00E75F14" w:rsidRDefault="00C95E64">
      <w:pPr>
        <w:pStyle w:val="BodyText"/>
      </w:pPr>
      <w:r>
        <w:t> </w:t>
      </w:r>
    </w:p>
    <w:p w14:paraId="08D0B61A" w14:textId="77777777" w:rsidR="00E75F14" w:rsidRDefault="00C95E64">
      <w:pPr>
        <w:pStyle w:val="Heading1"/>
      </w:pPr>
      <w:bookmarkStart w:id="2" w:name="author-note"/>
      <w:r>
        <w:t>Author note</w:t>
      </w:r>
      <w:bookmarkEnd w:id="2"/>
    </w:p>
    <w:p w14:paraId="49E6C7EE" w14:textId="02EFE41A" w:rsidR="00E75F14" w:rsidRDefault="00C95E64">
      <w:pPr>
        <w:pStyle w:val="FirstParagraph"/>
        <w:rPr>
          <w:ins w:id="3" w:author="Nicholas Harp" w:date="2020-02-26T12:53:00Z"/>
          <w:rStyle w:val="Hyperlink"/>
        </w:rPr>
      </w:pPr>
      <w:r>
        <w:t>Correspondence concerning this article should be addressed to Nicholas R. Harp</w:t>
      </w:r>
      <w:r w:rsidR="002E471A">
        <w:t xml:space="preserve">. </w:t>
      </w:r>
      <w:r>
        <w:t xml:space="preserve">E-mail: </w:t>
      </w:r>
      <w:hyperlink r:id="rId7">
        <w:r>
          <w:rPr>
            <w:rStyle w:val="Hyperlink"/>
          </w:rPr>
          <w:t>nharp@huskers.unl.edu</w:t>
        </w:r>
      </w:hyperlink>
    </w:p>
    <w:p w14:paraId="480E6E6B" w14:textId="223715D7" w:rsidR="004A5264" w:rsidRDefault="004A5264" w:rsidP="004A5264">
      <w:pPr>
        <w:pStyle w:val="BodyText"/>
        <w:rPr>
          <w:ins w:id="4" w:author="Nicholas Harp" w:date="2020-02-26T12:53:00Z"/>
        </w:rPr>
      </w:pPr>
    </w:p>
    <w:p w14:paraId="364D9F3D" w14:textId="6D07CF28" w:rsidR="004A5264" w:rsidRDefault="004A5264" w:rsidP="004A5264">
      <w:pPr>
        <w:pStyle w:val="BodyText"/>
        <w:rPr>
          <w:ins w:id="5" w:author="Nicholas Harp" w:date="2020-02-26T12:53:00Z"/>
        </w:rPr>
      </w:pPr>
    </w:p>
    <w:p w14:paraId="5FA31C9A" w14:textId="373DF12A" w:rsidR="004A5264" w:rsidRDefault="004A5264" w:rsidP="004A5264">
      <w:pPr>
        <w:pStyle w:val="BodyText"/>
        <w:jc w:val="center"/>
        <w:rPr>
          <w:ins w:id="6" w:author="Nicholas Harp" w:date="2020-02-26T12:53:00Z"/>
          <w:b/>
          <w:bCs/>
        </w:rPr>
      </w:pPr>
      <w:ins w:id="7" w:author="Nicholas Harp" w:date="2020-02-26T12:53:00Z">
        <w:r>
          <w:rPr>
            <w:b/>
            <w:bCs/>
          </w:rPr>
          <w:lastRenderedPageBreak/>
          <w:t>Abstract</w:t>
        </w:r>
      </w:ins>
    </w:p>
    <w:p w14:paraId="5E59AAE7" w14:textId="4D5DB54B" w:rsidR="004A5264" w:rsidRPr="004A5264" w:rsidRDefault="004A5264" w:rsidP="000C6B8C">
      <w:pPr>
        <w:pStyle w:val="BodyText"/>
      </w:pPr>
      <w:moveFromRangeStart w:id="8" w:author="Nicholas Harp" w:date="2020-02-26T13:09:00Z" w:name="move33614982"/>
      <w:moveFrom w:id="9" w:author="Nicholas Harp" w:date="2020-02-26T13:09:00Z">
        <w:r w:rsidRPr="00D8356B" w:rsidDel="00D8356B">
          <w:t xml:space="preserve">Many facial expressions convey a relatively clear emotional valence (e.g., happy is positive, angry is negative). However, some expressions (surprised) are more ambiguous, resulting in individual differences in the tendency to interpret these expressions as positive or negative. </w:t>
        </w:r>
      </w:moveFrom>
      <w:moveFromRangeEnd w:id="8"/>
      <w:del w:id="10" w:author="Nicholas Harp" w:date="2020-02-26T13:09:00Z">
        <w:r w:rsidRPr="00D8356B" w:rsidDel="00D8356B">
          <w:delText>Increasing c</w:delText>
        </w:r>
      </w:del>
      <w:ins w:id="11" w:author="Nicholas Harp" w:date="2020-02-26T13:09:00Z">
        <w:r w:rsidR="00D8356B">
          <w:t>C</w:t>
        </w:r>
      </w:ins>
      <w:r w:rsidRPr="00D8356B">
        <w:t xml:space="preserve">ognitive </w:t>
      </w:r>
      <w:del w:id="12" w:author="Nicholas Harp" w:date="2020-02-26T13:11:00Z">
        <w:r w:rsidRPr="00D8356B" w:rsidDel="00D8356B">
          <w:delText xml:space="preserve">load </w:delText>
        </w:r>
      </w:del>
      <w:ins w:id="13" w:author="Nicholas Harp" w:date="2020-02-26T13:11:00Z">
        <w:r w:rsidR="00D8356B">
          <w:t xml:space="preserve">resources </w:t>
        </w:r>
      </w:ins>
      <w:ins w:id="14" w:author="Nicholas Harp" w:date="2020-02-27T06:18:00Z">
        <w:r w:rsidR="009F4FB6">
          <w:t>support</w:t>
        </w:r>
      </w:ins>
      <w:del w:id="15" w:author="Nicholas Harp" w:date="2020-02-26T13:11:00Z">
        <w:r w:rsidRPr="00D8356B" w:rsidDel="00D8356B">
          <w:delText xml:space="preserve">is known to affect emotional </w:delText>
        </w:r>
      </w:del>
      <w:del w:id="16" w:author="Nicholas Harp" w:date="2020-02-26T13:10:00Z">
        <w:r w:rsidRPr="00D8356B" w:rsidDel="00D8356B">
          <w:delText xml:space="preserve">responses </w:delText>
        </w:r>
      </w:del>
      <w:del w:id="17" w:author="Nicholas Harp" w:date="2020-02-26T13:11:00Z">
        <w:r w:rsidRPr="00D8356B" w:rsidDel="00D8356B">
          <w:delText>in a variety of ways</w:delText>
        </w:r>
      </w:del>
      <w:ins w:id="18" w:author="Nicholas Harp" w:date="2020-02-26T13:15:00Z">
        <w:r w:rsidR="00D8356B">
          <w:t xml:space="preserve"> successful executive functioning</w:t>
        </w:r>
      </w:ins>
      <w:r w:rsidRPr="00D8356B">
        <w:t xml:space="preserve">; when resources are limited, </w:t>
      </w:r>
      <w:del w:id="19" w:author="Nicholas Harp" w:date="2020-02-26T13:11:00Z">
        <w:r w:rsidRPr="00D8356B" w:rsidDel="00D8356B">
          <w:delText>responses may be inhibited or amplified</w:delText>
        </w:r>
      </w:del>
      <w:ins w:id="20" w:author="Nicholas Harp" w:date="2020-02-26T13:25:00Z">
        <w:r w:rsidR="00AC786D">
          <w:t>concurrent processe</w:t>
        </w:r>
      </w:ins>
      <w:ins w:id="21" w:author="Nicholas Harp" w:date="2020-02-26T13:26:00Z">
        <w:r w:rsidR="00AC786D">
          <w:t xml:space="preserve">sing suffers due to </w:t>
        </w:r>
      </w:ins>
      <w:ins w:id="22" w:author="Nicholas Harp" w:date="2020-02-26T13:28:00Z">
        <w:r w:rsidR="00795F94">
          <w:t xml:space="preserve">a </w:t>
        </w:r>
      </w:ins>
      <w:ins w:id="23" w:author="Nicholas Harp" w:date="2020-02-26T13:26:00Z">
        <w:r w:rsidR="00AC786D">
          <w:t>lack</w:t>
        </w:r>
      </w:ins>
      <w:ins w:id="24" w:author="Nicholas Harp" w:date="2020-02-26T13:28:00Z">
        <w:r w:rsidR="00795F94">
          <w:t xml:space="preserve"> of</w:t>
        </w:r>
      </w:ins>
      <w:ins w:id="25" w:author="Nicholas Harp" w:date="2020-02-26T13:26:00Z">
        <w:r w:rsidR="00AC786D">
          <w:t xml:space="preserve"> resource availability</w:t>
        </w:r>
      </w:ins>
      <w:r w:rsidRPr="00D8356B">
        <w:t xml:space="preserve">. </w:t>
      </w:r>
      <w:ins w:id="26" w:author="Nicholas Harp" w:date="2020-02-26T13:24:00Z">
        <w:r w:rsidR="00AC786D">
          <w:t xml:space="preserve">Further, </w:t>
        </w:r>
      </w:ins>
      <w:ins w:id="27" w:author="Nicholas Harp" w:date="2020-02-26T13:15:00Z">
        <w:r w:rsidR="00D8356B">
          <w:t>load</w:t>
        </w:r>
      </w:ins>
      <w:ins w:id="28" w:author="Nicholas Harp" w:date="2020-02-26T13:24:00Z">
        <w:r w:rsidR="00AC786D">
          <w:t xml:space="preserve"> effects</w:t>
        </w:r>
      </w:ins>
      <w:ins w:id="29" w:author="Nicholas Harp" w:date="2020-02-26T13:15:00Z">
        <w:r w:rsidR="00D8356B">
          <w:t xml:space="preserve"> </w:t>
        </w:r>
      </w:ins>
      <w:ins w:id="30" w:author="Nicholas Harp" w:date="2020-02-26T13:16:00Z">
        <w:r w:rsidR="00D8356B">
          <w:t>have shown domain-specific</w:t>
        </w:r>
      </w:ins>
      <w:ins w:id="31" w:author="Nicholas Harp" w:date="2020-02-26T13:24:00Z">
        <w:r w:rsidR="00AC786D">
          <w:t>ity</w:t>
        </w:r>
      </w:ins>
      <w:ins w:id="32" w:author="Nicholas Harp" w:date="2020-02-26T13:16:00Z">
        <w:r w:rsidR="00D8356B">
          <w:t xml:space="preserve">; that is, </w:t>
        </w:r>
      </w:ins>
      <w:ins w:id="33" w:author="Nicholas Harp" w:date="2020-02-26T13:18:00Z">
        <w:r w:rsidR="00D8356B">
          <w:t>emotional and</w:t>
        </w:r>
      </w:ins>
      <w:ins w:id="34" w:author="Nicholas Harp" w:date="2020-02-26T13:16:00Z">
        <w:r w:rsidR="00D8356B">
          <w:t xml:space="preserve"> non-emotional loads</w:t>
        </w:r>
      </w:ins>
      <w:ins w:id="35" w:author="Nicholas Harp" w:date="2020-02-26T13:18:00Z">
        <w:r w:rsidR="00D8356B">
          <w:t xml:space="preserve"> recruit dissociable </w:t>
        </w:r>
      </w:ins>
      <w:ins w:id="36" w:author="Nicholas Harp" w:date="2020-02-26T13:28:00Z">
        <w:r w:rsidR="00795F94">
          <w:t xml:space="preserve">cognitive </w:t>
        </w:r>
      </w:ins>
      <w:ins w:id="37" w:author="Nicholas Harp" w:date="2020-02-26T13:18:00Z">
        <w:r w:rsidR="00D8356B">
          <w:t>resources</w:t>
        </w:r>
      </w:ins>
      <w:ins w:id="38" w:author="Nicholas Harp" w:date="2020-02-26T13:16:00Z">
        <w:r w:rsidR="00D8356B">
          <w:t xml:space="preserve">. </w:t>
        </w:r>
      </w:ins>
      <w:ins w:id="39" w:author="Nicholas Harp" w:date="2020-02-26T13:18:00Z">
        <w:r w:rsidR="00D8356B">
          <w:t>As such,</w:t>
        </w:r>
      </w:ins>
      <w:ins w:id="40" w:author="Nicholas Harp" w:date="2020-02-26T13:19:00Z">
        <w:r w:rsidR="0065635E">
          <w:t xml:space="preserve"> </w:t>
        </w:r>
      </w:ins>
      <w:ins w:id="41" w:author="Nicholas Harp" w:date="2020-02-26T13:26:00Z">
        <w:r w:rsidR="00AC786D">
          <w:t xml:space="preserve">domain-specific (i.e., emotional) loads should alter </w:t>
        </w:r>
      </w:ins>
      <w:ins w:id="42" w:author="Nicholas Harp" w:date="2020-02-26T13:19:00Z">
        <w:r w:rsidR="0065635E">
          <w:t xml:space="preserve">processes </w:t>
        </w:r>
      </w:ins>
      <w:ins w:id="43" w:author="Nicholas Harp" w:date="2020-02-26T13:27:00Z">
        <w:r w:rsidR="00AC786D">
          <w:t xml:space="preserve">which </w:t>
        </w:r>
      </w:ins>
      <w:ins w:id="44" w:author="Nicholas Harp" w:date="2020-02-26T13:19:00Z">
        <w:r w:rsidR="0065635E">
          <w:t xml:space="preserve">rely on </w:t>
        </w:r>
      </w:ins>
      <w:ins w:id="45" w:author="Nicholas Harp" w:date="2020-02-26T13:27:00Z">
        <w:r w:rsidR="00AC786D">
          <w:t>the same resources recruited by the load</w:t>
        </w:r>
      </w:ins>
      <w:ins w:id="46" w:author="Nicholas Harp" w:date="2020-02-26T13:19:00Z">
        <w:r w:rsidR="0065635E">
          <w:t xml:space="preserve">. </w:t>
        </w:r>
      </w:ins>
      <w:ins w:id="47" w:author="Nicholas Harp" w:date="2020-02-26T13:39:00Z">
        <w:r w:rsidR="000C6B8C">
          <w:t>Resolving</w:t>
        </w:r>
      </w:ins>
      <w:ins w:id="48" w:author="Nicholas Harp" w:date="2020-02-26T13:38:00Z">
        <w:r w:rsidR="000C6B8C">
          <w:t xml:space="preserve"> emotional</w:t>
        </w:r>
      </w:ins>
      <w:ins w:id="49" w:author="Nicholas Harp" w:date="2020-02-26T13:39:00Z">
        <w:r w:rsidR="000C6B8C">
          <w:t xml:space="preserve"> </w:t>
        </w:r>
      </w:ins>
      <w:ins w:id="50" w:author="Nicholas Harp" w:date="2020-02-26T13:38:00Z">
        <w:r w:rsidR="000C6B8C">
          <w:t>ambigu</w:t>
        </w:r>
      </w:ins>
      <w:ins w:id="51" w:author="Nicholas Harp" w:date="2020-02-26T13:39:00Z">
        <w:r w:rsidR="000C6B8C">
          <w:t>ity in</w:t>
        </w:r>
      </w:ins>
      <w:moveToRangeStart w:id="52" w:author="Nicholas Harp" w:date="2020-02-26T13:09:00Z" w:name="move33614982"/>
      <w:moveTo w:id="53" w:author="Nicholas Harp" w:date="2020-02-26T13:09:00Z">
        <w:del w:id="54" w:author="Nicholas Harp" w:date="2020-02-26T13:20:00Z">
          <w:r w:rsidR="00D8356B" w:rsidRPr="00D8356B" w:rsidDel="0065635E">
            <w:delText>M</w:delText>
          </w:r>
        </w:del>
        <w:del w:id="55" w:author="Nicholas Harp" w:date="2020-02-26T13:38:00Z">
          <w:r w:rsidR="00D8356B" w:rsidRPr="00D8356B" w:rsidDel="000C6B8C">
            <w:delText>any</w:delText>
          </w:r>
        </w:del>
        <w:r w:rsidR="00D8356B" w:rsidRPr="00D8356B">
          <w:t xml:space="preserve"> facial expressions</w:t>
        </w:r>
      </w:moveTo>
      <w:ins w:id="56" w:author="Nicholas Harp" w:date="2020-02-26T13:39:00Z">
        <w:r w:rsidR="000C6B8C">
          <w:t xml:space="preserve"> </w:t>
        </w:r>
      </w:ins>
      <w:moveTo w:id="57" w:author="Nicholas Harp" w:date="2020-02-26T13:09:00Z">
        <w:del w:id="58" w:author="Nicholas Harp" w:date="2020-02-26T13:39:00Z">
          <w:r w:rsidR="00D8356B" w:rsidRPr="00D8356B" w:rsidDel="000C6B8C">
            <w:delText xml:space="preserve"> </w:delText>
          </w:r>
        </w:del>
      </w:moveTo>
      <w:ins w:id="59" w:author="Nicholas Harp" w:date="2020-02-26T13:39:00Z">
        <w:r w:rsidR="000C6B8C">
          <w:t>is</w:t>
        </w:r>
      </w:ins>
      <w:ins w:id="60" w:author="Nicholas Harp" w:date="2020-02-26T13:38:00Z">
        <w:r w:rsidR="000C6B8C">
          <w:t xml:space="preserve"> one process which may be affected by domain-specific loads. While most expressions </w:t>
        </w:r>
      </w:ins>
      <w:moveTo w:id="61" w:author="Nicholas Harp" w:date="2020-02-26T13:09:00Z">
        <w:r w:rsidR="00D8356B" w:rsidRPr="00D8356B">
          <w:t>convey a relatively clear emotional valence (e.g., happy is positive, angry is negative)</w:t>
        </w:r>
      </w:moveTo>
      <w:ins w:id="62" w:author="Nicholas Harp" w:date="2020-02-26T13:20:00Z">
        <w:r w:rsidR="0065635E">
          <w:t>,</w:t>
        </w:r>
      </w:ins>
      <w:moveTo w:id="63" w:author="Nicholas Harp" w:date="2020-02-26T13:09:00Z">
        <w:del w:id="64" w:author="Nicholas Harp" w:date="2020-02-26T13:20:00Z">
          <w:r w:rsidR="00D8356B" w:rsidRPr="00D8356B" w:rsidDel="0065635E">
            <w:delText>.</w:delText>
          </w:r>
        </w:del>
        <w:r w:rsidR="00D8356B" w:rsidRPr="00D8356B">
          <w:t xml:space="preserve"> </w:t>
        </w:r>
        <w:del w:id="65" w:author="Nicholas Harp" w:date="2020-02-26T13:20:00Z">
          <w:r w:rsidR="00D8356B" w:rsidRPr="00D8356B" w:rsidDel="0065635E">
            <w:delText xml:space="preserve">However, </w:delText>
          </w:r>
        </w:del>
        <w:del w:id="66" w:author="Nicholas Harp" w:date="2020-02-26T13:38:00Z">
          <w:r w:rsidR="00D8356B" w:rsidRPr="00D8356B" w:rsidDel="000C6B8C">
            <w:delText>some expressions</w:delText>
          </w:r>
        </w:del>
      </w:moveTo>
      <w:ins w:id="67" w:author="Nicholas Harp" w:date="2020-02-26T13:39:00Z">
        <w:r w:rsidR="000C6B8C">
          <w:t>emotionally ambiguous</w:t>
        </w:r>
      </w:ins>
      <w:ins w:id="68" w:author="Nicholas Harp" w:date="2020-02-26T13:38:00Z">
        <w:r w:rsidR="000C6B8C">
          <w:t xml:space="preserve"> expressions</w:t>
        </w:r>
      </w:ins>
      <w:ins w:id="69" w:author="Nicholas Harp" w:date="2020-02-26T13:39:00Z">
        <w:r w:rsidR="000C6B8C">
          <w:t xml:space="preserve"> (surprised)</w:t>
        </w:r>
      </w:ins>
      <w:moveTo w:id="70" w:author="Nicholas Harp" w:date="2020-02-26T13:09:00Z">
        <w:r w:rsidR="00D8356B" w:rsidRPr="00D8356B">
          <w:t xml:space="preserve"> </w:t>
        </w:r>
        <w:del w:id="71" w:author="Nicholas Harp" w:date="2020-02-26T13:38:00Z">
          <w:r w:rsidR="00D8356B" w:rsidRPr="00D8356B" w:rsidDel="000C6B8C">
            <w:delText xml:space="preserve">(surprised) </w:delText>
          </w:r>
        </w:del>
        <w:r w:rsidR="00D8356B" w:rsidRPr="00D8356B">
          <w:t xml:space="preserve">are </w:t>
        </w:r>
        <w:del w:id="72" w:author="Nicholas Harp" w:date="2020-02-26T13:40:00Z">
          <w:r w:rsidR="00D8356B" w:rsidRPr="00D8356B" w:rsidDel="000C6B8C">
            <w:delText>more ambiguous</w:delText>
          </w:r>
        </w:del>
      </w:moveTo>
      <w:ins w:id="73" w:author="Nicholas Harp" w:date="2020-02-26T13:40:00Z">
        <w:r w:rsidR="000C6B8C">
          <w:t>not clear</w:t>
        </w:r>
      </w:ins>
      <w:moveTo w:id="74" w:author="Nicholas Harp" w:date="2020-02-26T13:09:00Z">
        <w:r w:rsidR="00D8356B" w:rsidRPr="00D8356B">
          <w:t xml:space="preserve">, resulting in individual differences in the tendency to interpret these expressions as positive or negative. </w:t>
        </w:r>
      </w:moveTo>
      <w:moveToRangeEnd w:id="52"/>
      <w:r w:rsidRPr="00D8356B">
        <w:t xml:space="preserve">Critically, positive interpretations of surprised faces are </w:t>
      </w:r>
      <w:del w:id="75" w:author="Nicholas Harp" w:date="2020-02-26T13:40:00Z">
        <w:r w:rsidRPr="00D8356B" w:rsidDel="00674517">
          <w:delText xml:space="preserve">slower and likely </w:delText>
        </w:r>
      </w:del>
      <w:ins w:id="76" w:author="Nicholas Harp" w:date="2020-02-26T13:40:00Z">
        <w:r w:rsidR="00674517">
          <w:t xml:space="preserve">thought to </w:t>
        </w:r>
      </w:ins>
      <w:r w:rsidRPr="00D8356B">
        <w:t xml:space="preserve">require a top-down regulatory process. Here, we investigated the effects of varying cognitive load in emotional and </w:t>
      </w:r>
      <w:del w:id="77" w:author="Nicholas Harp" w:date="2020-02-26T13:21:00Z">
        <w:r w:rsidRPr="00D8356B" w:rsidDel="0065635E">
          <w:delText xml:space="preserve">neutral </w:delText>
        </w:r>
      </w:del>
      <w:ins w:id="78" w:author="Nicholas Harp" w:date="2020-02-26T13:21:00Z">
        <w:r w:rsidR="0065635E">
          <w:t>non-emotional</w:t>
        </w:r>
        <w:r w:rsidR="0065635E" w:rsidRPr="00D8356B">
          <w:t xml:space="preserve"> </w:t>
        </w:r>
      </w:ins>
      <w:r w:rsidRPr="00D8356B">
        <w:t xml:space="preserve">domains on evaluations of </w:t>
      </w:r>
      <w:del w:id="79" w:author="Nicholas Harp" w:date="2020-02-26T13:21:00Z">
        <w:r w:rsidRPr="00D8356B" w:rsidDel="0065635E">
          <w:delText>face stimuli</w:delText>
        </w:r>
      </w:del>
      <w:ins w:id="80" w:author="Nicholas Harp" w:date="2020-02-26T13:21:00Z">
        <w:r w:rsidR="0065635E">
          <w:t>surprised faces</w:t>
        </w:r>
      </w:ins>
      <w:ins w:id="81" w:author="Nicholas Harp" w:date="2020-02-26T13:40:00Z">
        <w:r w:rsidR="00674517">
          <w:t xml:space="preserve"> and the underlying cognitive-motor dynamics</w:t>
        </w:r>
      </w:ins>
      <w:r w:rsidRPr="00D8356B">
        <w:t xml:space="preserve">. The task required participants to hold either two (low-load) or six (high-load) </w:t>
      </w:r>
      <w:del w:id="82" w:author="Nicholas Harp" w:date="2020-02-26T13:21:00Z">
        <w:r w:rsidRPr="00D8356B" w:rsidDel="0065635E">
          <w:delText xml:space="preserve">neutral or </w:delText>
        </w:r>
      </w:del>
      <w:r w:rsidRPr="00D8356B">
        <w:t>emotional (positive and negative)</w:t>
      </w:r>
      <w:ins w:id="83" w:author="Nicholas Harp" w:date="2020-02-26T13:21:00Z">
        <w:r w:rsidR="0065635E">
          <w:t xml:space="preserve"> or non-emotional</w:t>
        </w:r>
      </w:ins>
      <w:r w:rsidRPr="00D8356B">
        <w:t xml:space="preserve"> images in memory while rating the valence of angry, happy, or surprised faces</w:t>
      </w:r>
      <w:ins w:id="84" w:author="Nicholas Harp" w:date="2020-02-26T13:41:00Z">
        <w:r w:rsidR="00674517">
          <w:t>, followed by</w:t>
        </w:r>
      </w:ins>
      <w:del w:id="85" w:author="Nicholas Harp" w:date="2020-02-26T13:41:00Z">
        <w:r w:rsidRPr="00D8356B" w:rsidDel="00674517">
          <w:delText>.</w:delText>
        </w:r>
      </w:del>
      <w:r w:rsidRPr="00D8356B">
        <w:t xml:space="preserve"> </w:t>
      </w:r>
      <w:del w:id="86" w:author="Nicholas Harp" w:date="2020-02-26T13:41:00Z">
        <w:r w:rsidRPr="00D8356B" w:rsidDel="00674517">
          <w:delText xml:space="preserve">After each face presentation, participants judged </w:delText>
        </w:r>
      </w:del>
      <w:r w:rsidRPr="00D8356B">
        <w:t xml:space="preserve">a </w:t>
      </w:r>
      <w:ins w:id="87" w:author="Nicholas Harp" w:date="2020-02-26T13:41:00Z">
        <w:r w:rsidR="00674517">
          <w:t xml:space="preserve">memory </w:t>
        </w:r>
      </w:ins>
      <w:r w:rsidRPr="00D8356B">
        <w:t xml:space="preserve">probe </w:t>
      </w:r>
      <w:del w:id="88" w:author="Nicholas Harp" w:date="2020-02-26T13:41:00Z">
        <w:r w:rsidRPr="00D8356B" w:rsidDel="00674517">
          <w:delText xml:space="preserve">as </w:delText>
        </w:r>
      </w:del>
      <w:ins w:id="89" w:author="Nicholas Harp" w:date="2020-02-26T13:41:00Z">
        <w:r w:rsidR="00674517">
          <w:t>which participants judged as</w:t>
        </w:r>
        <w:r w:rsidR="00674517" w:rsidRPr="00D8356B">
          <w:t xml:space="preserve"> </w:t>
        </w:r>
      </w:ins>
      <w:r w:rsidRPr="00D8356B">
        <w:t xml:space="preserve">either old or new. </w:t>
      </w:r>
      <w:del w:id="90" w:author="Nicholas Harp" w:date="2020-02-26T13:41:00Z">
        <w:r w:rsidRPr="00D8356B" w:rsidDel="00674517">
          <w:delText>We predicted that ratings of surprised faces would be more negative for emotional compared to neutral load and for high- compared to low-load trials.</w:delText>
        </w:r>
      </w:del>
      <w:ins w:id="91" w:author="Nicholas Harp" w:date="2020-02-26T13:41:00Z">
        <w:r w:rsidR="00674517">
          <w:t>As predicted,</w:t>
        </w:r>
      </w:ins>
      <w:r w:rsidRPr="00D8356B">
        <w:t xml:space="preserve"> </w:t>
      </w:r>
      <w:ins w:id="92" w:author="Nicholas Harp" w:date="2020-02-26T13:41:00Z">
        <w:r w:rsidR="00674517">
          <w:t>a</w:t>
        </w:r>
      </w:ins>
      <w:del w:id="93" w:author="Nicholas Harp" w:date="2020-02-26T13:41:00Z">
        <w:r w:rsidRPr="00D8356B" w:rsidDel="00674517">
          <w:delText>A</w:delText>
        </w:r>
      </w:del>
      <w:r w:rsidRPr="00D8356B">
        <w:t xml:space="preserve"> </w:t>
      </w:r>
      <w:del w:id="94" w:author="Nicholas Harp" w:date="2020-02-26T13:22:00Z">
        <w:r w:rsidRPr="00D8356B" w:rsidDel="0065635E">
          <w:delText>load (low, high) x type (neutral, emotional) x expression (angry, happy, surprised) repeated-measures ANOVA revealed an interaction of load x valence, F(2,38)=10.714, p&lt;.001, such that surprised expressions are rated more negatively under high- than low-load (p=.001). Further, an interaction of type x valence, F(2,38)=16.249, p&lt;.001, demonstrates that emotional load results in more negative ratings of surprised faces (p&lt;.001) than neutral load</w:delText>
        </w:r>
      </w:del>
      <w:ins w:id="95" w:author="Nicholas Harp" w:date="2020-02-26T13:22:00Z">
        <w:r w:rsidR="0065635E">
          <w:t xml:space="preserve">mixed effects model revealed </w:t>
        </w:r>
      </w:ins>
      <w:ins w:id="96" w:author="Nicholas Harp" w:date="2020-02-26T13:42:00Z">
        <w:r w:rsidR="00674517">
          <w:t>domain-specific effects</w:t>
        </w:r>
      </w:ins>
      <w:ins w:id="97" w:author="Nicholas Harp" w:date="2020-02-26T13:22:00Z">
        <w:r w:rsidR="0065635E">
          <w:t xml:space="preserve"> at both low (</w:t>
        </w:r>
      </w:ins>
      <w:ins w:id="98" w:author="Nicholas Harp" w:date="2020-02-26T14:36:00Z">
        <w:r w:rsidR="004607FB">
          <w:t>p = .001</w:t>
        </w:r>
      </w:ins>
      <w:ins w:id="99" w:author="Nicholas Harp" w:date="2020-02-26T13:22:00Z">
        <w:r w:rsidR="0065635E">
          <w:t>) and high (</w:t>
        </w:r>
      </w:ins>
      <w:ins w:id="100" w:author="Nicholas Harp" w:date="2020-02-26T14:36:00Z">
        <w:r w:rsidR="004607FB">
          <w:rPr>
            <w:i/>
            <w:iCs/>
          </w:rPr>
          <w:t xml:space="preserve">p </w:t>
        </w:r>
        <w:r w:rsidR="004607FB">
          <w:t>&lt; .001</w:t>
        </w:r>
      </w:ins>
      <w:ins w:id="101" w:author="Nicholas Harp" w:date="2020-02-26T13:22:00Z">
        <w:r w:rsidR="0065635E">
          <w:t>) load, such that ratings of surprise were more negative during emotional load</w:t>
        </w:r>
      </w:ins>
      <w:ins w:id="102" w:author="Nicholas Harp" w:date="2020-02-26T13:42:00Z">
        <w:r w:rsidR="00674517">
          <w:t xml:space="preserve">. Further, </w:t>
        </w:r>
      </w:ins>
      <w:ins w:id="103" w:author="Nicholas Harp" w:date="2020-02-26T14:37:00Z">
        <w:r w:rsidR="004607FB">
          <w:t>analyses of response trajectories revealed a</w:t>
        </w:r>
      </w:ins>
      <w:ins w:id="104" w:author="Nicholas Harp" w:date="2020-02-26T14:39:00Z">
        <w:r w:rsidR="004607FB">
          <w:t xml:space="preserve">n </w:t>
        </w:r>
      </w:ins>
      <w:ins w:id="105" w:author="Nicholas Harp" w:date="2020-02-26T14:37:00Z">
        <w:r w:rsidR="004607FB">
          <w:t>interaction</w:t>
        </w:r>
      </w:ins>
      <w:ins w:id="106" w:author="Nicholas Harp" w:date="2020-02-26T14:39:00Z">
        <w:r w:rsidR="004607FB">
          <w:t xml:space="preserve"> of subjective ratings and load</w:t>
        </w:r>
      </w:ins>
      <w:ins w:id="107" w:author="Nicholas Harp" w:date="2020-02-26T14:38:00Z">
        <w:r w:rsidR="004607FB">
          <w:t>,</w:t>
        </w:r>
      </w:ins>
      <w:ins w:id="108" w:author="Nicholas Harp" w:date="2020-02-26T14:37:00Z">
        <w:r w:rsidR="004607FB">
          <w:t xml:space="preserve"> showing that response competition increase</w:t>
        </w:r>
      </w:ins>
      <w:ins w:id="109" w:author="Nicholas Harp" w:date="2020-02-26T14:38:00Z">
        <w:r w:rsidR="004607FB">
          <w:t xml:space="preserve">s when surprise is interpreted as negative during high </w:t>
        </w:r>
      </w:ins>
      <w:ins w:id="110" w:author="Nicholas Harp" w:date="2020-02-26T14:39:00Z">
        <w:r w:rsidR="007D11FD">
          <w:t>compared to low load</w:t>
        </w:r>
      </w:ins>
      <w:ins w:id="111" w:author="Nicholas Harp" w:date="2020-02-26T14:38:00Z">
        <w:r w:rsidR="004607FB">
          <w:t xml:space="preserve"> (p = .005)</w:t>
        </w:r>
      </w:ins>
      <w:ins w:id="112" w:author="Nicholas Harp" w:date="2020-02-26T14:39:00Z">
        <w:r w:rsidR="004607FB">
          <w:t xml:space="preserve"> regardless of domain</w:t>
        </w:r>
      </w:ins>
      <w:r w:rsidRPr="00D8356B">
        <w:t xml:space="preserve">. These results suggest </w:t>
      </w:r>
      <w:del w:id="113" w:author="Nicholas Harp" w:date="2020-02-26T13:43:00Z">
        <w:r w:rsidRPr="00D8356B" w:rsidDel="00674517">
          <w:delText xml:space="preserve">that a higher cognitive load, specifically in an emotional </w:delText>
        </w:r>
      </w:del>
      <w:r w:rsidRPr="00D8356B">
        <w:t>domain</w:t>
      </w:r>
      <w:ins w:id="114" w:author="Nicholas Harp" w:date="2020-02-26T13:43:00Z">
        <w:r w:rsidR="00674517">
          <w:t>-specific (emotional) load</w:t>
        </w:r>
      </w:ins>
      <w:del w:id="115" w:author="Nicholas Harp" w:date="2020-02-26T13:43:00Z">
        <w:r w:rsidRPr="00D8356B" w:rsidDel="00674517">
          <w:delText>,</w:delText>
        </w:r>
      </w:del>
      <w:r w:rsidRPr="00D8356B">
        <w:t xml:space="preserve"> </w:t>
      </w:r>
      <w:del w:id="116" w:author="Nicholas Harp" w:date="2020-02-26T13:23:00Z">
        <w:r w:rsidRPr="00D8356B" w:rsidDel="00AC786D">
          <w:delText xml:space="preserve">may </w:delText>
        </w:r>
      </w:del>
      <w:r w:rsidRPr="00D8356B">
        <w:t>deplete</w:t>
      </w:r>
      <w:ins w:id="117" w:author="Nicholas Harp" w:date="2020-02-26T13:23:00Z">
        <w:r w:rsidR="00AC786D">
          <w:t>s</w:t>
        </w:r>
      </w:ins>
      <w:r w:rsidRPr="00D8356B">
        <w:t xml:space="preserve"> the regulatory resources </w:t>
      </w:r>
      <w:ins w:id="118" w:author="Nicholas Harp" w:date="2020-02-26T13:23:00Z">
        <w:r w:rsidR="00AC786D">
          <w:t xml:space="preserve">necessary </w:t>
        </w:r>
      </w:ins>
      <w:r w:rsidRPr="00D8356B">
        <w:t xml:space="preserve">for positive interpretations of </w:t>
      </w:r>
      <w:ins w:id="119" w:author="Nicholas Harp" w:date="2020-02-26T13:23:00Z">
        <w:r w:rsidR="00AC786D">
          <w:t xml:space="preserve">emotional </w:t>
        </w:r>
      </w:ins>
      <w:r w:rsidRPr="00D8356B">
        <w:t>ambiguity</w:t>
      </w:r>
      <w:ins w:id="120" w:author="Nicholas Harp" w:date="2020-02-26T13:43:00Z">
        <w:r w:rsidR="00674517">
          <w:t>, and that load more broadly taxes domain-general resources</w:t>
        </w:r>
      </w:ins>
      <w:r w:rsidRPr="00D8356B">
        <w:t>.</w:t>
      </w:r>
    </w:p>
    <w:p w14:paraId="5C8DFD95" w14:textId="7EDA022A" w:rsidR="00597688" w:rsidRDefault="00597688" w:rsidP="00597688">
      <w:pPr>
        <w:pStyle w:val="Title"/>
      </w:pPr>
      <w:r>
        <w:lastRenderedPageBreak/>
        <w:t>Domain-specific working memory loads selectively increase negative interpretations of surprised facial expressions</w:t>
      </w:r>
    </w:p>
    <w:p w14:paraId="4E46267A" w14:textId="057B736A" w:rsidR="00597688" w:rsidRDefault="00597688" w:rsidP="00597688">
      <w:pPr>
        <w:pStyle w:val="Heading1"/>
        <w:rPr>
          <w:ins w:id="121" w:author="Nicholas Harp" w:date="2020-02-05T12:13:00Z"/>
        </w:rPr>
      </w:pPr>
      <w:r>
        <w:t>Introduction</w:t>
      </w:r>
    </w:p>
    <w:p w14:paraId="7BBEFCEC" w14:textId="2A8C0285" w:rsidR="0035600B" w:rsidRDefault="003C2774" w:rsidP="005121F1">
      <w:pPr>
        <w:pStyle w:val="FirstParagraph"/>
      </w:pPr>
      <w:r>
        <w:t xml:space="preserve">The </w:t>
      </w:r>
      <w:r w:rsidR="00887C81">
        <w:t xml:space="preserve">availability of </w:t>
      </w:r>
      <w:r w:rsidR="005121F1">
        <w:t xml:space="preserve">cognitive resources </w:t>
      </w:r>
      <w:r w:rsidR="00887C81">
        <w:t>is necessary</w:t>
      </w:r>
      <w:r w:rsidR="005121F1">
        <w:t xml:space="preserve"> for </w:t>
      </w:r>
      <w:r w:rsidR="00887C81">
        <w:t xml:space="preserve">successfully </w:t>
      </w:r>
      <w:r w:rsidR="005121F1">
        <w:t>navigating our daily lives</w:t>
      </w:r>
      <w:ins w:id="122" w:author="Maital Neta" w:date="2020-02-20T14:12:00Z">
        <w:r w:rsidR="003D1C91">
          <w:t xml:space="preserve">, including </w:t>
        </w:r>
      </w:ins>
      <w:ins w:id="123" w:author="Nicholas Harp" w:date="2020-02-20T08:43:00Z">
        <w:del w:id="124" w:author="Maital Neta" w:date="2020-02-20T14:12:00Z">
          <w:r w:rsidR="00887C81" w:rsidDel="003D1C91">
            <w:delText xml:space="preserve">; </w:delText>
          </w:r>
        </w:del>
      </w:ins>
      <w:ins w:id="125" w:author="Nicholas Harp" w:date="2020-02-20T10:58:00Z">
        <w:del w:id="126" w:author="Maital Neta" w:date="2020-02-20T14:12:00Z">
          <w:r w:rsidR="002A0B71" w:rsidDel="003D1C91">
            <w:delText xml:space="preserve">however, </w:delText>
          </w:r>
        </w:del>
      </w:ins>
      <w:ins w:id="127" w:author="Nicholas Harp" w:date="2020-02-20T08:43:00Z">
        <w:del w:id="128" w:author="Maital Neta" w:date="2020-02-20T14:12:00Z">
          <w:r w:rsidR="00887C81" w:rsidDel="003D1C91">
            <w:delText>these resources</w:delText>
          </w:r>
        </w:del>
      </w:ins>
      <w:ins w:id="129" w:author="Nicholas Harp" w:date="2020-02-20T10:58:00Z">
        <w:del w:id="130" w:author="Maital Neta" w:date="2020-02-20T14:12:00Z">
          <w:r w:rsidR="002A0B71" w:rsidDel="003D1C91">
            <w:delText>, which</w:delText>
          </w:r>
        </w:del>
      </w:ins>
      <w:ins w:id="131" w:author="Nicholas Harp" w:date="2020-02-20T08:43:00Z">
        <w:del w:id="132" w:author="Maital Neta" w:date="2020-02-20T14:12:00Z">
          <w:r w:rsidR="00887C81" w:rsidDel="003D1C91">
            <w:delText xml:space="preserve"> are used </w:delText>
          </w:r>
        </w:del>
      </w:ins>
      <w:del w:id="133" w:author="Nicholas Harp" w:date="2020-02-20T08:43:00Z">
        <w:r w:rsidR="005121F1" w:rsidDel="00887C81">
          <w:delText xml:space="preserve">, including </w:delText>
        </w:r>
      </w:del>
      <w:r w:rsidR="005121F1">
        <w:t>for adaptive processes in attention deployment (</w:t>
      </w:r>
      <w:r w:rsidR="00820EDB">
        <w:t>Franconeri, Alvarez, &amp; Cavanagh, 2013</w:t>
      </w:r>
      <w:r w:rsidR="005121F1">
        <w:t>), planning (</w:t>
      </w:r>
      <w:r w:rsidR="00D70418">
        <w:t xml:space="preserve">Hayes-Roth &amp; Hayes-Roth, 1979; </w:t>
      </w:r>
      <w:r w:rsidR="00820EDB">
        <w:t>Kliegel, Martin, McDaniel, &amp; Phillips, 2007</w:t>
      </w:r>
      <w:r w:rsidR="005121F1">
        <w:t>), decision-making (</w:t>
      </w:r>
      <w:r w:rsidR="009B2DE8">
        <w:t>Deck &amp; Jahedi, 2015</w:t>
      </w:r>
      <w:r w:rsidR="00BB0D1C">
        <w:t>; Whitney, Rinehart, &amp; Hinson, 2008</w:t>
      </w:r>
      <w:r w:rsidR="005121F1">
        <w:t xml:space="preserve">), </w:t>
      </w:r>
      <w:r w:rsidR="00673C33">
        <w:t xml:space="preserve">inhibition </w:t>
      </w:r>
      <w:r w:rsidR="002016D2">
        <w:t xml:space="preserve">(Ward &amp; Mann, 2000) </w:t>
      </w:r>
      <w:r w:rsidR="00673C33">
        <w:t xml:space="preserve">and </w:t>
      </w:r>
      <w:r w:rsidR="002016D2">
        <w:t>cognitive control</w:t>
      </w:r>
      <w:r w:rsidR="00673C33">
        <w:t xml:space="preserve"> (</w:t>
      </w:r>
      <w:r w:rsidR="00225B05">
        <w:t>Deveney &amp; Pizzagalli, 2008</w:t>
      </w:r>
      <w:r w:rsidR="00673C33">
        <w:t>)</w:t>
      </w:r>
      <w:ins w:id="134" w:author="Maital Neta" w:date="2020-02-20T14:12:00Z">
        <w:r w:rsidR="003D1C91">
          <w:t xml:space="preserve">. </w:t>
        </w:r>
      </w:ins>
      <w:ins w:id="135" w:author="Maital Neta" w:date="2020-02-20T14:14:00Z">
        <w:r w:rsidR="003D1C91">
          <w:t>Thus</w:t>
        </w:r>
      </w:ins>
      <w:ins w:id="136" w:author="Nicholas Harp" w:date="2020-02-19T11:47:00Z">
        <w:del w:id="137" w:author="Maital Neta" w:date="2020-02-20T14:12:00Z">
          <w:r w:rsidDel="003D1C91">
            <w:delText xml:space="preserve">, </w:delText>
          </w:r>
        </w:del>
      </w:ins>
      <w:ins w:id="138" w:author="Maital Neta" w:date="2020-02-20T14:12:00Z">
        <w:r w:rsidR="003D1C91">
          <w:t xml:space="preserve">, </w:t>
        </w:r>
      </w:ins>
      <w:commentRangeStart w:id="139"/>
      <w:commentRangeStart w:id="140"/>
      <w:ins w:id="141" w:author="Maital Neta [2]" w:date="2020-02-21T07:56:00Z">
        <w:r w:rsidR="001A4A31" w:rsidRPr="00843F20">
          <w:rPr>
            <w:rFonts w:cs="Times New Roman"/>
          </w:rPr>
          <w:t>e</w:t>
        </w:r>
        <w:r w:rsidR="001A4A31" w:rsidRPr="00843F20">
          <w:rPr>
            <w:rFonts w:cs="Times New Roman"/>
            <w:color w:val="141413"/>
          </w:rPr>
          <w:t>ngagement in one task that taps a cognitive resource (i.e., cognitive load) impairs performance on a concomitant or subsequent task tapping the same resource</w:t>
        </w:r>
        <w:commentRangeStart w:id="142"/>
        <w:commentRangeStart w:id="143"/>
        <w:commentRangeEnd w:id="142"/>
        <w:r w:rsidR="001A4A31">
          <w:rPr>
            <w:rStyle w:val="CommentReference"/>
            <w:rFonts w:asciiTheme="minorHAnsi" w:hAnsiTheme="minorHAnsi"/>
          </w:rPr>
          <w:commentReference w:id="142"/>
        </w:r>
      </w:ins>
      <w:commentRangeEnd w:id="143"/>
      <w:r w:rsidR="006C59A0">
        <w:rPr>
          <w:rStyle w:val="CommentReference"/>
          <w:rFonts w:asciiTheme="minorHAnsi" w:hAnsiTheme="minorHAnsi"/>
        </w:rPr>
        <w:commentReference w:id="143"/>
      </w:r>
      <w:ins w:id="144" w:author="Maital Neta [2]" w:date="2020-02-21T07:56:00Z">
        <w:r w:rsidR="001A4A31" w:rsidRPr="00843F20">
          <w:rPr>
            <w:rFonts w:cs="Times New Roman"/>
            <w:color w:val="141413"/>
          </w:rPr>
          <w:t xml:space="preserve"> </w:t>
        </w:r>
      </w:ins>
      <w:commentRangeEnd w:id="139"/>
      <w:ins w:id="145" w:author="Maital Neta [2]" w:date="2020-02-21T07:57:00Z">
        <w:r w:rsidR="001A4A31">
          <w:rPr>
            <w:rStyle w:val="CommentReference"/>
            <w:rFonts w:asciiTheme="minorHAnsi" w:hAnsiTheme="minorHAnsi"/>
          </w:rPr>
          <w:commentReference w:id="139"/>
        </w:r>
      </w:ins>
      <w:commentRangeEnd w:id="140"/>
      <w:r w:rsidR="006C59A0">
        <w:rPr>
          <w:rStyle w:val="CommentReference"/>
          <w:rFonts w:asciiTheme="minorHAnsi" w:hAnsiTheme="minorHAnsi"/>
        </w:rPr>
        <w:commentReference w:id="140"/>
      </w:r>
      <w:ins w:id="146" w:author="Maital Neta [2]" w:date="2020-02-21T07:56:00Z">
        <w:r w:rsidR="001A4A31" w:rsidRPr="00843F20">
          <w:rPr>
            <w:rFonts w:cs="Times New Roman"/>
            <w:color w:val="141413"/>
          </w:rPr>
          <w:t>(Richeson &amp; Tr</w:t>
        </w:r>
      </w:ins>
      <w:ins w:id="147" w:author="Nicholas Harp" w:date="2020-02-27T06:22:00Z">
        <w:r w:rsidR="009F4FB6">
          <w:rPr>
            <w:rFonts w:cs="Times New Roman"/>
            <w:color w:val="141413"/>
          </w:rPr>
          <w:t>a</w:t>
        </w:r>
      </w:ins>
      <w:ins w:id="148" w:author="Maital Neta [2]" w:date="2020-02-21T07:56:00Z">
        <w:del w:id="149" w:author="Nicholas Harp" w:date="2020-02-27T06:22:00Z">
          <w:r w:rsidR="001A4A31" w:rsidRPr="00843F20" w:rsidDel="009F4FB6">
            <w:rPr>
              <w:rFonts w:cs="Times New Roman"/>
              <w:color w:val="141413"/>
            </w:rPr>
            <w:delText>e</w:delText>
          </w:r>
        </w:del>
        <w:r w:rsidR="001A4A31" w:rsidRPr="00843F20">
          <w:rPr>
            <w:rFonts w:cs="Times New Roman"/>
            <w:color w:val="141413"/>
          </w:rPr>
          <w:t>walter, 2005</w:t>
        </w:r>
        <w:r w:rsidR="001A4A31">
          <w:rPr>
            <w:rFonts w:cs="Times New Roman"/>
          </w:rPr>
          <w:t xml:space="preserve">; </w:t>
        </w:r>
      </w:ins>
      <w:ins w:id="150" w:author="Maital Neta" w:date="2020-02-20T14:13:00Z">
        <w:del w:id="151" w:author="Maital Neta [2]" w:date="2020-02-21T07:57:00Z">
          <w:r w:rsidR="003D1C91" w:rsidDel="001A4A31">
            <w:delText xml:space="preserve">when </w:delText>
          </w:r>
        </w:del>
      </w:ins>
      <w:ins w:id="152" w:author="Maital Neta" w:date="2020-02-20T14:12:00Z">
        <w:del w:id="153" w:author="Maital Neta [2]" w:date="2020-02-21T07:57:00Z">
          <w:r w:rsidR="003D1C91" w:rsidDel="001A4A31">
            <w:delText>these resources</w:delText>
          </w:r>
        </w:del>
      </w:ins>
      <w:ins w:id="154" w:author="Maital Neta" w:date="2020-02-20T14:13:00Z">
        <w:del w:id="155" w:author="Maital Neta [2]" w:date="2020-02-21T07:57:00Z">
          <w:r w:rsidR="003D1C91" w:rsidDel="001A4A31">
            <w:delText xml:space="preserve"> </w:delText>
          </w:r>
        </w:del>
      </w:ins>
      <w:ins w:id="156" w:author="Nicholas Harp" w:date="2020-02-19T11:47:00Z">
        <w:del w:id="157" w:author="Maital Neta [2]" w:date="2020-02-21T07:57:00Z">
          <w:r w:rsidDel="001A4A31">
            <w:delText>are subject to limitation</w:delText>
          </w:r>
        </w:del>
      </w:ins>
      <w:ins w:id="158" w:author="Maital Neta" w:date="2020-02-20T14:13:00Z">
        <w:del w:id="159" w:author="Maital Neta [2]" w:date="2020-02-21T07:57:00Z">
          <w:r w:rsidR="003D1C91" w:rsidDel="001A4A31">
            <w:delText xml:space="preserve">scant, </w:delText>
          </w:r>
        </w:del>
      </w:ins>
      <w:del w:id="160" w:author="Maital Neta [2]" w:date="2020-02-21T07:57:00Z">
        <w:r w:rsidR="005121F1" w:rsidDel="001A4A31">
          <w:delText>As such, when</w:delText>
        </w:r>
      </w:del>
      <w:ins w:id="161" w:author="Nicholas Harp" w:date="2020-02-19T11:47:00Z">
        <w:del w:id="162" w:author="Maital Neta [2]" w:date="2020-02-21T07:57:00Z">
          <w:r w:rsidDel="001A4A31">
            <w:delText>When those</w:delText>
          </w:r>
        </w:del>
      </w:ins>
      <w:del w:id="163" w:author="Maital Neta [2]" w:date="2020-02-21T07:57:00Z">
        <w:r w:rsidR="005121F1" w:rsidDel="001A4A31">
          <w:delText xml:space="preserve"> </w:delText>
        </w:r>
        <w:r w:rsidR="0035600B" w:rsidDel="001A4A31">
          <w:delText>cognitive resources are limited</w:delText>
        </w:r>
        <w:r w:rsidR="005121F1" w:rsidDel="001A4A31">
          <w:delText xml:space="preserve"> (</w:delText>
        </w:r>
      </w:del>
      <w:ins w:id="164" w:author="Maital Neta" w:date="2020-02-20T14:14:00Z">
        <w:del w:id="165" w:author="Maital Neta [2]" w:date="2020-02-21T07:57:00Z">
          <w:r w:rsidR="003D1C91" w:rsidDel="001A4A31">
            <w:delText>a situation that is often referred to as</w:delText>
          </w:r>
        </w:del>
      </w:ins>
      <w:del w:id="166" w:author="Maital Neta [2]" w:date="2020-02-21T07:57:00Z">
        <w:r w:rsidR="005121F1" w:rsidDel="001A4A31">
          <w:delText>i.e., cognitive depletion</w:delText>
        </w:r>
      </w:del>
      <w:ins w:id="167" w:author="Maital Neta" w:date="2020-02-20T14:14:00Z">
        <w:del w:id="168" w:author="Maital Neta [2]" w:date="2020-02-21T07:57:00Z">
          <w:r w:rsidR="003D1C91" w:rsidDel="001A4A31">
            <w:delText>, CITE</w:delText>
          </w:r>
        </w:del>
      </w:ins>
      <w:del w:id="169" w:author="Maital Neta [2]" w:date="2020-02-21T07:57:00Z">
        <w:r w:rsidR="005121F1" w:rsidDel="001A4A31">
          <w:delText>)</w:delText>
        </w:r>
        <w:r w:rsidR="00170128" w:rsidDel="001A4A31">
          <w:delText xml:space="preserve">, </w:delText>
        </w:r>
      </w:del>
      <w:ins w:id="170" w:author="Nicholas Harp" w:date="2020-02-13T09:03:00Z">
        <w:del w:id="171" w:author="Maital Neta [2]" w:date="2020-02-21T07:57:00Z">
          <w:r w:rsidR="00170128" w:rsidDel="001A4A31">
            <w:delText>which</w:delText>
          </w:r>
        </w:del>
      </w:ins>
      <w:ins w:id="172" w:author="Nicholas Harp" w:date="2020-02-12T14:24:00Z">
        <w:del w:id="173" w:author="Maital Neta [2]" w:date="2020-02-21T07:57:00Z">
          <w:r w:rsidR="00F516A3" w:rsidDel="001A4A31">
            <w:delText xml:space="preserve"> </w:delText>
          </w:r>
        </w:del>
      </w:ins>
      <w:ins w:id="174" w:author="Maital Neta" w:date="2020-02-13T12:57:00Z">
        <w:del w:id="175" w:author="Maital Neta [2]" w:date="2020-02-21T07:57:00Z">
          <w:r w:rsidR="005121F1" w:rsidDel="001A4A31">
            <w:delText xml:space="preserve">there </w:delText>
          </w:r>
        </w:del>
      </w:ins>
      <w:ins w:id="176" w:author="Maital Neta" w:date="2020-02-18T09:08:00Z">
        <w:del w:id="177" w:author="Maital Neta [2]" w:date="2020-02-21T07:57:00Z">
          <w:r w:rsidR="002016D2" w:rsidDel="001A4A31">
            <w:delText xml:space="preserve">is </w:delText>
          </w:r>
        </w:del>
      </w:ins>
      <w:ins w:id="178" w:author="Maital Neta" w:date="2020-02-13T12:57:00Z">
        <w:del w:id="179" w:author="Maital Neta [2]" w:date="2020-02-21T07:57:00Z">
          <w:r w:rsidR="005121F1" w:rsidDel="001A4A31">
            <w:delText xml:space="preserve">greater </w:delText>
          </w:r>
        </w:del>
      </w:ins>
      <w:del w:id="180" w:author="Maital Neta [2]" w:date="2020-02-21T07:57:00Z">
        <w:r w:rsidR="0035600B" w:rsidDel="001A4A31">
          <w:delText xml:space="preserve">can lead to difficulty in effortful </w:delText>
        </w:r>
        <w:commentRangeStart w:id="181"/>
        <w:r w:rsidR="0035600B" w:rsidDel="001A4A31">
          <w:delText>self-regulation of cognitive</w:delText>
        </w:r>
      </w:del>
      <w:ins w:id="182" w:author="Nicholas Harp" w:date="2020-02-13T09:03:00Z">
        <w:del w:id="183" w:author="Maital Neta [2]" w:date="2020-02-21T07:57:00Z">
          <w:r w:rsidR="00170128" w:rsidDel="001A4A31">
            <w:delText xml:space="preserve"> </w:delText>
          </w:r>
        </w:del>
      </w:ins>
      <w:commentRangeEnd w:id="181"/>
      <w:del w:id="184" w:author="Maital Neta [2]" w:date="2020-02-21T07:57:00Z">
        <w:r w:rsidR="003D1C91" w:rsidDel="001A4A31">
          <w:rPr>
            <w:rStyle w:val="CommentReference"/>
            <w:rFonts w:asciiTheme="minorHAnsi" w:hAnsiTheme="minorHAnsi"/>
          </w:rPr>
          <w:commentReference w:id="181"/>
        </w:r>
      </w:del>
      <w:ins w:id="185" w:author="Nicholas Harp" w:date="2020-02-13T09:03:00Z">
        <w:del w:id="186" w:author="Maital Neta [2]" w:date="2020-02-21T07:57:00Z">
          <w:r w:rsidR="00170128" w:rsidDel="001A4A31">
            <w:delText xml:space="preserve">and </w:delText>
          </w:r>
        </w:del>
      </w:ins>
      <w:del w:id="187" w:author="Maital Neta [2]" w:date="2020-02-21T07:57:00Z">
        <w:r w:rsidR="0035600B" w:rsidDel="001A4A31">
          <w:delText xml:space="preserve"> and affective processes (</w:delText>
        </w:r>
      </w:del>
      <w:r w:rsidR="0035600B">
        <w:t>Baumeister &amp; Heatherton, 1996;</w:t>
      </w:r>
      <w:r w:rsidR="00820EDB">
        <w:t xml:space="preserve"> Franconeri, Alvarez, &amp; Cavanagh, 2013;</w:t>
      </w:r>
      <w:r w:rsidR="0035600B">
        <w:t xml:space="preserve"> </w:t>
      </w:r>
      <w:r w:rsidR="0035600B" w:rsidRPr="00D74781">
        <w:t>Kahneman</w:t>
      </w:r>
      <w:r w:rsidR="0035600B">
        <w:t xml:space="preserve">, 1973; </w:t>
      </w:r>
      <w:r w:rsidR="0035600B" w:rsidRPr="00D74781">
        <w:t>Storbeck, 2012</w:t>
      </w:r>
      <w:del w:id="188" w:author="Nicholas Harp" w:date="2020-02-27T09:42:00Z">
        <w:r w:rsidR="0035600B" w:rsidRPr="00D74781" w:rsidDel="006C59A0">
          <w:delText>; Scalf, Torralbo, Tapia, &amp; Beck, 2013</w:delText>
        </w:r>
      </w:del>
      <w:r w:rsidR="0035600B">
        <w:t>).</w:t>
      </w:r>
      <w:del w:id="189" w:author="Maital Neta [2]" w:date="2020-02-21T07:54:00Z">
        <w:r w:rsidR="00170128" w:rsidRPr="00170128" w:rsidDel="00D56C13">
          <w:delText xml:space="preserve"> </w:delText>
        </w:r>
      </w:del>
      <w:ins w:id="190" w:author="Maital Neta [2]" w:date="2020-02-21T07:52:00Z">
        <w:r w:rsidR="00D56C13" w:rsidRPr="00253226">
          <w:rPr>
            <w:rFonts w:ascii="Helvetica" w:hAnsi="Helvetica" w:cs="Times"/>
          </w:rPr>
          <w:t xml:space="preserve"> </w:t>
        </w:r>
      </w:ins>
      <w:r w:rsidR="005121F1">
        <w:t>For example, imagine a student attending a lecture while also text messaging a friend. As the student considers how to respond in their next message</w:t>
      </w:r>
      <w:r w:rsidR="00776B31">
        <w:t xml:space="preserve"> and </w:t>
      </w:r>
      <w:r w:rsidR="005121F1">
        <w:t>direct</w:t>
      </w:r>
      <w:r w:rsidR="00776B31">
        <w:t>s</w:t>
      </w:r>
      <w:r w:rsidR="005121F1">
        <w:t xml:space="preserve"> cognitive resources </w:t>
      </w:r>
      <w:ins w:id="191" w:author="Maital Neta" w:date="2020-02-20T14:16:00Z">
        <w:r w:rsidR="003D1C91">
          <w:t xml:space="preserve">(attention) </w:t>
        </w:r>
      </w:ins>
      <w:r w:rsidR="005121F1">
        <w:t>towards the conversation and away from the lecture, the student’s ability to understand and remember the lecture material will suffer</w:t>
      </w:r>
      <w:ins w:id="192" w:author="Maital Neta [2]" w:date="2020-02-21T07:58:00Z">
        <w:r w:rsidR="001A4A31">
          <w:t xml:space="preserve">. </w:t>
        </w:r>
      </w:ins>
      <w:del w:id="193" w:author="Maital Neta [2]" w:date="2020-02-21T07:58:00Z">
        <w:r w:rsidR="005121F1" w:rsidDel="001A4A31">
          <w:delText xml:space="preserve">. </w:delText>
        </w:r>
      </w:del>
      <w:r w:rsidR="005121F1">
        <w:t xml:space="preserve">Directing cognitive resources between different tasks in this manner taxes an already </w:t>
      </w:r>
      <w:r w:rsidR="005121F1" w:rsidRPr="00EA7C05">
        <w:t>limited pool of cognitive</w:t>
      </w:r>
      <w:r w:rsidR="005121F1">
        <w:t xml:space="preserve"> resources (Baumeister &amp; Heatherton, 1996; Kahneman, 1973</w:t>
      </w:r>
      <w:r w:rsidR="005121F1" w:rsidRPr="00EA7C05">
        <w:t>)</w:t>
      </w:r>
      <w:r w:rsidR="005121F1" w:rsidRPr="00203FC9">
        <w:t>.</w:t>
      </w:r>
      <w:r w:rsidR="005121F1">
        <w:t xml:space="preserve"> And on a larger scale, the accumulation of cognitive depletion can have </w:t>
      </w:r>
      <w:del w:id="194" w:author="Maital Neta" w:date="2020-02-20T14:17:00Z">
        <w:r w:rsidR="002016D2" w:rsidDel="003D1C91">
          <w:delText xml:space="preserve">a </w:delText>
        </w:r>
      </w:del>
      <w:r w:rsidR="005121F1">
        <w:t xml:space="preserve">widespread </w:t>
      </w:r>
      <w:ins w:id="195" w:author="Maital Neta" w:date="2020-02-18T09:13:00Z">
        <w:r w:rsidR="00131DA9">
          <w:t xml:space="preserve">societal implications </w:t>
        </w:r>
      </w:ins>
      <w:del w:id="196" w:author="Maital Neta" w:date="2020-02-18T09:13:00Z">
        <w:r w:rsidR="005121F1" w:rsidDel="00131DA9">
          <w:delText>impact o</w:delText>
        </w:r>
        <w:r w:rsidR="002016D2" w:rsidDel="00131DA9">
          <w:delText>n</w:delText>
        </w:r>
        <w:r w:rsidR="005121F1" w:rsidDel="00131DA9">
          <w:delText xml:space="preserve"> </w:delText>
        </w:r>
        <w:r w:rsidR="002E187D" w:rsidDel="00131DA9">
          <w:delText>socio-</w:delText>
        </w:r>
        <w:r w:rsidR="005121F1" w:rsidDel="00131DA9">
          <w:delText xml:space="preserve">emotional functioning </w:delText>
        </w:r>
      </w:del>
      <w:r w:rsidR="005121F1">
        <w:t>(</w:t>
      </w:r>
      <w:r w:rsidR="002E187D">
        <w:t>e.g., burnout</w:t>
      </w:r>
      <w:r w:rsidR="00DA2E43">
        <w:t xml:space="preserve"> and absenteeism</w:t>
      </w:r>
      <w:r w:rsidR="002E187D">
        <w:t>; Diestel &amp; Schmidt, 2011</w:t>
      </w:r>
      <w:r w:rsidR="005121F1">
        <w:t xml:space="preserve">). For </w:t>
      </w:r>
      <w:r w:rsidR="00887C81">
        <w:t>instance</w:t>
      </w:r>
      <w:r w:rsidR="005121F1">
        <w:t xml:space="preserve">, in </w:t>
      </w:r>
      <w:r w:rsidR="00776B31">
        <w:t xml:space="preserve">emotionally </w:t>
      </w:r>
      <w:r w:rsidR="005121F1">
        <w:t>deman</w:t>
      </w:r>
      <w:r w:rsidR="00F50EF6">
        <w:t>d</w:t>
      </w:r>
      <w:r w:rsidR="005121F1">
        <w:t>ing occupation</w:t>
      </w:r>
      <w:r w:rsidR="000A4E98">
        <w:t>s</w:t>
      </w:r>
      <w:r w:rsidR="00170128">
        <w:t xml:space="preserve"> (e.g., healthcare positions</w:t>
      </w:r>
      <w:r w:rsidR="005121F1">
        <w:t xml:space="preserve">), cognitive </w:t>
      </w:r>
      <w:r w:rsidR="002016D2">
        <w:t>depletion is</w:t>
      </w:r>
      <w:r w:rsidR="005121F1">
        <w:t xml:space="preserve"> associated with </w:t>
      </w:r>
      <w:r w:rsidR="002016D2">
        <w:t xml:space="preserve">worse </w:t>
      </w:r>
      <w:r w:rsidR="005121F1">
        <w:t>job performance (</w:t>
      </w:r>
      <w:r w:rsidR="00FB3277">
        <w:t xml:space="preserve">Ihle, Borella, Rahnfeld, Müller, </w:t>
      </w:r>
      <w:r w:rsidR="00FB3277" w:rsidRPr="009B6ED5">
        <w:rPr>
          <w:rPrChange w:id="197" w:author="Nicholas Harp" w:date="2020-03-02T17:16:00Z">
            <w:rPr>
              <w:u w:val="single"/>
            </w:rPr>
          </w:rPrChange>
        </w:rPr>
        <w:t xml:space="preserve">Enge, Hacker, Wegge, Oris, &amp; Kliegel, 2015; </w:t>
      </w:r>
      <w:r w:rsidR="00170128">
        <w:t>Motowidlo, Packard, &amp; Manning, 1986) and</w:t>
      </w:r>
      <w:r w:rsidR="002016D2">
        <w:t xml:space="preserve"> </w:t>
      </w:r>
      <w:r w:rsidR="002016D2">
        <w:lastRenderedPageBreak/>
        <w:t>increased</w:t>
      </w:r>
      <w:r w:rsidR="00170128">
        <w:t xml:space="preserve"> </w:t>
      </w:r>
      <w:r w:rsidR="005121F1">
        <w:t>job-related</w:t>
      </w:r>
      <w:r w:rsidR="00170128">
        <w:t xml:space="preserve"> stress that </w:t>
      </w:r>
      <w:ins w:id="198" w:author="Maital Neta" w:date="2020-02-20T14:17:00Z">
        <w:r w:rsidR="003D1C91">
          <w:t xml:space="preserve">has adverse downstream effects on </w:t>
        </w:r>
      </w:ins>
      <w:del w:id="199" w:author="Maital Neta" w:date="2020-02-20T14:17:00Z">
        <w:r w:rsidR="00170128" w:rsidDel="003D1C91">
          <w:delText xml:space="preserve">reduces </w:delText>
        </w:r>
      </w:del>
      <w:r w:rsidR="00170128">
        <w:t>executive functioning (</w:t>
      </w:r>
      <w:r w:rsidR="00484D36">
        <w:t xml:space="preserve">Privitera, Rosenstein, Plessow, &amp; LoCastro, 2014; </w:t>
      </w:r>
      <w:r w:rsidR="00170128">
        <w:t xml:space="preserve">Starcke, Wiesen, Trotzke, &amp; Brand, 2016). </w:t>
      </w:r>
    </w:p>
    <w:p w14:paraId="55958718" w14:textId="1F113A45" w:rsidR="00B2503A" w:rsidRDefault="00B2503A" w:rsidP="00B2503A">
      <w:pPr>
        <w:pStyle w:val="BodyText"/>
        <w:rPr>
          <w:ins w:id="200" w:author="Nicholas Harp" w:date="2020-02-20T10:42:00Z"/>
        </w:rPr>
      </w:pPr>
      <w:ins w:id="201" w:author="Nicholas Harp" w:date="2020-02-20T10:42:00Z">
        <w:del w:id="202" w:author="Maital Neta" w:date="2020-02-20T15:02:00Z">
          <w:r w:rsidDel="00172A38">
            <w:delText>Indeed</w:delText>
          </w:r>
        </w:del>
      </w:ins>
      <w:ins w:id="203" w:author="Maital Neta" w:date="2020-02-20T15:02:00Z">
        <w:r w:rsidR="00172A38">
          <w:t>Furthermore</w:t>
        </w:r>
      </w:ins>
      <w:ins w:id="204" w:author="Nicholas Harp" w:date="2020-02-20T10:42:00Z">
        <w:r>
          <w:t xml:space="preserve">, </w:t>
        </w:r>
      </w:ins>
      <w:r>
        <w:t xml:space="preserve">many emotional processes are affected by </w:t>
      </w:r>
      <w:ins w:id="205" w:author="Nicholas Harp" w:date="2020-02-20T10:42:00Z">
        <w:del w:id="206" w:author="Maital Neta" w:date="2020-02-20T14:18:00Z">
          <w:r w:rsidDel="003C2C94">
            <w:delText>concurrent cognitive demands</w:delText>
          </w:r>
        </w:del>
      </w:ins>
      <w:ins w:id="207" w:author="Maital Neta" w:date="2020-02-20T14:18:00Z">
        <w:r w:rsidR="003C2C94">
          <w:t>cognitive depletion</w:t>
        </w:r>
      </w:ins>
      <w:ins w:id="208" w:author="Nicholas Harp" w:date="2020-02-20T10:42:00Z">
        <w:r>
          <w:t xml:space="preserve">, </w:t>
        </w:r>
      </w:ins>
      <w:r>
        <w:t>perhaps as a result of a shared resource pool for</w:t>
      </w:r>
      <w:ins w:id="209" w:author="Nicholas Harp" w:date="2020-02-20T10:42:00Z">
        <w:r>
          <w:t xml:space="preserve"> </w:t>
        </w:r>
        <w:del w:id="210" w:author="Maital Neta" w:date="2020-02-20T14:18:00Z">
          <w:r w:rsidDel="003C2C94">
            <w:delText>these</w:delText>
          </w:r>
        </w:del>
      </w:ins>
      <w:ins w:id="211" w:author="Maital Neta" w:date="2020-02-20T14:18:00Z">
        <w:r w:rsidR="003C2C94">
          <w:t>the concurrent emotional and cognitive</w:t>
        </w:r>
      </w:ins>
      <w:ins w:id="212" w:author="Nicholas Harp" w:date="2020-02-20T10:42:00Z">
        <w:r>
          <w:t xml:space="preserve"> </w:t>
        </w:r>
        <w:del w:id="213" w:author="Maital Neta" w:date="2020-02-20T14:18:00Z">
          <w:r w:rsidDel="003C2C94">
            <w:delText>processes</w:delText>
          </w:r>
        </w:del>
      </w:ins>
      <w:ins w:id="214" w:author="Maital Neta" w:date="2020-02-20T14:18:00Z">
        <w:r w:rsidR="003C2C94">
          <w:t>demands</w:t>
        </w:r>
      </w:ins>
      <w:ins w:id="215" w:author="Nicholas Harp" w:date="2020-02-20T10:42:00Z">
        <w:r>
          <w:t xml:space="preserve"> (</w:t>
        </w:r>
      </w:ins>
      <w:r>
        <w:t xml:space="preserve">Ahmed, 2018, Blair et al., 2007; Muraven, Tice, &amp; Baumeister, 1998; Mather &amp; Knight, 2005; Knight et al., 2007). </w:t>
      </w:r>
      <w:ins w:id="216" w:author="Maital Neta [2]" w:date="2020-02-21T07:58:00Z">
        <w:r w:rsidR="001A4A31" w:rsidRPr="001A4A31">
          <w:rPr>
            <w:rFonts w:cs="Times New Roman"/>
            <w:rPrChange w:id="217" w:author="Maital Neta [2]" w:date="2020-02-21T07:59:00Z">
              <w:rPr>
                <w:rFonts w:ascii="Helvetica" w:hAnsi="Helvetica" w:cs="Times"/>
              </w:rPr>
            </w:rPrChange>
          </w:rPr>
          <w:t xml:space="preserve">For example, several studies </w:t>
        </w:r>
        <w:r w:rsidR="001A4A31" w:rsidRPr="001A4A31">
          <w:rPr>
            <w:rFonts w:cs="Times New Roman"/>
            <w:rPrChange w:id="218" w:author="Maital Neta [2]" w:date="2020-02-21T07:59:00Z">
              <w:rPr>
                <w:rFonts w:ascii="Helvetica" w:hAnsi="Helvetica"/>
              </w:rPr>
            </w:rPrChange>
          </w:rPr>
          <w:t xml:space="preserve">have used a distracting task to ’occupy’ PFC resources related to cognitive control and thereby limit attention to emotional stimuli, usually pain </w:t>
        </w:r>
        <w:commentRangeStart w:id="219"/>
        <w:r w:rsidR="001A4A31" w:rsidRPr="001A4A31">
          <w:rPr>
            <w:rFonts w:cs="Times New Roman"/>
            <w:rPrChange w:id="220" w:author="Maital Neta [2]" w:date="2020-02-21T07:59:00Z">
              <w:rPr>
                <w:rFonts w:ascii="Helvetica" w:hAnsi="Helvetica"/>
              </w:rPr>
            </w:rPrChange>
          </w:rPr>
          <w:t>(Ochsner &amp; Gross, 2005).</w:t>
        </w:r>
        <w:commentRangeEnd w:id="219"/>
        <w:r w:rsidR="001A4A31" w:rsidRPr="001A4A31">
          <w:rPr>
            <w:rStyle w:val="CommentReference"/>
            <w:rFonts w:cs="Times New Roman"/>
            <w:vanish/>
            <w:sz w:val="24"/>
            <w:szCs w:val="24"/>
            <w:rPrChange w:id="221" w:author="Maital Neta [2]" w:date="2020-02-21T07:59:00Z">
              <w:rPr>
                <w:rStyle w:val="CommentReference"/>
                <w:rFonts w:cs="Times New Roman"/>
                <w:vanish/>
              </w:rPr>
            </w:rPrChange>
          </w:rPr>
          <w:commentReference w:id="219"/>
        </w:r>
      </w:ins>
      <w:ins w:id="222" w:author="Maital Neta [2]" w:date="2020-02-21T07:59:00Z">
        <w:r w:rsidR="001A4A31">
          <w:rPr>
            <w:rFonts w:cs="Times New Roman"/>
          </w:rPr>
          <w:t xml:space="preserve"> </w:t>
        </w:r>
      </w:ins>
      <w:del w:id="223" w:author="Maital Neta [2]" w:date="2020-02-21T07:59:00Z">
        <w:r w:rsidDel="001A4A31">
          <w:delText>For instance</w:delText>
        </w:r>
      </w:del>
      <w:ins w:id="224" w:author="Maital Neta [2]" w:date="2020-02-21T07:59:00Z">
        <w:r w:rsidR="001A4A31">
          <w:t>Also</w:t>
        </w:r>
      </w:ins>
      <w:r>
        <w:t xml:space="preserve">, Ahmed (2018) showed that participants are less </w:t>
      </w:r>
      <w:commentRangeStart w:id="225"/>
      <w:r>
        <w:t xml:space="preserve">accurate </w:t>
      </w:r>
      <w:commentRangeEnd w:id="225"/>
      <w:r>
        <w:rPr>
          <w:rStyle w:val="CommentReference"/>
          <w:rFonts w:asciiTheme="minorHAnsi" w:hAnsiTheme="minorHAnsi"/>
        </w:rPr>
        <w:commentReference w:id="225"/>
      </w:r>
      <w:r>
        <w:t xml:space="preserve">at categorizing emotional facial expressions when under high cognitive load. Other work has demonstrated the </w:t>
      </w:r>
      <w:commentRangeStart w:id="226"/>
      <w:r>
        <w:t xml:space="preserve">deleterious </w:t>
      </w:r>
      <w:commentRangeEnd w:id="226"/>
      <w:r>
        <w:rPr>
          <w:rStyle w:val="CommentReference"/>
          <w:rFonts w:asciiTheme="minorHAnsi" w:hAnsiTheme="minorHAnsi"/>
        </w:rPr>
        <w:commentReference w:id="226"/>
      </w:r>
      <w:r>
        <w:t>effects of cognitive load on emotional bias in older adults, demonstrating that cognitively demanding tasks (</w:t>
      </w:r>
      <w:ins w:id="227" w:author="Nicholas Harp" w:date="2020-02-20T10:42:00Z">
        <w:del w:id="228" w:author="Maital Neta" w:date="2020-02-20T14:19:00Z">
          <w:r w:rsidDel="00D07158">
            <w:delText>e.g.,</w:delText>
          </w:r>
        </w:del>
      </w:ins>
      <w:ins w:id="229" w:author="Maital Neta" w:date="2020-02-20T14:19:00Z">
        <w:r w:rsidR="00D07158">
          <w:t>i.e.,</w:t>
        </w:r>
      </w:ins>
      <w:ins w:id="230" w:author="Nicholas Harp" w:date="2020-02-20T10:42:00Z">
        <w:r>
          <w:t xml:space="preserve"> </w:t>
        </w:r>
      </w:ins>
      <w:r>
        <w:t>distraction during memory encoding) reduce</w:t>
      </w:r>
      <w:ins w:id="231" w:author="Maital Neta" w:date="2020-02-20T14:19:00Z">
        <w:r w:rsidR="00D07158">
          <w:t>d the</w:t>
        </w:r>
      </w:ins>
      <w:r>
        <w:t xml:space="preserve"> age-related positivity bias (Mather &amp; Knight, 2005; Knight et al., 2007). </w:t>
      </w:r>
      <w:del w:id="232" w:author="Maital Neta" w:date="2020-02-20T14:20:00Z">
        <w:r w:rsidDel="00D07158">
          <w:delText>Evidence of these cognition-emotion interactions comes from the neuroimaging literature as well. For example</w:delText>
        </w:r>
      </w:del>
      <w:ins w:id="233" w:author="Maital Neta" w:date="2020-02-20T14:20:00Z">
        <w:r w:rsidR="00D07158">
          <w:t>Neuroimaging</w:t>
        </w:r>
      </w:ins>
      <w:ins w:id="234" w:author="Maital Neta" w:date="2020-02-20T14:21:00Z">
        <w:r w:rsidR="00D07158">
          <w:t xml:space="preserve"> </w:t>
        </w:r>
      </w:ins>
      <w:ins w:id="235" w:author="Nicholas Harp" w:date="2020-02-20T10:42:00Z">
        <w:del w:id="236" w:author="Maital Neta" w:date="2020-02-20T14:20:00Z">
          <w:r w:rsidDel="00D07158">
            <w:delText xml:space="preserve">, some </w:delText>
          </w:r>
        </w:del>
        <w:r>
          <w:t>work has shown that</w:t>
        </w:r>
      </w:ins>
      <w:ins w:id="237" w:author="Maital Neta" w:date="2020-02-20T14:23:00Z">
        <w:r w:rsidR="00D07158">
          <w:t xml:space="preserve"> emotion regulation regions of the brain are recruited</w:t>
        </w:r>
      </w:ins>
      <w:ins w:id="238" w:author="Nicholas Harp" w:date="2020-02-20T10:42:00Z">
        <w:r>
          <w:t xml:space="preserve"> </w:t>
        </w:r>
      </w:ins>
      <w:moveToRangeStart w:id="239" w:author="Maital Neta" w:date="2020-02-20T14:22:00Z" w:name="move33100991"/>
      <w:moveTo w:id="240" w:author="Maital Neta" w:date="2020-02-20T14:22:00Z">
        <w:r w:rsidR="00D07158">
          <w:t xml:space="preserve">when emotional material is presented during </w:t>
        </w:r>
        <w:del w:id="241" w:author="Maital Neta" w:date="2020-02-20T14:23:00Z">
          <w:r w:rsidR="00D07158" w:rsidDel="00D07158">
            <w:delText>the</w:delText>
          </w:r>
        </w:del>
      </w:moveTo>
      <w:ins w:id="242" w:author="Maital Neta" w:date="2020-02-20T14:23:00Z">
        <w:r w:rsidR="00D07158">
          <w:t>a</w:t>
        </w:r>
      </w:ins>
      <w:moveTo w:id="243" w:author="Maital Neta" w:date="2020-02-20T14:22:00Z">
        <w:r w:rsidR="00D07158">
          <w:t xml:space="preserve"> cognitively demanding </w:t>
        </w:r>
      </w:moveTo>
      <w:ins w:id="244" w:author="Maital Neta" w:date="2020-02-20T14:23:00Z">
        <w:r w:rsidR="00D07158">
          <w:t>(</w:t>
        </w:r>
      </w:ins>
      <w:moveTo w:id="245" w:author="Maital Neta" w:date="2020-02-20T14:22:00Z">
        <w:r w:rsidR="00D07158">
          <w:t>Stroop</w:t>
        </w:r>
      </w:moveTo>
      <w:ins w:id="246" w:author="Maital Neta" w:date="2020-02-20T14:23:00Z">
        <w:r w:rsidR="00D07158">
          <w:t>)</w:t>
        </w:r>
      </w:ins>
      <w:moveTo w:id="247" w:author="Maital Neta" w:date="2020-02-20T14:22:00Z">
        <w:r w:rsidR="00D07158">
          <w:t xml:space="preserve"> task</w:t>
        </w:r>
      </w:moveTo>
      <w:ins w:id="248" w:author="Maital Neta" w:date="2020-02-20T14:24:00Z">
        <w:r w:rsidR="00D07158">
          <w:t xml:space="preserve"> (Blair et al., 2007). These findings suggest </w:t>
        </w:r>
      </w:ins>
      <w:ins w:id="249" w:author="Maital Neta" w:date="2020-02-20T14:25:00Z">
        <w:r w:rsidR="00D07158">
          <w:t>that, in order to preserve cognitive resources required for task performance</w:t>
        </w:r>
      </w:ins>
      <w:moveTo w:id="250" w:author="Maital Neta" w:date="2020-02-20T14:22:00Z">
        <w:r w:rsidR="00D07158">
          <w:t xml:space="preserve">, </w:t>
        </w:r>
      </w:moveTo>
      <w:ins w:id="251" w:author="Maital Neta" w:date="2020-02-20T14:25:00Z">
        <w:r w:rsidR="00D07158">
          <w:t xml:space="preserve">an emotion regulation mechanism may be employed to </w:t>
        </w:r>
      </w:ins>
      <w:moveTo w:id="252" w:author="Maital Neta" w:date="2020-02-20T14:22:00Z">
        <w:del w:id="253" w:author="Maital Neta" w:date="2020-02-20T14:24:00Z">
          <w:r w:rsidR="00D07158" w:rsidDel="00D07158">
            <w:delText xml:space="preserve">a mechanism which </w:delText>
          </w:r>
        </w:del>
        <w:del w:id="254" w:author="Maital Neta" w:date="2020-02-20T14:25:00Z">
          <w:r w:rsidR="00D07158" w:rsidDel="00D07158">
            <w:delText xml:space="preserve">is likely engaged to preserve other cognitive resources for task performance by </w:delText>
          </w:r>
        </w:del>
        <w:r w:rsidR="00D07158">
          <w:t>down-regulat</w:t>
        </w:r>
        <w:del w:id="255" w:author="Maital Neta" w:date="2020-02-20T14:25:00Z">
          <w:r w:rsidR="00D07158" w:rsidDel="00D07158">
            <w:delText>ing</w:delText>
          </w:r>
        </w:del>
      </w:moveTo>
      <w:ins w:id="256" w:author="Maital Neta" w:date="2020-02-20T14:25:00Z">
        <w:r w:rsidR="00D07158">
          <w:t>e</w:t>
        </w:r>
      </w:ins>
      <w:moveTo w:id="257" w:author="Maital Neta" w:date="2020-02-20T14:22:00Z">
        <w:r w:rsidR="00D07158">
          <w:t xml:space="preserve"> the brain’s response to the emotional material (Blair et al., 2007). </w:t>
        </w:r>
      </w:moveTo>
      <w:moveToRangeEnd w:id="239"/>
      <w:ins w:id="258" w:author="Nicholas Harp" w:date="2020-02-20T10:42:00Z">
        <w:del w:id="259" w:author="Maital Neta" w:date="2020-02-20T14:26:00Z">
          <w:r w:rsidDel="00D07158">
            <w:delText xml:space="preserve">cognitive demands </w:delText>
          </w:r>
          <w:commentRangeStart w:id="260"/>
          <w:r w:rsidDel="00D07158">
            <w:delText xml:space="preserve">“automatically” </w:delText>
          </w:r>
        </w:del>
      </w:ins>
      <w:commentRangeEnd w:id="260"/>
      <w:del w:id="261" w:author="Maital Neta" w:date="2020-02-20T14:26:00Z">
        <w:r w:rsidR="00D07158" w:rsidDel="00D07158">
          <w:rPr>
            <w:rStyle w:val="CommentReference"/>
            <w:rFonts w:asciiTheme="minorHAnsi" w:hAnsiTheme="minorHAnsi"/>
          </w:rPr>
          <w:commentReference w:id="260"/>
        </w:r>
      </w:del>
      <w:ins w:id="262" w:author="Nicholas Harp" w:date="2020-02-20T10:42:00Z">
        <w:del w:id="263" w:author="Maital Neta" w:date="2020-02-20T14:21:00Z">
          <w:r w:rsidDel="00D07158">
            <w:delText>recruit</w:delText>
          </w:r>
        </w:del>
        <w:del w:id="264" w:author="Maital Neta" w:date="2020-02-20T14:26:00Z">
          <w:r w:rsidDel="00D07158">
            <w:delText xml:space="preserve"> resources</w:delText>
          </w:r>
        </w:del>
        <w:del w:id="265" w:author="Maital Neta" w:date="2020-02-20T14:21:00Z">
          <w:r w:rsidDel="00D07158">
            <w:delText xml:space="preserve"> (i.e., superior and middle frontal cortex) implicated in</w:delText>
          </w:r>
        </w:del>
        <w:del w:id="266" w:author="Maital Neta" w:date="2020-02-20T14:26:00Z">
          <w:r w:rsidDel="00D07158">
            <w:delText xml:space="preserve"> emotion regulation </w:delText>
          </w:r>
        </w:del>
        <w:del w:id="267" w:author="Maital Neta" w:date="2020-02-20T14:21:00Z">
          <w:r w:rsidDel="00D07158">
            <w:delText>(i.e., suppression)</w:delText>
          </w:r>
        </w:del>
      </w:ins>
      <w:moveFromRangeStart w:id="268" w:author="Maital Neta" w:date="2020-02-20T14:22:00Z" w:name="move33100991"/>
      <w:moveFrom w:id="269" w:author="Maital Neta" w:date="2020-02-20T14:22:00Z">
        <w:ins w:id="270" w:author="Nicholas Harp" w:date="2020-02-20T10:42:00Z">
          <w:r w:rsidDel="00D07158">
            <w:t xml:space="preserve"> when emotional material is presented during the cognitively demanding Stroop task, a mechanism which is likely engaged to preserve other cognitive resources for task performance by down-regulating the brain’s response to the emotional material (Blair et al., 2007). </w:t>
          </w:r>
        </w:ins>
      </w:moveFrom>
      <w:moveFromRangeEnd w:id="268"/>
      <w:ins w:id="271" w:author="Nicholas Harp" w:date="2020-02-20T10:42:00Z">
        <w:del w:id="272" w:author="Maital Neta" w:date="2020-02-20T14:26:00Z">
          <w:r w:rsidDel="001B773B">
            <w:delText>These effects demonstrate a clear</w:delText>
          </w:r>
        </w:del>
      </w:ins>
      <w:ins w:id="273" w:author="Maital Neta" w:date="2020-02-20T14:26:00Z">
        <w:r w:rsidR="001B773B">
          <w:t xml:space="preserve">In other words, there </w:t>
        </w:r>
      </w:ins>
      <w:ins w:id="274" w:author="Maital Neta" w:date="2020-02-20T14:27:00Z">
        <w:r w:rsidR="001B773B">
          <w:t>appears to be a clear</w:t>
        </w:r>
      </w:ins>
      <w:ins w:id="275" w:author="Nicholas Harp" w:date="2020-02-20T10:42:00Z">
        <w:r>
          <w:t xml:space="preserve"> overlap between </w:t>
        </w:r>
        <w:del w:id="276" w:author="Maital Neta" w:date="2020-02-20T14:26:00Z">
          <w:r w:rsidDel="001B773B">
            <w:delText>the</w:delText>
          </w:r>
        </w:del>
      </w:ins>
      <w:ins w:id="277" w:author="Maital Neta" w:date="2020-02-20T14:27:00Z">
        <w:r w:rsidR="001B773B">
          <w:t xml:space="preserve">the </w:t>
        </w:r>
      </w:ins>
      <w:ins w:id="278" w:author="Nicholas Harp" w:date="2020-02-20T10:42:00Z">
        <w:del w:id="279" w:author="Maital Neta" w:date="2020-02-20T14:27:00Z">
          <w:r w:rsidDel="001B773B">
            <w:delText xml:space="preserve"> </w:delText>
          </w:r>
        </w:del>
        <w:r>
          <w:t xml:space="preserve">resources used to </w:t>
        </w:r>
        <w:del w:id="280" w:author="Maital Neta" w:date="2020-02-20T14:26:00Z">
          <w:r w:rsidDel="001B773B">
            <w:delText>process</w:delText>
          </w:r>
        </w:del>
      </w:ins>
      <w:ins w:id="281" w:author="Maital Neta" w:date="2020-02-20T14:26:00Z">
        <w:r w:rsidR="001B773B">
          <w:t>handle</w:t>
        </w:r>
      </w:ins>
      <w:ins w:id="282" w:author="Nicholas Harp" w:date="2020-02-20T10:42:00Z">
        <w:r>
          <w:t xml:space="preserve"> cognitive demands </w:t>
        </w:r>
        <w:del w:id="283" w:author="Maital Neta" w:date="2020-02-20T14:27:00Z">
          <w:r w:rsidDel="001B773B">
            <w:delText>with</w:delText>
          </w:r>
        </w:del>
      </w:ins>
      <w:ins w:id="284" w:author="Maital Neta" w:date="2020-02-20T14:27:00Z">
        <w:r w:rsidR="001B773B">
          <w:t>and</w:t>
        </w:r>
      </w:ins>
      <w:ins w:id="285" w:author="Nicholas Harp" w:date="2020-02-20T10:42:00Z">
        <w:r>
          <w:t xml:space="preserve"> </w:t>
        </w:r>
      </w:ins>
      <w:r>
        <w:t xml:space="preserve">those involved in the maintenance of </w:t>
      </w:r>
      <w:r w:rsidRPr="00D56C13">
        <w:t>emotional</w:t>
      </w:r>
      <w:r>
        <w:t xml:space="preserve"> processes, such that cognitive demands </w:t>
      </w:r>
      <w:r w:rsidRPr="00D56C13">
        <w:t>deplete</w:t>
      </w:r>
      <w:r w:rsidR="004106A7" w:rsidRPr="00D56C13">
        <w:t xml:space="preserve"> </w:t>
      </w:r>
      <w:r w:rsidRPr="00D56C13">
        <w:t>resources which might otherwise be dedicated to</w:t>
      </w:r>
      <w:r w:rsidRPr="004106A7">
        <w:t xml:space="preserve"> </w:t>
      </w:r>
      <w:r w:rsidRPr="002A0B71">
        <w:t xml:space="preserve">the </w:t>
      </w:r>
      <w:r w:rsidRPr="00D56C13">
        <w:t>maintenance of</w:t>
      </w:r>
      <w:r w:rsidRPr="004106A7">
        <w:t xml:space="preserve"> </w:t>
      </w:r>
      <w:r w:rsidRPr="00D56C13">
        <w:t>emotional</w:t>
      </w:r>
      <w:r w:rsidRPr="004106A7">
        <w:t xml:space="preserve"> </w:t>
      </w:r>
      <w:r>
        <w:t>processing</w:t>
      </w:r>
      <w:r w:rsidR="001B773B">
        <w:t>.</w:t>
      </w:r>
      <w:r>
        <w:t xml:space="preserve"> </w:t>
      </w:r>
    </w:p>
    <w:p w14:paraId="646C796F" w14:textId="7559D084" w:rsidR="00B2503A" w:rsidRDefault="00B2503A" w:rsidP="00B2503A">
      <w:pPr>
        <w:pStyle w:val="BodyText"/>
        <w:ind w:firstLine="720"/>
      </w:pPr>
      <w:ins w:id="286" w:author="Nicholas Harp" w:date="2020-02-20T10:42:00Z">
        <w:del w:id="287" w:author="Maital Neta" w:date="2020-02-20T15:03:00Z">
          <w:r w:rsidDel="00172A38">
            <w:delText>Despite this overlap</w:delText>
          </w:r>
        </w:del>
      </w:ins>
      <w:ins w:id="288" w:author="Maital Neta" w:date="2020-02-20T15:03:00Z">
        <w:r w:rsidR="00172A38">
          <w:t>Notably</w:t>
        </w:r>
      </w:ins>
      <w:ins w:id="289" w:author="Nicholas Harp" w:date="2020-02-20T10:42:00Z">
        <w:r>
          <w:t xml:space="preserve">, </w:t>
        </w:r>
      </w:ins>
      <w:ins w:id="290" w:author="Maital Neta" w:date="2020-02-20T15:01:00Z">
        <w:r w:rsidR="001966D8">
          <w:t xml:space="preserve">the domain of the </w:t>
        </w:r>
        <w:r w:rsidR="00172A38">
          <w:t xml:space="preserve">resource depletion </w:t>
        </w:r>
      </w:ins>
      <w:ins w:id="291" w:author="Nicholas Harp" w:date="2020-02-20T10:42:00Z">
        <w:del w:id="292" w:author="Maital Neta" w:date="2020-02-20T15:02:00Z">
          <w:r w:rsidDel="00172A38">
            <w:delText>not all loads affect emotional processes equally</w:delText>
          </w:r>
        </w:del>
      </w:ins>
      <w:ins w:id="293" w:author="Maital Neta" w:date="2020-02-20T15:02:00Z">
        <w:r w:rsidR="00172A38">
          <w:t>matters</w:t>
        </w:r>
      </w:ins>
      <w:ins w:id="294" w:author="Nicholas Harp" w:date="2020-02-20T10:42:00Z">
        <w:r>
          <w:t xml:space="preserve">; that is, </w:t>
        </w:r>
      </w:ins>
      <w:ins w:id="295" w:author="Maital Neta" w:date="2020-02-20T15:03:00Z">
        <w:r w:rsidR="00172A38">
          <w:t xml:space="preserve">if the resources required for a particular task are not depleted, then task performance may be unaffected by the load. </w:t>
        </w:r>
      </w:ins>
      <w:ins w:id="296" w:author="Maital Neta" w:date="2020-02-20T15:08:00Z">
        <w:r w:rsidR="00172A38">
          <w:t>In other words</w:t>
        </w:r>
      </w:ins>
      <w:ins w:id="297" w:author="Maital Neta" w:date="2020-02-20T15:04:00Z">
        <w:r w:rsidR="00172A38">
          <w:t>, if it were the case that cognitive resources were not required to complete a task (e.g.,</w:t>
        </w:r>
      </w:ins>
      <w:ins w:id="298" w:author="Nicholas Harp" w:date="2020-02-26T14:57:00Z">
        <w:r w:rsidR="004B0989">
          <w:t xml:space="preserve"> </w:t>
        </w:r>
      </w:ins>
      <w:ins w:id="299" w:author="Maital Neta" w:date="2020-02-20T15:04:00Z">
        <w:del w:id="300" w:author="Nicholas Harp" w:date="2020-02-26T14:57:00Z">
          <w:r w:rsidR="00172A38" w:rsidDel="004B0989">
            <w:lastRenderedPageBreak/>
            <w:delText xml:space="preserve"> </w:delText>
          </w:r>
        </w:del>
      </w:ins>
      <w:ins w:id="301" w:author="Nicholas Harp" w:date="2020-02-26T14:52:00Z">
        <w:r w:rsidR="00805D51">
          <w:t xml:space="preserve">cognitive </w:t>
        </w:r>
      </w:ins>
      <w:ins w:id="302" w:author="Nicholas Harp" w:date="2020-02-27T06:27:00Z">
        <w:r w:rsidR="00093C32">
          <w:t>load</w:t>
        </w:r>
      </w:ins>
      <w:ins w:id="303" w:author="Nicholas Harp" w:date="2020-02-26T14:57:00Z">
        <w:r w:rsidR="004B0989">
          <w:t xml:space="preserve"> </w:t>
        </w:r>
      </w:ins>
      <w:ins w:id="304" w:author="Nicholas Harp" w:date="2020-02-27T06:28:00Z">
        <w:r w:rsidR="00093C32">
          <w:t>during a</w:t>
        </w:r>
      </w:ins>
      <w:ins w:id="305" w:author="Nicholas Harp" w:date="2020-02-26T14:57:00Z">
        <w:r w:rsidR="004B0989">
          <w:t xml:space="preserve"> memory task</w:t>
        </w:r>
      </w:ins>
      <w:ins w:id="306" w:author="Nicholas Harp" w:date="2020-02-26T14:54:00Z">
        <w:r w:rsidR="00805D51">
          <w:t xml:space="preserve"> do</w:t>
        </w:r>
      </w:ins>
      <w:ins w:id="307" w:author="Nicholas Harp" w:date="2020-02-27T06:28:00Z">
        <w:r w:rsidR="00093C32">
          <w:t>es</w:t>
        </w:r>
      </w:ins>
      <w:ins w:id="308" w:author="Nicholas Harp" w:date="2020-02-26T14:54:00Z">
        <w:r w:rsidR="00805D51">
          <w:t xml:space="preserve"> not </w:t>
        </w:r>
      </w:ins>
      <w:commentRangeStart w:id="309"/>
      <w:commentRangeStart w:id="310"/>
      <w:ins w:id="311" w:author="Maital Neta" w:date="2020-02-20T15:04:00Z">
        <w:del w:id="312" w:author="Nicholas Harp" w:date="2020-02-26T14:50:00Z">
          <w:r w:rsidR="00172A38" w:rsidDel="00805D51">
            <w:delText>e</w:delText>
          </w:r>
        </w:del>
        <w:del w:id="313" w:author="Nicholas Harp" w:date="2020-02-26T14:54:00Z">
          <w:r w:rsidR="00172A38" w:rsidDel="00805D51">
            <w:delText>m</w:delText>
          </w:r>
        </w:del>
      </w:ins>
      <w:ins w:id="314" w:author="Nicholas Harp" w:date="2020-02-27T06:28:00Z">
        <w:r w:rsidR="00093C32">
          <w:t>impact</w:t>
        </w:r>
      </w:ins>
      <w:ins w:id="315" w:author="Nicholas Harp" w:date="2020-02-26T14:53:00Z">
        <w:r w:rsidR="00805D51">
          <w:t xml:space="preserve"> performance on</w:t>
        </w:r>
      </w:ins>
      <w:ins w:id="316" w:author="Nicholas Harp" w:date="2020-02-26T14:55:00Z">
        <w:r w:rsidR="00805D51">
          <w:t xml:space="preserve"> self-paced</w:t>
        </w:r>
      </w:ins>
      <w:ins w:id="317" w:author="Nicholas Harp" w:date="2020-02-26T14:53:00Z">
        <w:r w:rsidR="00805D51">
          <w:t xml:space="preserve"> physical activity</w:t>
        </w:r>
      </w:ins>
      <w:ins w:id="318" w:author="Nicholas Harp" w:date="2020-02-27T06:42:00Z">
        <w:r w:rsidR="00034AB1">
          <w:t xml:space="preserve">, which </w:t>
        </w:r>
      </w:ins>
      <w:ins w:id="319" w:author="Nicholas Harp" w:date="2020-02-27T06:43:00Z">
        <w:r w:rsidR="00034AB1">
          <w:t>may be driven by emotional and motivational resources</w:t>
        </w:r>
      </w:ins>
      <w:ins w:id="320" w:author="Nicholas Harp" w:date="2020-02-26T14:55:00Z">
        <w:r w:rsidR="00805D51">
          <w:t>; Holgado, Zabala, &amp; Sanabria, 2019</w:t>
        </w:r>
      </w:ins>
      <w:ins w:id="321" w:author="Maital Neta" w:date="2020-02-20T15:04:00Z">
        <w:del w:id="322" w:author="Nicholas Harp" w:date="2020-02-26T14:51:00Z">
          <w:r w:rsidR="00172A38" w:rsidDel="00805D51">
            <w:delText>otional</w:delText>
          </w:r>
        </w:del>
        <w:del w:id="323" w:author="Nicholas Harp" w:date="2020-02-26T14:53:00Z">
          <w:r w:rsidR="00172A38" w:rsidDel="00805D51">
            <w:delText xml:space="preserve"> </w:delText>
          </w:r>
        </w:del>
      </w:ins>
      <w:ins w:id="324" w:author="Nicholas Harp" w:date="2020-02-26T14:51:00Z">
        <w:r w:rsidR="00805D51">
          <w:t>)</w:t>
        </w:r>
      </w:ins>
      <w:ins w:id="325" w:author="Maital Neta" w:date="2020-02-20T15:04:00Z">
        <w:del w:id="326" w:author="Nicholas Harp" w:date="2020-02-26T14:51:00Z">
          <w:r w:rsidR="00172A38" w:rsidDel="00805D51">
            <w:delText>categorization?</w:delText>
          </w:r>
        </w:del>
      </w:ins>
      <w:commentRangeEnd w:id="309"/>
      <w:ins w:id="327" w:author="Maital Neta" w:date="2020-02-20T15:05:00Z">
        <w:del w:id="328" w:author="Nicholas Harp" w:date="2020-02-26T14:51:00Z">
          <w:r w:rsidR="00172A38" w:rsidDel="00805D51">
            <w:rPr>
              <w:rStyle w:val="CommentReference"/>
              <w:rFonts w:asciiTheme="minorHAnsi" w:hAnsiTheme="minorHAnsi"/>
            </w:rPr>
            <w:commentReference w:id="309"/>
          </w:r>
        </w:del>
      </w:ins>
      <w:commentRangeEnd w:id="310"/>
      <w:r w:rsidR="00093C32">
        <w:rPr>
          <w:rStyle w:val="CommentReference"/>
          <w:rFonts w:asciiTheme="minorHAnsi" w:hAnsiTheme="minorHAnsi"/>
        </w:rPr>
        <w:commentReference w:id="310"/>
      </w:r>
      <w:ins w:id="329" w:author="Maital Neta" w:date="2020-02-20T15:04:00Z">
        <w:del w:id="330" w:author="Nicholas Harp" w:date="2020-02-26T14:51:00Z">
          <w:r w:rsidR="00172A38" w:rsidDel="00805D51">
            <w:delText>)</w:delText>
          </w:r>
        </w:del>
        <w:r w:rsidR="00172A38">
          <w:t xml:space="preserve">, </w:t>
        </w:r>
      </w:ins>
      <w:ins w:id="331" w:author="Maital Neta" w:date="2020-02-20T15:05:00Z">
        <w:r w:rsidR="00172A38">
          <w:t>then cognitive depletion may have no behavioral consequences on one’s task performance</w:t>
        </w:r>
      </w:ins>
      <w:ins w:id="332" w:author="Maital Neta" w:date="2020-02-20T15:06:00Z">
        <w:r w:rsidR="00172A38">
          <w:t xml:space="preserve">. </w:t>
        </w:r>
      </w:ins>
      <w:del w:id="333" w:author="Maital Neta" w:date="2020-02-20T15:03:00Z">
        <w:r w:rsidDel="00172A38">
          <w:delText xml:space="preserve">there is an importance of the domain-specificity of loads. </w:delText>
        </w:r>
      </w:del>
      <w:del w:id="334" w:author="Maital Neta" w:date="2020-02-20T15:08:00Z">
        <w:r w:rsidDel="00172A38">
          <w:delText xml:space="preserve">In other words, emotional </w:delText>
        </w:r>
      </w:del>
      <w:del w:id="335" w:author="Maital Neta" w:date="2020-02-20T15:06:00Z">
        <w:r w:rsidDel="00172A38">
          <w:delText xml:space="preserve">and non-emotional </w:delText>
        </w:r>
      </w:del>
      <w:del w:id="336" w:author="Maital Neta" w:date="2020-02-20T15:07:00Z">
        <w:r w:rsidDel="00172A38">
          <w:delText xml:space="preserve">loads differentially affect concurrent emotional processing. Specifically, emotional </w:delText>
        </w:r>
      </w:del>
      <w:del w:id="337" w:author="Maital Neta" w:date="2020-02-20T15:08:00Z">
        <w:r w:rsidDel="00172A38">
          <w:delText xml:space="preserve">loads impact concurrent emotional processing more strongly than comparable </w:delText>
        </w:r>
      </w:del>
      <w:del w:id="338" w:author="Maital Neta" w:date="2020-02-20T15:07:00Z">
        <w:r w:rsidDel="00172A38">
          <w:delText xml:space="preserve">non-emotional </w:delText>
        </w:r>
      </w:del>
      <w:del w:id="339" w:author="Maital Neta" w:date="2020-02-20T15:08:00Z">
        <w:r w:rsidDel="00172A38">
          <w:delText xml:space="preserve">loads. </w:delText>
        </w:r>
      </w:del>
      <w:r>
        <w:t xml:space="preserve">For instance, when asked to </w:t>
      </w:r>
      <w:commentRangeStart w:id="340"/>
      <w:del w:id="341" w:author="Nicholas Harp" w:date="2020-02-27T06:30:00Z">
        <w:r w:rsidDel="00093C32">
          <w:delText xml:space="preserve">maintain </w:delText>
        </w:r>
      </w:del>
      <w:ins w:id="342" w:author="Nicholas Harp" w:date="2020-02-27T06:30:00Z">
        <w:r w:rsidR="00093C32">
          <w:t xml:space="preserve">remember </w:t>
        </w:r>
      </w:ins>
      <w:ins w:id="343" w:author="Nicholas Harp" w:date="2020-03-02T17:18:00Z">
        <w:r w:rsidR="00216068">
          <w:t xml:space="preserve">the </w:t>
        </w:r>
      </w:ins>
      <w:del w:id="344" w:author="Nicholas Harp" w:date="2020-02-27T06:30:00Z">
        <w:r w:rsidDel="00093C32">
          <w:delText xml:space="preserve">representations of the </w:delText>
        </w:r>
      </w:del>
      <w:r>
        <w:t>emotion</w:t>
      </w:r>
      <w:commentRangeEnd w:id="340"/>
      <w:ins w:id="345" w:author="Nicholas Harp" w:date="2020-02-27T06:30:00Z">
        <w:r w:rsidR="00093C32">
          <w:t>al expression</w:t>
        </w:r>
      </w:ins>
      <w:r w:rsidR="00172A38">
        <w:rPr>
          <w:rStyle w:val="CommentReference"/>
          <w:rFonts w:asciiTheme="minorHAnsi" w:hAnsiTheme="minorHAnsi"/>
        </w:rPr>
        <w:commentReference w:id="340"/>
      </w:r>
      <w:ins w:id="346" w:author="Nicholas Harp" w:date="2020-02-20T10:42:00Z">
        <w:r>
          <w:t xml:space="preserve"> </w:t>
        </w:r>
      </w:ins>
      <w:ins w:id="347" w:author="Nicholas Harp" w:date="2020-02-27T06:30:00Z">
        <w:r w:rsidR="00093C32">
          <w:t xml:space="preserve">of </w:t>
        </w:r>
      </w:ins>
      <w:r>
        <w:t>a face</w:t>
      </w:r>
      <w:del w:id="348" w:author="Nicholas Harp" w:date="2020-02-27T06:30:00Z">
        <w:r w:rsidDel="00093C32">
          <w:delText xml:space="preserve"> expressed</w:delText>
        </w:r>
      </w:del>
      <w:r>
        <w:t>, rather than its identity, participants were less accurate on subsequent judgments of emotional</w:t>
      </w:r>
      <w:r w:rsidR="00172A38">
        <w:t xml:space="preserve"> </w:t>
      </w:r>
      <w:del w:id="349" w:author="Maital Neta" w:date="2020-02-20T15:09:00Z">
        <w:r w:rsidDel="00172A38">
          <w:delText xml:space="preserve">, rather </w:delText>
        </w:r>
      </w:del>
      <w:r>
        <w:t xml:space="preserve">than </w:t>
      </w:r>
      <w:del w:id="350" w:author="Maital Neta" w:date="2020-02-20T15:09:00Z">
        <w:r w:rsidDel="00172A38">
          <w:delText>sensory</w:delText>
        </w:r>
      </w:del>
      <w:ins w:id="351" w:author="Maital Neta" w:date="2020-02-20T15:09:00Z">
        <w:r w:rsidR="00172A38">
          <w:t>perceptual</w:t>
        </w:r>
      </w:ins>
      <w:ins w:id="352" w:author="Nicholas Harp" w:date="2020-02-20T10:42:00Z">
        <w:del w:id="353" w:author="Maital Neta" w:date="2020-02-20T15:09:00Z">
          <w:r w:rsidDel="00172A38">
            <w:delText>,</w:delText>
          </w:r>
        </w:del>
        <w:r>
          <w:t xml:space="preserve"> </w:t>
        </w:r>
        <w:commentRangeStart w:id="354"/>
        <w:r>
          <w:t>pairs of a concept-property verification task</w:t>
        </w:r>
      </w:ins>
      <w:commentRangeEnd w:id="354"/>
      <w:r w:rsidR="00172A38">
        <w:rPr>
          <w:rStyle w:val="CommentReference"/>
          <w:rFonts w:asciiTheme="minorHAnsi" w:hAnsiTheme="minorHAnsi"/>
        </w:rPr>
        <w:commentReference w:id="354"/>
      </w:r>
      <w:ins w:id="355" w:author="Nicholas Harp" w:date="2020-02-20T10:42:00Z">
        <w:r>
          <w:t xml:space="preserve"> </w:t>
        </w:r>
      </w:ins>
      <w:r>
        <w:t>(e.g., lemon-yellow, couple-happy; Vermeulen, Niedenthal, Pleyers, Bayot, &amp; Corneille, 2014).</w:t>
      </w:r>
      <w:ins w:id="356" w:author="Nicholas Harp" w:date="2020-02-20T10:42:00Z">
        <w:r>
          <w:t xml:space="preserve"> </w:t>
        </w:r>
        <w:del w:id="357" w:author="Maital Neta" w:date="2020-02-20T15:10:00Z">
          <w:r w:rsidDel="00172A38">
            <w:delText>The n</w:delText>
          </w:r>
        </w:del>
      </w:ins>
      <w:ins w:id="358" w:author="Maital Neta" w:date="2020-02-20T15:10:00Z">
        <w:r w:rsidR="00172A38">
          <w:t>N</w:t>
        </w:r>
      </w:ins>
      <w:ins w:id="359" w:author="Nicholas Harp" w:date="2020-02-20T10:42:00Z">
        <w:r>
          <w:t xml:space="preserve">euroimaging </w:t>
        </w:r>
        <w:del w:id="360" w:author="Maital Neta" w:date="2020-02-20T15:10:00Z">
          <w:r w:rsidDel="00172A38">
            <w:delText>literature</w:delText>
          </w:r>
        </w:del>
      </w:ins>
      <w:ins w:id="361" w:author="Maital Neta" w:date="2020-02-20T15:10:00Z">
        <w:r w:rsidR="00172A38">
          <w:t xml:space="preserve">research has supported these findings by </w:t>
        </w:r>
      </w:ins>
      <w:ins w:id="362" w:author="Nicholas Harp" w:date="2020-02-20T10:42:00Z">
        <w:del w:id="363" w:author="Maital Neta" w:date="2020-02-20T15:10:00Z">
          <w:r w:rsidDel="00172A38">
            <w:delText xml:space="preserve"> </w:delText>
          </w:r>
        </w:del>
        <w:r>
          <w:t>suggest</w:t>
        </w:r>
      </w:ins>
      <w:ins w:id="364" w:author="Maital Neta" w:date="2020-02-20T15:10:00Z">
        <w:r w:rsidR="00172A38">
          <w:t>ing separa</w:t>
        </w:r>
      </w:ins>
      <w:ins w:id="365" w:author="Maital Neta" w:date="2020-02-20T15:11:00Z">
        <w:r w:rsidR="00172A38">
          <w:t xml:space="preserve">ble effects of </w:t>
        </w:r>
      </w:ins>
      <w:ins w:id="366" w:author="Nicholas Harp" w:date="2020-02-20T10:42:00Z">
        <w:del w:id="367" w:author="Maital Neta" w:date="2020-02-20T15:11:00Z">
          <w:r w:rsidDel="00172A38">
            <w:delText xml:space="preserve">s that one mechanism for domain-specific (i.e., emotional) </w:delText>
          </w:r>
        </w:del>
        <w:r>
          <w:t xml:space="preserve">load </w:t>
        </w:r>
        <w:del w:id="368" w:author="Maital Neta" w:date="2020-02-20T15:11:00Z">
          <w:r w:rsidDel="00172A38">
            <w:delText>effects is the separable processing of emotional and non-emotional load</w:delText>
          </w:r>
        </w:del>
      </w:ins>
      <w:ins w:id="369" w:author="Maital Neta" w:date="2020-02-20T15:11:00Z">
        <w:r w:rsidR="00172A38">
          <w:t>as a function of the (cognitive versus emotional) domain</w:t>
        </w:r>
      </w:ins>
      <w:ins w:id="370" w:author="Nicholas Harp" w:date="2020-02-20T10:42:00Z">
        <w:r>
          <w:t xml:space="preserve">. </w:t>
        </w:r>
      </w:ins>
      <w:r>
        <w:t>For instance, changing the nature of cognitively demanding tasks</w:t>
      </w:r>
      <w:ins w:id="371" w:author="Maital Neta" w:date="2020-02-20T15:13:00Z">
        <w:r w:rsidR="00CD0113">
          <w:t xml:space="preserve"> to include an emotional component (e.g., remembering an emotional expression instead of an identity; judging the congruency of a face and label for emotional expressions instead of sex)</w:t>
        </w:r>
      </w:ins>
      <w:r>
        <w:t xml:space="preserve">, even when stimuli themselves remain consistent, </w:t>
      </w:r>
      <w:del w:id="372" w:author="Maital Neta" w:date="2020-02-20T15:13:00Z">
        <w:r w:rsidDel="00CD0113">
          <w:delText xml:space="preserve">to include an emotional component (e.g., remembering an emotional expression instead of an identity; judging the congruency of a face and label for emotional expressions instead of </w:delText>
        </w:r>
        <w:r w:rsidR="00CD5BFB" w:rsidDel="00CD0113">
          <w:delText>sex</w:delText>
        </w:r>
        <w:r w:rsidDel="00CD0113">
          <w:delText xml:space="preserve">) </w:delText>
        </w:r>
      </w:del>
      <w:r>
        <w:t>results in the recruitment of dissociable neural resources (Egner, Etkin, Gale, &amp; Hirsch, 2008; Neta &amp; Whalen, 2011)</w:t>
      </w:r>
      <w:del w:id="373" w:author="Nicholas Harp" w:date="2020-02-27T06:40:00Z">
        <w:r w:rsidDel="00034AB1">
          <w:delText xml:space="preserve">. Indeed, emotional loads </w:delText>
        </w:r>
      </w:del>
      <w:del w:id="374" w:author="Nicholas Harp" w:date="2020-02-26T14:46:00Z">
        <w:r w:rsidDel="00805D51">
          <w:delText xml:space="preserve">are </w:delText>
        </w:r>
      </w:del>
      <w:ins w:id="375" w:author="Maital Neta" w:date="2020-02-20T15:14:00Z">
        <w:del w:id="376" w:author="Nicholas Harp" w:date="2020-02-27T06:40:00Z">
          <w:r w:rsidR="00CD0113" w:rsidDel="00034AB1">
            <w:delText xml:space="preserve">receive priority processing </w:delText>
          </w:r>
        </w:del>
      </w:ins>
      <w:del w:id="377" w:author="Nicholas Harp" w:date="2020-02-27T06:40:00Z">
        <w:r w:rsidDel="00034AB1">
          <w:delText xml:space="preserve">highly competitive for neural representation (i.e., cognitive resources), receiving priority processing at the perceptual and executive levels (Pessoa, 2009) and </w:delText>
        </w:r>
      </w:del>
      <w:ins w:id="378" w:author="Maital Neta" w:date="2020-02-20T15:14:00Z">
        <w:del w:id="379" w:author="Nicholas Harp" w:date="2020-02-27T06:40:00Z">
          <w:r w:rsidR="00CD0113" w:rsidDel="00034AB1">
            <w:delText>are thus highly competitive for cognitive resources</w:delText>
          </w:r>
        </w:del>
      </w:ins>
      <w:del w:id="380" w:author="Maital Neta" w:date="2020-02-20T15:14:00Z">
        <w:r w:rsidDel="00CD0113">
          <w:delText>recruiting inputs from emotion- and arousal-related brain regions (Grimm, Weigand, Kazzer, Jacobs, &amp; Bajbouj, 2012)</w:delText>
        </w:r>
      </w:del>
      <w:r>
        <w:t xml:space="preserve">. As such, when these resources are engaged with an emotional load, </w:t>
      </w:r>
      <w:commentRangeStart w:id="381"/>
      <w:commentRangeStart w:id="382"/>
      <w:r>
        <w:t>the resources are no longer available for regulating other emotional processes and performance on these will likely be affected.</w:t>
      </w:r>
      <w:ins w:id="383" w:author="Maital Neta" w:date="2020-02-20T15:13:00Z">
        <w:r w:rsidR="00132515" w:rsidRPr="00132515">
          <w:t xml:space="preserve"> </w:t>
        </w:r>
        <w:r w:rsidR="00132515">
          <w:t>In other words, emotional loads are likely to impact concurrent emotional processing more strongly than comparable cognitive (i.e., non-emotional) loads.</w:t>
        </w:r>
      </w:ins>
      <w:commentRangeEnd w:id="381"/>
      <w:ins w:id="384" w:author="Maital Neta" w:date="2020-02-20T15:15:00Z">
        <w:r w:rsidR="00CD0113">
          <w:rPr>
            <w:rStyle w:val="CommentReference"/>
            <w:rFonts w:asciiTheme="minorHAnsi" w:hAnsiTheme="minorHAnsi"/>
          </w:rPr>
          <w:commentReference w:id="381"/>
        </w:r>
      </w:ins>
      <w:commentRangeEnd w:id="382"/>
      <w:r w:rsidR="00093C32">
        <w:rPr>
          <w:rStyle w:val="CommentReference"/>
          <w:rFonts w:asciiTheme="minorHAnsi" w:hAnsiTheme="minorHAnsi"/>
        </w:rPr>
        <w:commentReference w:id="382"/>
      </w:r>
    </w:p>
    <w:p w14:paraId="266FFDF4" w14:textId="25EDC006" w:rsidR="00C10CBB" w:rsidRDefault="0046304E" w:rsidP="0046304E">
      <w:pPr>
        <w:pStyle w:val="FirstParagraph"/>
        <w:ind w:firstLine="0"/>
        <w:rPr>
          <w:ins w:id="385" w:author="Nicholas Harp" w:date="2020-02-05T12:29:00Z"/>
        </w:rPr>
      </w:pPr>
      <w:commentRangeStart w:id="386"/>
      <w:r w:rsidRPr="0046304E">
        <w:rPr>
          <w:b/>
        </w:rPr>
        <w:t>R</w:t>
      </w:r>
      <w:ins w:id="387" w:author="Maital Neta" w:date="2020-02-20T15:16:00Z">
        <w:r w:rsidRPr="0046304E">
          <w:rPr>
            <w:b/>
          </w:rPr>
          <w:t>esources required for resolving emotional ambiguity</w:t>
        </w:r>
      </w:ins>
      <w:commentRangeEnd w:id="386"/>
      <w:ins w:id="388" w:author="Maital Neta" w:date="2020-02-20T15:17:00Z">
        <w:r>
          <w:rPr>
            <w:rStyle w:val="CommentReference"/>
            <w:rFonts w:asciiTheme="minorHAnsi" w:hAnsiTheme="minorHAnsi"/>
          </w:rPr>
          <w:commentReference w:id="386"/>
        </w:r>
      </w:ins>
      <w:bookmarkStart w:id="389" w:name="facial-expressions-and-individual-differ"/>
    </w:p>
    <w:p w14:paraId="26A01CDA" w14:textId="401DF54F" w:rsidR="00D30C7B" w:rsidDel="00A715CB" w:rsidRDefault="001953FA">
      <w:pPr>
        <w:pStyle w:val="FirstParagraph"/>
        <w:rPr>
          <w:del w:id="390" w:author="Maital Neta" w:date="2020-02-20T15:20:00Z"/>
        </w:rPr>
      </w:pPr>
      <w:commentRangeStart w:id="391"/>
      <w:commentRangeEnd w:id="391"/>
      <w:del w:id="392" w:author="Nicholas Harp" w:date="2020-02-14T11:59:00Z">
        <w:r w:rsidRPr="0046304E" w:rsidDel="00E66C9D">
          <w:rPr>
            <w:rStyle w:val="CommentReference"/>
            <w:strike/>
          </w:rPr>
          <w:commentReference w:id="391"/>
        </w:r>
      </w:del>
      <w:ins w:id="393" w:author="Nicholas Harp" w:date="2020-02-27T06:45:00Z">
        <w:r w:rsidR="00034AB1">
          <w:t xml:space="preserve">While </w:t>
        </w:r>
      </w:ins>
      <w:ins w:id="394" w:author="Nicholas Harp" w:date="2020-02-18T12:13:00Z">
        <w:del w:id="395" w:author="Maital Neta" w:date="2020-02-20T15:21:00Z">
          <w:r w:rsidR="007A1E38" w:rsidRPr="0046304E" w:rsidDel="00A715CB">
            <w:delText xml:space="preserve">Although </w:delText>
          </w:r>
        </w:del>
      </w:ins>
      <w:commentRangeStart w:id="396"/>
      <w:del w:id="397" w:author="Maital Neta" w:date="2020-02-20T15:21:00Z">
        <w:r w:rsidR="00D30C7B" w:rsidRPr="007A1E38" w:rsidDel="00A715CB">
          <w:delText xml:space="preserve">Facial expressions are important social signals; they communicate emotion between individuals and even </w:delText>
        </w:r>
        <w:commentRangeStart w:id="398"/>
        <w:r w:rsidR="00D30C7B" w:rsidRPr="007A1E38" w:rsidDel="00A715CB">
          <w:delText xml:space="preserve">spark emotional responses in others </w:delText>
        </w:r>
        <w:commentRangeEnd w:id="398"/>
        <w:r w:rsidRPr="007A1E38" w:rsidDel="00A715CB">
          <w:rPr>
            <w:rStyle w:val="CommentReference"/>
          </w:rPr>
          <w:commentReference w:id="398"/>
        </w:r>
        <w:r w:rsidR="00D30C7B" w:rsidRPr="007A1E38" w:rsidDel="00A715CB">
          <w:delText xml:space="preserve">(Frith, 2009). </w:delText>
        </w:r>
        <w:r w:rsidR="000F621C" w:rsidRPr="007A1E38" w:rsidDel="00A715CB">
          <w:delText xml:space="preserve">Indeed, </w:delText>
        </w:r>
      </w:del>
      <w:ins w:id="399" w:author="Nicholas Harp" w:date="2020-02-20T10:44:00Z">
        <w:del w:id="400" w:author="Maital Neta" w:date="2020-02-20T15:21:00Z">
          <w:r w:rsidR="00CD5BFB" w:rsidDel="00A715CB">
            <w:delText>h</w:delText>
          </w:r>
        </w:del>
      </w:ins>
      <w:ins w:id="401" w:author="Nicholas Harp" w:date="2020-02-27T06:45:00Z">
        <w:r w:rsidR="00034AB1">
          <w:t>h</w:t>
        </w:r>
      </w:ins>
      <w:ins w:id="402" w:author="Maital Neta" w:date="2020-02-20T15:21:00Z">
        <w:del w:id="403" w:author="Nicholas Harp" w:date="2020-02-27T06:45:00Z">
          <w:r w:rsidR="00A715CB" w:rsidDel="00034AB1">
            <w:delText>H</w:delText>
          </w:r>
        </w:del>
      </w:ins>
      <w:ins w:id="404" w:author="Maital Neta" w:date="2020-02-13T13:11:00Z">
        <w:del w:id="405" w:author="Nicholas Harp" w:date="2020-02-20T10:44:00Z">
          <w:r w:rsidRPr="007A1E38" w:rsidDel="00CD5BFB">
            <w:delText>H</w:delText>
          </w:r>
        </w:del>
      </w:ins>
      <w:del w:id="406" w:author="Maital Neta" w:date="2020-02-13T13:11:00Z">
        <w:r w:rsidR="00D30C7B" w:rsidRPr="007A1E38" w:rsidDel="001953FA">
          <w:delText>h</w:delText>
        </w:r>
      </w:del>
      <w:r w:rsidR="00D30C7B" w:rsidRPr="007A1E38">
        <w:t>umans</w:t>
      </w:r>
      <w:r w:rsidR="00D30C7B">
        <w:t xml:space="preserve"> readily make judgments about </w:t>
      </w:r>
      <w:ins w:id="407" w:author="Maital Neta" w:date="2020-02-13T13:11:00Z">
        <w:r>
          <w:t xml:space="preserve">others </w:t>
        </w:r>
      </w:ins>
      <w:commentRangeEnd w:id="396"/>
      <w:r w:rsidR="007A1E38">
        <w:rPr>
          <w:rStyle w:val="CommentReference"/>
          <w:rFonts w:asciiTheme="minorHAnsi" w:hAnsiTheme="minorHAnsi"/>
        </w:rPr>
        <w:commentReference w:id="396"/>
      </w:r>
      <w:ins w:id="408" w:author="Nicholas Harp" w:date="2020-02-20T10:51:00Z">
        <w:r w:rsidR="00C51652">
          <w:t>with only limited information</w:t>
        </w:r>
      </w:ins>
      <w:ins w:id="409" w:author="Maital Neta" w:date="2020-02-20T15:18:00Z">
        <w:r w:rsidR="000A7245">
          <w:t xml:space="preserve"> and resources</w:t>
        </w:r>
      </w:ins>
      <w:ins w:id="410" w:author="Nicholas Harp" w:date="2020-02-20T10:51:00Z">
        <w:r w:rsidR="00C51652">
          <w:t xml:space="preserve"> (e.g., </w:t>
        </w:r>
      </w:ins>
      <w:ins w:id="411" w:author="Maital Neta" w:date="2020-02-20T15:18:00Z">
        <w:r w:rsidR="000A7245">
          <w:t>judging trustworthines</w:t>
        </w:r>
      </w:ins>
      <w:ins w:id="412" w:author="Maital Neta" w:date="2020-02-20T15:19:00Z">
        <w:r w:rsidR="000A7245">
          <w:t xml:space="preserve">s, attractiveness, and emotion; </w:t>
        </w:r>
      </w:ins>
      <w:ins w:id="413" w:author="Maital Neta" w:date="2020-02-13T13:11:00Z">
        <w:del w:id="414" w:author="Nicholas Harp" w:date="2020-02-20T10:51:00Z">
          <w:r w:rsidDel="00C51652">
            <w:delText xml:space="preserve">based on </w:delText>
          </w:r>
        </w:del>
      </w:ins>
      <w:ins w:id="415" w:author="Nicholas Harp" w:date="2020-02-20T10:51:00Z">
        <w:del w:id="416" w:author="Maital Neta" w:date="2020-02-20T15:19:00Z">
          <w:r w:rsidR="00C51652" w:rsidDel="000A7245">
            <w:delText>ial</w:delText>
          </w:r>
        </w:del>
      </w:ins>
      <w:ins w:id="417" w:author="Nicholas Harp" w:date="2020-02-20T10:52:00Z">
        <w:del w:id="418" w:author="Maital Neta" w:date="2020-02-20T15:19:00Z">
          <w:r w:rsidR="00C51652" w:rsidRPr="000941A1" w:rsidDel="000A7245">
            <w:delText xml:space="preserve"> like shape, </w:delText>
          </w:r>
        </w:del>
      </w:ins>
      <w:ins w:id="419" w:author="Nicholas Harp" w:date="2020-02-20T11:14:00Z">
        <w:del w:id="420" w:author="Maital Neta" w:date="2020-02-20T15:19:00Z">
          <w:r w:rsidR="00A5189D" w:rsidRPr="000941A1" w:rsidDel="000A7245">
            <w:rPr>
              <w:rPrChange w:id="421" w:author="Nicholas Harp" w:date="2020-02-20T13:24:00Z">
                <w:rPr>
                  <w:highlight w:val="yellow"/>
                </w:rPr>
              </w:rPrChange>
            </w:rPr>
            <w:delText>color, and more</w:delText>
          </w:r>
        </w:del>
      </w:ins>
      <w:ins w:id="422" w:author="Nicholas Harp" w:date="2020-02-20T10:54:00Z">
        <w:del w:id="423" w:author="Maital Neta" w:date="2020-02-20T15:19:00Z">
          <w:r w:rsidR="00E131EE" w:rsidRPr="000941A1" w:rsidDel="000A7245">
            <w:delText xml:space="preserve">; </w:delText>
          </w:r>
        </w:del>
      </w:ins>
      <w:ins w:id="424" w:author="Nicholas Harp" w:date="2020-02-20T11:15:00Z">
        <w:del w:id="425" w:author="Maital Neta" w:date="2020-02-20T15:19:00Z">
          <w:r w:rsidR="00A5189D" w:rsidRPr="000941A1" w:rsidDel="000A7245">
            <w:rPr>
              <w:rPrChange w:id="426" w:author="Nicholas Harp" w:date="2020-02-20T13:24:00Z">
                <w:rPr>
                  <w:highlight w:val="yellow"/>
                </w:rPr>
              </w:rPrChange>
            </w:rPr>
            <w:delText>Hill, Bruce, &amp; Akamatsu, 1995</w:delText>
          </w:r>
        </w:del>
      </w:ins>
      <w:ins w:id="427" w:author="Nicholas Harp" w:date="2020-02-20T10:51:00Z">
        <w:del w:id="428" w:author="Maital Neta" w:date="2020-02-20T15:19:00Z">
          <w:r w:rsidR="00C51652" w:rsidRPr="000941A1" w:rsidDel="000A7245">
            <w:delText>)</w:delText>
          </w:r>
        </w:del>
      </w:ins>
      <w:del w:id="429" w:author="Maital Neta" w:date="2020-02-20T15:19:00Z">
        <w:r w:rsidR="00D30C7B" w:rsidDel="000A7245">
          <w:delText>personality traits (e.g., trustworthiness</w:delText>
        </w:r>
      </w:del>
      <w:ins w:id="430" w:author="Maital Neta" w:date="2020-02-13T13:12:00Z">
        <w:r>
          <w:t>Bar, Neta, &amp; Linz, 2006; Said &amp; Todorov, 2011; Todorov, Baron, &amp; Oosterhof, 2008</w:t>
        </w:r>
      </w:ins>
      <w:ins w:id="431" w:author="Maital Neta" w:date="2020-02-20T15:19:00Z">
        <w:r w:rsidR="000A7245">
          <w:t xml:space="preserve">; </w:t>
        </w:r>
      </w:ins>
      <w:del w:id="432" w:author="Maital Neta" w:date="2020-02-20T15:19:00Z">
        <w:r w:rsidR="00D30C7B" w:rsidDel="000A7245">
          <w:delText>), aesthetics (e.g., attractiveness</w:delText>
        </w:r>
      </w:del>
      <w:ins w:id="433" w:author="Maital Neta" w:date="2020-02-13T13:12:00Z">
        <w:del w:id="434" w:author="Nicholas Harp" w:date="2020-02-17T09:33:00Z">
          <w:r w:rsidDel="008759B3">
            <w:delText xml:space="preserve">CITE – </w:delText>
          </w:r>
        </w:del>
        <w:r>
          <w:t>Cloutier</w:t>
        </w:r>
      </w:ins>
      <w:ins w:id="435" w:author="Nicholas Harp" w:date="2020-02-17T09:33:00Z">
        <w:r w:rsidR="008759B3">
          <w:t xml:space="preserve">, </w:t>
        </w:r>
      </w:ins>
      <w:r w:rsidR="008759B3">
        <w:t>Heatherton, Whalen, &amp; Kelley, 2008</w:t>
      </w:r>
      <w:r w:rsidR="000A7245">
        <w:t xml:space="preserve">; </w:t>
      </w:r>
      <w:r w:rsidR="005A1F38">
        <w:t xml:space="preserve">Brooks, Chikazoe, Sadato, &amp; Freeman, 2019; </w:t>
      </w:r>
      <w:r w:rsidR="00D30C7B">
        <w:t>Carroll &amp; Russell, 1996)</w:t>
      </w:r>
      <w:ins w:id="436" w:author="Nicholas Harp" w:date="2020-02-27T06:45:00Z">
        <w:r w:rsidR="00034AB1">
          <w:t xml:space="preserve">, </w:t>
        </w:r>
      </w:ins>
      <w:ins w:id="437" w:author="Nicholas Harp" w:date="2020-02-27T06:54:00Z">
        <w:r w:rsidR="00074CC8">
          <w:t>other</w:t>
        </w:r>
      </w:ins>
      <w:ins w:id="438" w:author="Nicholas Harp" w:date="2020-02-27T06:45:00Z">
        <w:r w:rsidR="00034AB1">
          <w:t xml:space="preserve"> judgments are susceptible to </w:t>
        </w:r>
      </w:ins>
      <w:ins w:id="439" w:author="Nicholas Harp" w:date="2020-02-27T06:46:00Z">
        <w:r w:rsidR="00074CC8">
          <w:t>resource depletion</w:t>
        </w:r>
      </w:ins>
      <w:ins w:id="440" w:author="Maital Neta" w:date="2020-02-20T15:21:00Z">
        <w:r w:rsidR="00A715CB">
          <w:t xml:space="preserve">. </w:t>
        </w:r>
        <w:del w:id="441" w:author="Nicholas Harp" w:date="2020-02-27T06:55:00Z">
          <w:r w:rsidR="00A715CB" w:rsidDel="00074CC8">
            <w:delText xml:space="preserve">Notably, assessing valence is a primary decision we make when processing facial expressions, as it is a crucial component that guides social behavior (e.g., approach-avoidance; Krieglmeyer, Deutsch, De Houwer, &amp; De Raedt, 2010; and group membership or affiliation; Taskhay &amp; Rule, 2015; Tskhay &amp; Rule, 2018). For instance, individuals that interpret facial expressions negatively may avoid the expresser, and vice versa, given the relevance of emotional valence in approach-avoidance behaviors (Bradley, 2009; Frijda, 1986; Lang, 1985). </w:delText>
          </w:r>
        </w:del>
      </w:ins>
      <w:ins w:id="442" w:author="Maital Neta" w:date="2020-02-20T15:22:00Z">
        <w:del w:id="443" w:author="Nicholas Harp" w:date="2020-02-27T06:55:00Z">
          <w:r w:rsidR="00A715CB" w:rsidDel="00074CC8">
            <w:delText xml:space="preserve">However, </w:delText>
          </w:r>
        </w:del>
      </w:ins>
      <w:del w:id="444" w:author="Nicholas Harp" w:date="2020-02-27T06:55:00Z">
        <w:r w:rsidR="007A1E38" w:rsidDel="00074CC8">
          <w:delText>], there are som</w:delText>
        </w:r>
        <w:r w:rsidR="00CD5BFB" w:rsidDel="00074CC8">
          <w:delText>e</w:delText>
        </w:r>
        <w:r w:rsidR="007A1E38" w:rsidDel="00074CC8">
          <w:delText xml:space="preserve"> situations where </w:delText>
        </w:r>
      </w:del>
      <w:ins w:id="445" w:author="Maital Neta" w:date="2020-02-20T15:19:00Z">
        <w:del w:id="446" w:author="Nicholas Harp" w:date="2020-02-27T06:55:00Z">
          <w:r w:rsidR="000A7245" w:rsidDel="00074CC8">
            <w:delText>more resources are required</w:delText>
          </w:r>
        </w:del>
      </w:ins>
      <w:ins w:id="447" w:author="Maital Neta" w:date="2020-02-20T15:22:00Z">
        <w:del w:id="448" w:author="Nicholas Harp" w:date="2020-02-27T06:55:00Z">
          <w:r w:rsidR="00EA49DF" w:rsidDel="00074CC8">
            <w:delText xml:space="preserve"> for these interpersonal judgments</w:delText>
          </w:r>
        </w:del>
      </w:ins>
      <w:ins w:id="449" w:author="Maital Neta" w:date="2020-02-20T15:20:00Z">
        <w:del w:id="450" w:author="Nicholas Harp" w:date="2020-02-27T06:55:00Z">
          <w:r w:rsidR="000A7245" w:rsidDel="00074CC8">
            <w:delText xml:space="preserve">. </w:delText>
          </w:r>
        </w:del>
      </w:ins>
      <w:ins w:id="451" w:author="Nicholas Harp" w:date="2020-02-20T10:52:00Z">
        <w:del w:id="452" w:author="Maital Neta" w:date="2020-02-20T15:20:00Z">
          <w:r w:rsidR="00C51652" w:rsidDel="000A7245">
            <w:delText>interpreting signals from facial expressions</w:delText>
          </w:r>
        </w:del>
      </w:ins>
      <w:ins w:id="453" w:author="Nicholas Harp" w:date="2020-02-18T12:14:00Z">
        <w:del w:id="454" w:author="Maital Neta" w:date="2020-02-20T15:20:00Z">
          <w:r w:rsidR="007A1E38" w:rsidDel="000A7245">
            <w:delText xml:space="preserve"> require</w:delText>
          </w:r>
        </w:del>
      </w:ins>
      <w:ins w:id="455" w:author="Nicholas Harp" w:date="2020-02-20T10:54:00Z">
        <w:del w:id="456" w:author="Maital Neta" w:date="2020-02-20T15:20:00Z">
          <w:r w:rsidR="00E131EE" w:rsidDel="000A7245">
            <w:delText>s</w:delText>
          </w:r>
        </w:del>
      </w:ins>
      <w:ins w:id="457" w:author="Nicholas Harp" w:date="2020-02-18T12:14:00Z">
        <w:del w:id="458" w:author="Maital Neta" w:date="2020-02-20T15:20:00Z">
          <w:r w:rsidR="007A1E38" w:rsidDel="000A7245">
            <w:delText xml:space="preserve"> more cognitive resources</w:delText>
          </w:r>
        </w:del>
      </w:ins>
      <w:del w:id="459" w:author="Maital Neta" w:date="2020-02-20T15:20:00Z">
        <w:r w:rsidR="00D30C7B" w:rsidDel="000A7245">
          <w:delText>.</w:delText>
        </w:r>
        <w:r w:rsidR="00090A73" w:rsidDel="000A7245">
          <w:delText xml:space="preserve"> </w:delText>
        </w:r>
      </w:del>
      <w:r w:rsidR="00090A73">
        <w:t>For example,</w:t>
      </w:r>
      <w:r w:rsidR="00C51652" w:rsidRPr="00C51652">
        <w:t xml:space="preserve"> </w:t>
      </w:r>
      <w:r w:rsidR="002A0B71">
        <w:t>while</w:t>
      </w:r>
      <w:r w:rsidR="00C51652">
        <w:t xml:space="preserve"> some facial expressions are </w:t>
      </w:r>
      <w:r w:rsidR="00C51652">
        <w:lastRenderedPageBreak/>
        <w:t xml:space="preserve">easily categorized as positive (happy) or negative (angry), </w:t>
      </w:r>
      <w:ins w:id="460" w:author="Maital Neta" w:date="2020-02-20T15:32:00Z">
        <w:r w:rsidR="003821F1">
          <w:t xml:space="preserve">others (surprise) appear to require more resources due to the nature of their valence ambiguity </w:t>
        </w:r>
      </w:ins>
      <w:del w:id="461" w:author="Maital Neta" w:date="2020-02-20T15:32:00Z">
        <w:r w:rsidR="00C51652" w:rsidDel="003821F1">
          <w:delText>there are individual differences in valence</w:delText>
        </w:r>
        <w:r w:rsidR="00E131EE" w:rsidDel="003821F1">
          <w:delText xml:space="preserve"> (i.e., the inherent positive or negative emotional value of a stimulus)</w:delText>
        </w:r>
        <w:r w:rsidR="00C51652" w:rsidDel="003821F1">
          <w:delText xml:space="preserve"> judgments of emotionally ambiguous facial expressions, like a surprised face </w:delText>
        </w:r>
      </w:del>
      <w:r w:rsidR="00C51652">
        <w:t xml:space="preserve">(Neta et al., 2009; </w:t>
      </w:r>
      <w:ins w:id="462" w:author="Maital Neta" w:date="2020-02-20T15:32:00Z">
        <w:r w:rsidR="003821F1">
          <w:t xml:space="preserve">Neta &amp; Tong, 2016; </w:t>
        </w:r>
      </w:ins>
      <w:r w:rsidR="00C51652">
        <w:t>Petro, Tong, Henley, &amp; Neta, 2018).</w:t>
      </w:r>
      <w:r w:rsidR="00D30C7B">
        <w:t xml:space="preserve"> </w:t>
      </w:r>
      <w:ins w:id="463" w:author="Nicholas Harp" w:date="2020-02-27T06:58:00Z">
        <w:r w:rsidR="00C35C43">
          <w:t>Assessing valence is a superordinate decision during face per</w:t>
        </w:r>
      </w:ins>
      <w:ins w:id="464" w:author="Nicholas Harp" w:date="2020-02-27T06:59:00Z">
        <w:r w:rsidR="00C35C43">
          <w:t>ception</w:t>
        </w:r>
      </w:ins>
      <w:ins w:id="465" w:author="Nicholas Harp" w:date="2020-02-27T06:58:00Z">
        <w:r w:rsidR="00C35C43">
          <w:t xml:space="preserve">, as it is a crucial component that guides social behavior (e.g., approach-avoidance; Krieglmeyer, Deutsch, De Houwer, &amp; De Raedt, 2010; and group membership or affiliation; Taskhay &amp; Rule, 2015; Tskhay &amp; Rule, 2018). For instance, individuals that interpret facial expressions negatively may avoid the expresser, and vice versa, given the relevance of emotional valence in approach-avoidance behaviors (Bradley, 2009; Frijda, 1986; Lang, 1985). </w:t>
        </w:r>
      </w:ins>
      <w:r w:rsidR="00E131EE">
        <w:t xml:space="preserve">Indeed, surprised expressions can predict both positive (e.g., winning the lottery) and negative (e.g., a car accident) outcomes. </w:t>
      </w:r>
      <w:ins w:id="466" w:author="Maital Neta" w:date="2020-02-20T15:33:00Z">
        <w:r w:rsidR="003821F1">
          <w:t xml:space="preserve">Thus, there are individual differences in the </w:t>
        </w:r>
      </w:ins>
      <w:del w:id="467" w:author="Maital Neta" w:date="2020-02-20T15:33:00Z">
        <w:r w:rsidR="00E131EE" w:rsidDel="003821F1">
          <w:delText xml:space="preserve">This </w:delText>
        </w:r>
      </w:del>
      <w:r w:rsidR="00E131EE">
        <w:t>tendency to interpret surprised faces as having a more positive or negative meaning</w:t>
      </w:r>
      <w:ins w:id="468" w:author="Maital Neta" w:date="2020-02-20T15:33:00Z">
        <w:r w:rsidR="003821F1">
          <w:t>, which</w:t>
        </w:r>
      </w:ins>
      <w:r w:rsidR="00E131EE">
        <w:t xml:space="preserve"> is known as one’s </w:t>
      </w:r>
      <w:r w:rsidR="00E131EE">
        <w:rPr>
          <w:i/>
        </w:rPr>
        <w:t>valence bias</w:t>
      </w:r>
      <w:r w:rsidR="00E131EE">
        <w:t xml:space="preserve"> (Neta, Kelley, &amp; Whalen, 2013; Neta et al., 2009; Neta &amp; Whalen, 2010).</w:t>
      </w:r>
      <w:del w:id="469" w:author="Nicholas Harp" w:date="2020-02-27T06:55:00Z">
        <w:r w:rsidR="00E131EE" w:rsidDel="00074CC8">
          <w:delText xml:space="preserve"> </w:delText>
        </w:r>
      </w:del>
      <w:ins w:id="470" w:author="Nicholas Harp" w:date="2020-02-27T06:55:00Z">
        <w:r w:rsidR="00074CC8">
          <w:t xml:space="preserve"> </w:t>
        </w:r>
      </w:ins>
      <w:del w:id="471" w:author="Maital Neta" w:date="2020-02-20T15:20:00Z">
        <w:r w:rsidR="00E131EE" w:rsidDel="00A715CB">
          <w:delText>Assessing valence is a</w:delText>
        </w:r>
        <w:commentRangeStart w:id="472"/>
        <w:r w:rsidR="008A6408" w:rsidDel="00A715CB">
          <w:delText xml:space="preserve"> </w:delText>
        </w:r>
      </w:del>
      <w:del w:id="473" w:author="Maital Neta" w:date="2020-02-13T13:15:00Z">
        <w:r w:rsidR="00AD4596" w:rsidDel="001953FA">
          <w:delText>o</w:delText>
        </w:r>
      </w:del>
      <w:commentRangeEnd w:id="472"/>
      <w:del w:id="474" w:author="Maital Neta" w:date="2020-02-20T15:20:00Z">
        <w:r w:rsidDel="00A715CB">
          <w:rPr>
            <w:rStyle w:val="CommentReference"/>
            <w:rFonts w:asciiTheme="minorHAnsi" w:hAnsiTheme="minorHAnsi"/>
          </w:rPr>
          <w:commentReference w:id="472"/>
        </w:r>
        <w:r w:rsidR="00D30C7B" w:rsidDel="00A715CB">
          <w:delText>Interpretations of valence (i.e., the inherent positive or negative emotional value of a stimulus) are one instance of judgments of facia</w:delText>
        </w:r>
      </w:del>
      <w:ins w:id="475" w:author="Nicholas Harp" w:date="2020-02-20T10:55:00Z">
        <w:del w:id="476" w:author="Maital Neta" w:date="2020-02-20T15:20:00Z">
          <w:r w:rsidR="00E131EE" w:rsidDel="00A715CB">
            <w:delText>, as it</w:delText>
          </w:r>
        </w:del>
      </w:ins>
      <w:del w:id="477" w:author="Maital Neta" w:date="2020-02-20T15:20:00Z">
        <w:r w:rsidR="00D30C7B" w:rsidDel="00A715CB">
          <w:delText>l</w:delText>
        </w:r>
      </w:del>
      <w:ins w:id="478" w:author="Nicholas Harp" w:date="2020-01-29T13:03:00Z">
        <w:del w:id="479" w:author="Maital Neta" w:date="2020-02-13T13:16:00Z">
          <w:r w:rsidR="008A6408" w:rsidDel="001953FA">
            <w:delText>of such</w:delText>
          </w:r>
        </w:del>
      </w:ins>
      <w:del w:id="480" w:author="Maital Neta" w:date="2020-02-13T13:16:00Z">
        <w:r w:rsidR="00D30C7B" w:rsidDel="001953FA">
          <w:delText xml:space="preserve"> expressions</w:delText>
        </w:r>
      </w:del>
      <w:ins w:id="481" w:author="Nicholas Harp" w:date="2020-01-29T13:09:00Z">
        <w:del w:id="482" w:author="Maital Neta" w:date="2020-02-13T13:16:00Z">
          <w:r w:rsidR="00D22831" w:rsidDel="001953FA">
            <w:delText>.</w:delText>
          </w:r>
        </w:del>
      </w:ins>
      <w:ins w:id="483" w:author="Nicholas Harp" w:date="2020-01-29T13:18:00Z">
        <w:del w:id="484" w:author="Maital Neta" w:date="2020-02-13T13:16:00Z">
          <w:r w:rsidR="00AD4596" w:rsidDel="001953FA">
            <w:delText xml:space="preserve"> </w:delText>
          </w:r>
        </w:del>
      </w:ins>
      <w:ins w:id="485" w:author="Nicholas Harp" w:date="2020-01-29T13:22:00Z">
        <w:del w:id="486" w:author="Maital Neta" w:date="2020-02-13T13:16:00Z">
          <w:r w:rsidR="00AD4596" w:rsidDel="001953FA">
            <w:delText xml:space="preserve">Valence </w:delText>
          </w:r>
        </w:del>
      </w:ins>
      <w:ins w:id="487" w:author="Nicholas Harp" w:date="2020-01-30T08:48:00Z">
        <w:del w:id="488" w:author="Maital Neta" w:date="2020-02-13T13:16:00Z">
          <w:r w:rsidR="005E1C74" w:rsidDel="001953FA">
            <w:delText xml:space="preserve">has long been believed </w:delText>
          </w:r>
        </w:del>
      </w:ins>
      <w:ins w:id="489" w:author="Nicholas Harp" w:date="2020-01-29T13:22:00Z">
        <w:del w:id="490" w:author="Maital Neta" w:date="2020-02-13T13:16:00Z">
          <w:r w:rsidR="00AD4596" w:rsidDel="001953FA">
            <w:delText xml:space="preserve">to be a core component of </w:delText>
          </w:r>
          <w:commentRangeStart w:id="491"/>
          <w:r w:rsidR="00AD4596" w:rsidDel="001953FA">
            <w:delText xml:space="preserve">emotional experience </w:delText>
          </w:r>
        </w:del>
      </w:ins>
      <w:commentRangeEnd w:id="491"/>
      <w:del w:id="492" w:author="Maital Neta" w:date="2020-02-13T13:16:00Z">
        <w:r w:rsidDel="001953FA">
          <w:rPr>
            <w:rStyle w:val="CommentReference"/>
            <w:rFonts w:asciiTheme="minorHAnsi" w:hAnsiTheme="minorHAnsi"/>
          </w:rPr>
          <w:commentReference w:id="491"/>
        </w:r>
      </w:del>
      <w:ins w:id="493" w:author="Nicholas Harp" w:date="2020-01-29T13:22:00Z">
        <w:del w:id="494" w:author="Maital Neta" w:date="2020-02-13T13:16:00Z">
          <w:r w:rsidR="00AD4596" w:rsidDel="001953FA">
            <w:delText>(Russell, 1980)</w:delText>
          </w:r>
        </w:del>
      </w:ins>
      <w:ins w:id="495" w:author="Nicholas Harp" w:date="2020-01-30T08:48:00Z">
        <w:del w:id="496" w:author="Maital Neta" w:date="2020-02-13T13:16:00Z">
          <w:r w:rsidR="005E1C74" w:rsidDel="001953FA">
            <w:delText>,</w:delText>
          </w:r>
        </w:del>
      </w:ins>
      <w:ins w:id="497" w:author="Nicholas Harp" w:date="2020-01-29T13:22:00Z">
        <w:del w:id="498" w:author="Maital Neta" w:date="2020-02-13T13:16:00Z">
          <w:r w:rsidR="00AD4596" w:rsidDel="001953FA">
            <w:delText xml:space="preserve"> and </w:delText>
          </w:r>
        </w:del>
      </w:ins>
      <w:ins w:id="499" w:author="Nicholas Harp" w:date="2020-01-30T10:28:00Z">
        <w:del w:id="500" w:author="Maital Neta" w:date="2020-02-13T13:16:00Z">
          <w:r w:rsidR="00944B59" w:rsidDel="001953FA">
            <w:delText>perceptions</w:delText>
          </w:r>
        </w:del>
      </w:ins>
      <w:ins w:id="501" w:author="Nicholas Harp" w:date="2020-01-30T08:33:00Z">
        <w:del w:id="502" w:author="Maital Neta" w:date="2020-02-13T13:16:00Z">
          <w:r w:rsidR="0097493D" w:rsidDel="001953FA">
            <w:delText xml:space="preserve"> of valence </w:delText>
          </w:r>
        </w:del>
      </w:ins>
      <w:del w:id="503" w:author="Maital Neta" w:date="2020-02-20T15:20:00Z">
        <w:r w:rsidR="00D30C7B" w:rsidDel="00A715CB">
          <w:delText xml:space="preserve"> guiding</w:delText>
        </w:r>
      </w:del>
      <w:ins w:id="504" w:author="Nicholas Harp" w:date="2020-01-27T09:34:00Z">
        <w:del w:id="505" w:author="Maital Neta" w:date="2020-02-20T15:20:00Z">
          <w:r w:rsidR="009D4D45" w:rsidDel="00A715CB">
            <w:delText>e</w:delText>
          </w:r>
        </w:del>
      </w:ins>
      <w:del w:id="506" w:author="Maital Neta" w:date="2020-02-13T13:16:00Z">
        <w:r w:rsidR="00D30C7B" w:rsidDel="001953FA">
          <w:delText xml:space="preserve"> </w:delText>
        </w:r>
      </w:del>
      <w:del w:id="507" w:author="Maital Neta" w:date="2020-02-20T15:20:00Z">
        <w:r w:rsidR="00D30C7B" w:rsidDel="00A715CB">
          <w:delText>potential social (</w:delText>
        </w:r>
      </w:del>
      <w:del w:id="508" w:author="Maital Neta" w:date="2020-02-13T13:17:00Z">
        <w:r w:rsidR="00D30C7B" w:rsidDel="000E7A10">
          <w:delText>i.e.,</w:delText>
        </w:r>
      </w:del>
      <w:del w:id="509" w:author="Maital Neta" w:date="2020-02-20T15:20:00Z">
        <w:r w:rsidR="00D30C7B" w:rsidDel="00A715CB">
          <w:delText xml:space="preserve"> approach-avoidance</w:delText>
        </w:r>
      </w:del>
      <w:del w:id="510" w:author="Maital Neta" w:date="2020-02-13T13:16:00Z">
        <w:r w:rsidR="00D30C7B" w:rsidDel="001953FA">
          <w:delText>)</w:delText>
        </w:r>
      </w:del>
      <w:del w:id="511" w:author="Maital Neta" w:date="2020-02-20T15:20:00Z">
        <w:r w:rsidR="00D30C7B" w:rsidDel="00A715CB">
          <w:delText xml:space="preserve"> </w:delText>
        </w:r>
      </w:del>
      <w:del w:id="512" w:author="Maital Neta" w:date="2020-02-13T13:16:00Z">
        <w:r w:rsidR="00D30C7B" w:rsidDel="001953FA">
          <w:delText>behavior  (</w:delText>
        </w:r>
      </w:del>
      <w:del w:id="513" w:author="Maital Neta" w:date="2020-02-20T15:20:00Z">
        <w:r w:rsidR="00D30C7B" w:rsidDel="00A715CB">
          <w:delText>Krieglmeyer, Deutsch, De Houwer, &amp; De Raedt, 2010</w:delText>
        </w:r>
      </w:del>
      <w:del w:id="514" w:author="Maital Neta" w:date="2020-02-13T13:16:00Z">
        <w:r w:rsidR="00D30C7B" w:rsidDel="000E7A10">
          <w:delText>)</w:delText>
        </w:r>
      </w:del>
      <w:ins w:id="515" w:author="Nicholas Harp" w:date="2020-01-30T08:47:00Z">
        <w:del w:id="516" w:author="Maital Neta" w:date="2020-02-13T13:16:00Z">
          <w:r w:rsidR="005E1C74" w:rsidDel="000E7A10">
            <w:delText xml:space="preserve"> </w:delText>
          </w:r>
        </w:del>
      </w:ins>
      <w:ins w:id="517" w:author="Nicholas Harp" w:date="2020-01-30T10:28:00Z">
        <w:del w:id="518" w:author="Maital Neta" w:date="2020-02-13T13:16:00Z">
          <w:r w:rsidR="00944B59" w:rsidDel="000E7A10">
            <w:delText>and even</w:delText>
          </w:r>
        </w:del>
      </w:ins>
      <w:ins w:id="519" w:author="Nicholas Harp" w:date="2020-01-30T08:47:00Z">
        <w:del w:id="520" w:author="Maital Neta" w:date="2020-02-13T13:16:00Z">
          <w:r w:rsidR="005E1C74" w:rsidDel="000E7A10">
            <w:delText xml:space="preserve"> influence</w:delText>
          </w:r>
        </w:del>
      </w:ins>
      <w:ins w:id="521" w:author="Nicholas Harp" w:date="2020-01-30T10:28:00Z">
        <w:del w:id="522" w:author="Maital Neta" w:date="2020-02-13T13:16:00Z">
          <w:r w:rsidR="00944B59" w:rsidDel="000E7A10">
            <w:delText xml:space="preserve"> person constru</w:delText>
          </w:r>
        </w:del>
      </w:ins>
      <w:ins w:id="523" w:author="Nicholas Harp" w:date="2020-01-30T10:29:00Z">
        <w:del w:id="524" w:author="Maital Neta" w:date="2020-02-13T13:16:00Z">
          <w:r w:rsidR="00944B59" w:rsidDel="000E7A10">
            <w:delText>al in</w:delText>
          </w:r>
        </w:del>
      </w:ins>
      <w:ins w:id="525" w:author="Nicholas Harp" w:date="2020-01-30T08:49:00Z">
        <w:del w:id="526" w:author="Maital Neta" w:date="2020-02-13T13:16:00Z">
          <w:r w:rsidR="005E1C74" w:rsidDel="000E7A10">
            <w:delText xml:space="preserve"> social group</w:delText>
          </w:r>
        </w:del>
      </w:ins>
      <w:ins w:id="527" w:author="Nicholas Harp" w:date="2020-01-30T10:29:00Z">
        <w:del w:id="528" w:author="Maital Neta" w:date="2020-02-13T13:16:00Z">
          <w:r w:rsidR="00944B59" w:rsidDel="000E7A10">
            <w:delText xml:space="preserve"> categorization tasks</w:delText>
          </w:r>
        </w:del>
      </w:ins>
      <w:ins w:id="529" w:author="Nicholas Harp" w:date="2020-01-30T08:49:00Z">
        <w:del w:id="530" w:author="Maital Neta" w:date="2020-02-13T13:16:00Z">
          <w:r w:rsidR="005E1C74" w:rsidDel="000E7A10">
            <w:delText xml:space="preserve"> </w:delText>
          </w:r>
        </w:del>
      </w:ins>
      <w:ins w:id="531" w:author="Nicholas Harp" w:date="2020-01-30T08:48:00Z">
        <w:del w:id="532" w:author="Maital Neta" w:date="2020-02-13T13:16:00Z">
          <w:r w:rsidR="005E1C74" w:rsidDel="000E7A10">
            <w:delText>(</w:delText>
          </w:r>
        </w:del>
      </w:ins>
      <w:ins w:id="533" w:author="Nicholas Harp" w:date="2020-01-30T08:49:00Z">
        <w:del w:id="534" w:author="Maital Neta" w:date="2020-02-13T13:16:00Z">
          <w:r w:rsidR="005E1C74" w:rsidDel="000E7A10">
            <w:delText>e.g., political affiliation or sexual orientation</w:delText>
          </w:r>
        </w:del>
        <w:del w:id="535" w:author="Maital Neta" w:date="2020-02-20T15:20:00Z">
          <w:r w:rsidR="005E1C74" w:rsidDel="00A715CB">
            <w:delText xml:space="preserve">; </w:delText>
          </w:r>
        </w:del>
      </w:ins>
      <w:ins w:id="536" w:author="Nicholas Harp" w:date="2020-01-30T09:11:00Z">
        <w:del w:id="537" w:author="Maital Neta" w:date="2020-02-20T15:20:00Z">
          <w:r w:rsidR="0088513E" w:rsidDel="00A715CB">
            <w:delText xml:space="preserve">Taskhay &amp; Rule, 2015; </w:delText>
          </w:r>
        </w:del>
      </w:ins>
      <w:ins w:id="538" w:author="Nicholas Harp" w:date="2020-01-30T08:49:00Z">
        <w:del w:id="539" w:author="Maital Neta" w:date="2020-02-20T15:20:00Z">
          <w:r w:rsidR="005E1C74" w:rsidDel="00A715CB">
            <w:delText>Tskhay &amp; Rule, 2018)</w:delText>
          </w:r>
        </w:del>
      </w:ins>
      <w:del w:id="540" w:author="Maital Neta" w:date="2020-02-20T15:20:00Z">
        <w:r w:rsidR="00D30C7B" w:rsidDel="00A715CB">
          <w:delText>.</w:delText>
        </w:r>
      </w:del>
    </w:p>
    <w:p w14:paraId="677FB108" w14:textId="1A495718" w:rsidR="00D30C7B" w:rsidRDefault="00D30C7B" w:rsidP="000D2199">
      <w:pPr>
        <w:pStyle w:val="FirstParagraph"/>
      </w:pPr>
      <w:del w:id="541" w:author="Maital Neta" w:date="2020-02-20T15:20:00Z">
        <w:r w:rsidDel="00A715CB">
          <w:delText>While most people can accurately differentiate the emotional valence of facial expressions, such as consistently interpreting angry faces as negative</w:delText>
        </w:r>
        <w:r w:rsidR="000F621C" w:rsidDel="00A715CB">
          <w:delText xml:space="preserve"> and happy faces as positive</w:delText>
        </w:r>
        <w:r w:rsidDel="00A715CB">
          <w:delText xml:space="preserve">, there are individual differences in valence judgments of emotionally ambiguous facial expressions, like a surprised face (Neta et al., 2009; Petro, Tong, Henley, &amp; Neta, 2018 ). This difference in valence interpretations of surprised expressions is attributable to </w:delText>
        </w:r>
        <w:r w:rsidR="000F621C" w:rsidDel="00A715CB">
          <w:delText>this expression’s</w:delText>
        </w:r>
        <w:r w:rsidDel="00A715CB">
          <w:delText xml:space="preserve"> predictive value for both positive </w:delText>
        </w:r>
        <w:r w:rsidR="00042A20" w:rsidDel="00A715CB">
          <w:delText xml:space="preserve">(e.g., winning the lottery) </w:delText>
        </w:r>
        <w:r w:rsidDel="00A715CB">
          <w:delText xml:space="preserve">and negative </w:delText>
        </w:r>
        <w:r w:rsidR="00042A20" w:rsidDel="00A715CB">
          <w:delText xml:space="preserve">(e.g., a car accident) </w:delText>
        </w:r>
        <w:r w:rsidDel="00A715CB">
          <w:delText xml:space="preserve">outcomes. </w:delText>
        </w:r>
        <w:r w:rsidR="00042A20" w:rsidDel="00A715CB">
          <w:delText xml:space="preserve">This individual difference in interpretations of emotionally ambiguous stimuli is known as one’s </w:delText>
        </w:r>
        <w:r w:rsidR="00042A20" w:rsidDel="00A715CB">
          <w:rPr>
            <w:i/>
          </w:rPr>
          <w:delText>valence bias</w:delText>
        </w:r>
        <w:r w:rsidR="00042A20" w:rsidDel="00A715CB">
          <w:delText xml:space="preserve">, and a growing body of work has used both facial expressions and emotional scenes to better understand this bias (Neta, Kelley, &amp; Whalen, 2013; Neta et al., 2009; Neta &amp; Whalen, 2010). </w:delText>
        </w:r>
        <w:r w:rsidDel="00A715CB">
          <w:delText>The</w:delText>
        </w:r>
        <w:r w:rsidR="00042A20" w:rsidDel="00A715CB">
          <w:delText xml:space="preserve"> valence bias</w:delText>
        </w:r>
        <w:r w:rsidDel="00A715CB">
          <w:delText xml:space="preserve"> represent</w:delText>
        </w:r>
        <w:r w:rsidR="00042A20" w:rsidDel="00A715CB">
          <w:delText>s</w:delText>
        </w:r>
        <w:r w:rsidDel="00A715CB">
          <w:delText xml:space="preserve"> an important individual difference, as </w:delText>
        </w:r>
        <w:r w:rsidR="00042A20" w:rsidDel="00A715CB">
          <w:delText>these</w:delText>
        </w:r>
        <w:r w:rsidDel="00A715CB">
          <w:delText xml:space="preserve"> two </w:delText>
        </w:r>
        <w:r w:rsidR="000F621C" w:rsidDel="00A715CB">
          <w:delText xml:space="preserve">equally valid but </w:delText>
        </w:r>
        <w:r w:rsidDel="00A715CB">
          <w:delText xml:space="preserve">alternative interpretations likely lead to different downstream behaviors (e.g., </w:delText>
        </w:r>
        <w:commentRangeStart w:id="542"/>
        <w:r w:rsidDel="00A715CB">
          <w:delText>Krieglmeyer et al., 2010</w:delText>
        </w:r>
        <w:commentRangeEnd w:id="542"/>
        <w:r w:rsidR="00090A73" w:rsidDel="00A715CB">
          <w:rPr>
            <w:rStyle w:val="CommentReference"/>
            <w:rFonts w:asciiTheme="minorHAnsi" w:hAnsiTheme="minorHAnsi"/>
          </w:rPr>
          <w:commentReference w:id="542"/>
        </w:r>
        <w:r w:rsidDel="00A715CB">
          <w:delText xml:space="preserve">). </w:delText>
        </w:r>
        <w:r w:rsidR="00747239" w:rsidDel="00A715CB">
          <w:delText>For instance, individuals that interpret ambiguous expressions negatively may avoid the expresser, and vice</w:delText>
        </w:r>
      </w:del>
      <w:ins w:id="543" w:author="Nicholas Harp" w:date="2020-01-13T12:07:00Z">
        <w:del w:id="544" w:author="Maital Neta" w:date="2020-02-20T15:20:00Z">
          <w:r w:rsidR="000F2069" w:rsidDel="00A715CB">
            <w:delText xml:space="preserve"> </w:delText>
          </w:r>
        </w:del>
      </w:ins>
      <w:del w:id="545" w:author="Maital Neta" w:date="2020-02-20T15:20:00Z">
        <w:r w:rsidR="00747239" w:rsidDel="00A715CB">
          <w:delText>-a-versa, given the relevance of emotional valence in approach-avoidance be</w:delText>
        </w:r>
        <w:r w:rsidR="00042A20" w:rsidDel="00A715CB">
          <w:delText>hav</w:delText>
        </w:r>
        <w:r w:rsidR="00747239" w:rsidDel="00A715CB">
          <w:delText xml:space="preserve">iors (Bradley, 2009; Frijda, 1986; Lang, 1985). </w:delText>
        </w:r>
      </w:del>
    </w:p>
    <w:p w14:paraId="6D815EE0" w14:textId="419AA5B9" w:rsidR="00BC13A6" w:rsidDel="000E7A10" w:rsidRDefault="00D30C7B">
      <w:pPr>
        <w:pStyle w:val="BodyText"/>
        <w:rPr>
          <w:del w:id="546" w:author="Maital Neta" w:date="2020-02-13T13:22:00Z"/>
        </w:rPr>
      </w:pPr>
      <w:r>
        <w:t xml:space="preserve">Despite </w:t>
      </w:r>
      <w:ins w:id="547" w:author="Maital Neta" w:date="2020-02-20T15:33:00Z">
        <w:r w:rsidR="00616F23">
          <w:t xml:space="preserve">the </w:t>
        </w:r>
      </w:ins>
      <w:r w:rsidR="00F3766A">
        <w:t xml:space="preserve">individual differences in </w:t>
      </w:r>
      <w:r>
        <w:t xml:space="preserve">valence bias, </w:t>
      </w:r>
      <w:ins w:id="548" w:author="Maital Neta [2]" w:date="2020-02-21T08:07:00Z">
        <w:r w:rsidR="00B32C02">
          <w:t xml:space="preserve">some work has provided evidence for </w:t>
        </w:r>
      </w:ins>
      <w:del w:id="549" w:author="Maital Neta [2]" w:date="2020-02-21T08:07:00Z">
        <w:r w:rsidDel="00B32C02">
          <w:delText>the</w:delText>
        </w:r>
      </w:del>
      <w:ins w:id="550" w:author="Maital Neta [2]" w:date="2020-02-05T10:33:00Z">
        <w:r w:rsidR="00831FFA">
          <w:t>an</w:t>
        </w:r>
      </w:ins>
      <w:r>
        <w:t xml:space="preserve"> initial </w:t>
      </w:r>
      <w:del w:id="551" w:author="Maital Neta [2]" w:date="2020-02-21T08:07:00Z">
        <w:r w:rsidDel="00B32C02">
          <w:delText xml:space="preserve">response to ambiguity appears to be </w:delText>
        </w:r>
      </w:del>
      <w:del w:id="552" w:author="Maital Neta [2]" w:date="2020-02-05T10:34:00Z">
        <w:r w:rsidDel="00831FFA">
          <w:delText xml:space="preserve">negativity </w:delText>
        </w:r>
      </w:del>
      <w:ins w:id="553" w:author="Nicholas Harp" w:date="2020-01-27T09:36:00Z">
        <w:del w:id="554" w:author="Maital Neta [2]" w:date="2020-02-05T10:34:00Z">
          <w:r w:rsidR="009D4D45" w:rsidDel="00831FFA">
            <w:delText>for most people</w:delText>
          </w:r>
        </w:del>
      </w:ins>
      <w:ins w:id="555" w:author="Maital Neta [2]" w:date="2020-02-21T08:07:00Z">
        <w:r w:rsidR="00B32C02">
          <w:t>negativity</w:t>
        </w:r>
      </w:ins>
      <w:ins w:id="556" w:author="Maital Neta [2]" w:date="2020-02-05T10:34:00Z">
        <w:r w:rsidR="00831FFA">
          <w:t xml:space="preserve"> across people</w:t>
        </w:r>
      </w:ins>
      <w:ins w:id="557" w:author="Nicholas Harp" w:date="2020-01-27T09:36:00Z">
        <w:r w:rsidR="009D4D45">
          <w:t xml:space="preserve"> </w:t>
        </w:r>
      </w:ins>
      <w:r>
        <w:t>(</w:t>
      </w:r>
      <w:ins w:id="558" w:author="Maital Neta [2]" w:date="2020-02-21T08:07:00Z">
        <w:r w:rsidR="00B32C02">
          <w:t xml:space="preserve">i.e., </w:t>
        </w:r>
        <w:r w:rsidR="00B32C02" w:rsidRPr="00B32C02">
          <w:rPr>
            <w:i/>
            <w:rPrChange w:id="559" w:author="Maital Neta [2]" w:date="2020-02-21T08:07:00Z">
              <w:rPr/>
            </w:rPrChange>
          </w:rPr>
          <w:t>initial negativity hypothesis</w:t>
        </w:r>
        <w:r w:rsidR="00B32C02">
          <w:t xml:space="preserve">; </w:t>
        </w:r>
      </w:ins>
      <w:r>
        <w:t xml:space="preserve">Neta, Davis, &amp; Whalen, 2011; Neta et al., 2009; Neta &amp; Whalen, 2010; Petro et al., 2018). Under this framework, </w:t>
      </w:r>
      <w:del w:id="560" w:author="Maital Neta [2]" w:date="2020-02-21T08:08:00Z">
        <w:r w:rsidDel="00B32C02">
          <w:delText xml:space="preserve">which is known as the </w:delText>
        </w:r>
        <w:r w:rsidDel="00B32C02">
          <w:rPr>
            <w:i/>
          </w:rPr>
          <w:delText>initial negativity</w:delText>
        </w:r>
        <w:r w:rsidDel="00B32C02">
          <w:delText xml:space="preserve"> hypothesis, </w:delText>
        </w:r>
      </w:del>
      <w:r>
        <w:t>positive interpretations rely on the implementation of some emotion regulation strategy</w:t>
      </w:r>
      <w:r w:rsidR="002D0958">
        <w:t xml:space="preserve"> </w:t>
      </w:r>
      <w:r w:rsidR="00BC13A6">
        <w:t>in order</w:t>
      </w:r>
      <w:r w:rsidR="002D0958">
        <w:t xml:space="preserve"> to override the initial negativity</w:t>
      </w:r>
      <w:ins w:id="561" w:author="Maital Neta" w:date="2020-02-13T13:21:00Z">
        <w:del w:id="562" w:author="Maital Neta [2]" w:date="2020-02-21T08:08:00Z">
          <w:r w:rsidR="000E7A10" w:rsidDel="00B32C02">
            <w:delText xml:space="preserve"> (see </w:delText>
          </w:r>
        </w:del>
      </w:ins>
      <w:ins w:id="563" w:author="Maital Neta" w:date="2020-02-13T13:22:00Z">
        <w:del w:id="564" w:author="Maital Neta [2]" w:date="2020-02-21T08:08:00Z">
          <w:r w:rsidR="000E7A10" w:rsidDel="00B32C02">
            <w:delText xml:space="preserve">Neta et al., 2009; </w:delText>
          </w:r>
        </w:del>
      </w:ins>
      <w:del w:id="565" w:author="Maital Neta [2]" w:date="2020-02-21T08:08:00Z">
        <w:r w:rsidR="002D0958" w:rsidDel="00B32C02">
          <w:delText xml:space="preserve">. </w:delText>
        </w:r>
        <w:r w:rsidR="003C5C8C" w:rsidDel="00B32C02">
          <w:delText>Several studies provide evidence to s</w:delText>
        </w:r>
        <w:r w:rsidR="00042A20" w:rsidDel="00B32C02">
          <w:delText>upport this hypothesis</w:delText>
        </w:r>
        <w:r w:rsidR="00415B25" w:rsidDel="00B32C02">
          <w:delText>.</w:delText>
        </w:r>
        <w:r w:rsidR="003C5C8C" w:rsidDel="00B32C02">
          <w:delText xml:space="preserve"> </w:delText>
        </w:r>
        <w:r w:rsidR="00415B25" w:rsidDel="00B32C02">
          <w:delText>F</w:delText>
        </w:r>
        <w:r w:rsidR="003C5C8C" w:rsidDel="00B32C02">
          <w:delText xml:space="preserve">or instance, images </w:delText>
        </w:r>
        <w:r w:rsidR="00415B25" w:rsidDel="00B32C02">
          <w:delText xml:space="preserve">containing </w:delText>
        </w:r>
        <w:r w:rsidR="003C5C8C" w:rsidDel="00B32C02">
          <w:delText xml:space="preserve">only low spatial frequency information, which is processed </w:delText>
        </w:r>
        <w:r w:rsidR="00042A20" w:rsidDel="00B32C02">
          <w:delText>faster</w:delText>
        </w:r>
        <w:r w:rsidR="003C5C8C" w:rsidDel="00B32C02">
          <w:delText xml:space="preserve"> than high spatial frequency information, are rated more negatively than </w:delText>
        </w:r>
        <w:r w:rsidR="00415B25" w:rsidDel="00B32C02">
          <w:delText xml:space="preserve">their </w:delText>
        </w:r>
        <w:r w:rsidR="003C5C8C" w:rsidDel="00B32C02">
          <w:delText xml:space="preserve">high spatial frequency </w:delText>
        </w:r>
        <w:r w:rsidR="00415B25" w:rsidDel="00B32C02">
          <w:delText>counterparts</w:delText>
        </w:r>
        <w:r w:rsidR="003C5C8C" w:rsidDel="00B32C02">
          <w:delText xml:space="preserve"> (Neta &amp; Whalen, 2010</w:delText>
        </w:r>
      </w:del>
      <w:ins w:id="566" w:author="Maital Neta" w:date="2020-02-13T13:21:00Z">
        <w:del w:id="567" w:author="Maital Neta [2]" w:date="2020-02-21T08:08:00Z">
          <w:r w:rsidR="000E7A10" w:rsidDel="00B32C02">
            <w:delText xml:space="preserve">; </w:delText>
          </w:r>
        </w:del>
      </w:ins>
      <w:del w:id="568" w:author="Maital Neta [2]" w:date="2020-02-21T08:08:00Z">
        <w:r w:rsidR="003C5C8C" w:rsidDel="00B32C02">
          <w:delText>).</w:delText>
        </w:r>
        <w:r w:rsidR="00415B25" w:rsidDel="00B32C02">
          <w:delText xml:space="preserve"> Additionally</w:delText>
        </w:r>
        <w:r w:rsidR="003C5C8C" w:rsidDel="00B32C02">
          <w:delText>, surprised facial expressions are more quickly detected in an emotional oddball paradigm among happy (positive) than angry (negative) faces (Neta et al., 2011)</w:delText>
        </w:r>
      </w:del>
      <w:del w:id="569" w:author="Maital Neta" w:date="2020-02-13T13:21:00Z">
        <w:r w:rsidR="003C5C8C" w:rsidDel="000E7A10">
          <w:delText>, suggesting that surprised expressions are more readily perceived as similar to angry faces than happy faces</w:delText>
        </w:r>
      </w:del>
      <w:r w:rsidR="00415B25">
        <w:t>.</w:t>
      </w:r>
      <w:r w:rsidR="002D0958">
        <w:t xml:space="preserve"> </w:t>
      </w:r>
    </w:p>
    <w:p w14:paraId="7465B8C6" w14:textId="03932C09" w:rsidR="00D30C7B" w:rsidRDefault="00415B25" w:rsidP="001064A1">
      <w:pPr>
        <w:pStyle w:val="BodyText"/>
        <w:rPr>
          <w:ins w:id="570" w:author="Nicholas Harp" w:date="2020-02-05T12:30:00Z"/>
        </w:rPr>
      </w:pPr>
      <w:del w:id="571" w:author="Maital Neta" w:date="2020-02-13T13:22:00Z">
        <w:r w:rsidDel="000E7A10">
          <w:delText xml:space="preserve">Conversely, other </w:delText>
        </w:r>
        <w:r w:rsidR="0035400A" w:rsidDel="000E7A10">
          <w:delText>research</w:delText>
        </w:r>
        <w:r w:rsidDel="000E7A10">
          <w:delText xml:space="preserve"> support</w:delText>
        </w:r>
        <w:r w:rsidR="0035400A" w:rsidDel="000E7A10">
          <w:delText>s</w:delText>
        </w:r>
        <w:r w:rsidDel="000E7A10">
          <w:delText xml:space="preserve"> the notion that positive interpretations rely on </w:delText>
        </w:r>
        <w:r w:rsidR="00042A20" w:rsidDel="000E7A10">
          <w:delText xml:space="preserve">a </w:delText>
        </w:r>
        <w:r w:rsidDel="000E7A10">
          <w:delText>regulatory process. For instance</w:delText>
        </w:r>
      </w:del>
      <w:ins w:id="572" w:author="Maital Neta" w:date="2020-02-13T13:22:00Z">
        <w:r w:rsidR="000E7A10">
          <w:t>To descr</w:t>
        </w:r>
      </w:ins>
      <w:ins w:id="573" w:author="Maital Neta" w:date="2020-02-13T13:23:00Z">
        <w:r w:rsidR="000E7A10">
          <w:t>ibe a few examples</w:t>
        </w:r>
      </w:ins>
      <w:r>
        <w:t xml:space="preserve">, </w:t>
      </w:r>
      <w:r w:rsidR="00D84F4E">
        <w:t xml:space="preserve">mouse trajectories </w:t>
      </w:r>
      <w:ins w:id="574" w:author="Maital Neta [2]" w:date="2020-02-21T08:25:00Z">
        <w:r w:rsidR="00600BAE">
          <w:t xml:space="preserve">(quantified using mousetracker; Freeman &amp; Ambady, 2010) </w:t>
        </w:r>
      </w:ins>
      <w:del w:id="575" w:author="Maital Neta [2]" w:date="2020-02-21T08:32:00Z">
        <w:r w:rsidR="008C340A" w:rsidDel="008C340A">
          <w:delText xml:space="preserve">Indeed, mouse trajectories </w:delText>
        </w:r>
      </w:del>
      <w:r w:rsidR="008C340A">
        <w:t>offer a rich insight into the process underlying decision-making (Freeman, Dale, &amp; Farmer, 2011) and associated response competition (Calcagni, Lombardi, &amp; Sulpizio, 2017; Freeman, Dale, &amp; Farmer, 2011; Hehman, Stolier, &amp; Freeman, 2015</w:t>
      </w:r>
      <w:r w:rsidR="008C340A" w:rsidRPr="00001DC9">
        <w:t>)</w:t>
      </w:r>
      <w:r w:rsidR="008C340A">
        <w:t xml:space="preserve">. </w:t>
      </w:r>
      <w:ins w:id="576" w:author="Maital Neta [2]" w:date="2020-02-21T08:32:00Z">
        <w:r w:rsidR="008C340A">
          <w:t xml:space="preserve">Previous work demonstrated </w:t>
        </w:r>
      </w:ins>
      <w:ins w:id="577" w:author="Maital Neta [2]" w:date="2020-02-21T08:09:00Z">
        <w:r w:rsidR="00B32C02">
          <w:t xml:space="preserve">a more direct </w:t>
        </w:r>
      </w:ins>
      <w:ins w:id="578" w:author="Maital Neta [2]" w:date="2020-02-21T08:32:00Z">
        <w:r w:rsidR="008C340A">
          <w:t>trajectory</w:t>
        </w:r>
      </w:ins>
      <w:ins w:id="579" w:author="Maital Neta [2]" w:date="2020-02-21T08:09:00Z">
        <w:r w:rsidR="00B32C02">
          <w:t xml:space="preserve"> to the negative response option, but on </w:t>
        </w:r>
      </w:ins>
      <w:ins w:id="580" w:author="Maital Neta [2]" w:date="2020-02-21T08:10:00Z">
        <w:r w:rsidR="00B32C02">
          <w:t xml:space="preserve">trials that are rated as </w:t>
        </w:r>
      </w:ins>
      <w:ins w:id="581" w:author="Maital Neta [2]" w:date="2020-02-21T08:09:00Z">
        <w:r w:rsidR="00B32C02">
          <w:t>positive</w:t>
        </w:r>
      </w:ins>
      <w:ins w:id="582" w:author="Maital Neta [2]" w:date="2020-02-21T08:10:00Z">
        <w:r w:rsidR="00B32C02">
          <w:t>, there is greater response competition characterized by an attraction toward the competing (negative) response</w:t>
        </w:r>
      </w:ins>
      <w:ins w:id="583" w:author="Maital Neta [2]" w:date="2020-02-21T08:09:00Z">
        <w:r w:rsidR="00B32C02">
          <w:t xml:space="preserve"> </w:t>
        </w:r>
      </w:ins>
      <w:ins w:id="584" w:author="Nicholas Harp" w:date="2020-02-20T13:26:00Z">
        <w:del w:id="585" w:author="Maital Neta [2]" w:date="2020-02-21T08:10:00Z">
          <w:r w:rsidR="000941A1" w:rsidDel="00B32C02">
            <w:delText xml:space="preserve">typically </w:delText>
          </w:r>
        </w:del>
      </w:ins>
      <w:ins w:id="586" w:author="Nicholas Harp" w:date="2020-02-20T12:00:00Z">
        <w:del w:id="587" w:author="Maital Neta [2]" w:date="2020-02-21T08:10:00Z">
          <w:r w:rsidR="00D84F4E" w:rsidDel="00B32C02">
            <w:delText>show greater attraction</w:delText>
          </w:r>
        </w:del>
      </w:ins>
      <w:ins w:id="588" w:author="Nicholas Harp" w:date="2020-02-20T12:01:00Z">
        <w:del w:id="589" w:author="Maital Neta [2]" w:date="2020-02-21T08:10:00Z">
          <w:r w:rsidR="00D84F4E" w:rsidDel="00B32C02">
            <w:delText xml:space="preserve"> towards the </w:delText>
          </w:r>
        </w:del>
      </w:ins>
      <w:ins w:id="590" w:author="Nicholas Harp" w:date="2020-02-20T13:26:00Z">
        <w:del w:id="591" w:author="Maital Neta [2]" w:date="2020-02-21T08:10:00Z">
          <w:r w:rsidR="000941A1" w:rsidDel="00B32C02">
            <w:delText>competing</w:delText>
          </w:r>
        </w:del>
      </w:ins>
      <w:ins w:id="592" w:author="Nicholas Harp" w:date="2020-02-20T12:01:00Z">
        <w:del w:id="593" w:author="Maital Neta [2]" w:date="2020-02-21T08:10:00Z">
          <w:r w:rsidR="00D84F4E" w:rsidDel="00B32C02">
            <w:delText xml:space="preserve"> response option </w:delText>
          </w:r>
        </w:del>
      </w:ins>
      <w:ins w:id="594" w:author="Maital Neta" w:date="2020-02-13T13:23:00Z">
        <w:del w:id="595" w:author="Maital Neta [2]" w:date="2020-02-21T08:10:00Z">
          <w:r w:rsidR="000E7A10" w:rsidDel="00B32C02">
            <w:delText xml:space="preserve"> whe</w:delText>
          </w:r>
        </w:del>
      </w:ins>
      <w:ins w:id="596" w:author="Nicholas Harp" w:date="2020-02-20T12:01:00Z">
        <w:del w:id="597" w:author="Maital Neta [2]" w:date="2020-02-21T08:10:00Z">
          <w:r w:rsidR="00D84F4E" w:rsidDel="00B32C02">
            <w:delText>n</w:delText>
          </w:r>
        </w:del>
      </w:ins>
      <w:ins w:id="598" w:author="Maital Neta" w:date="2020-02-13T13:23:00Z">
        <w:del w:id="599" w:author="Maital Neta [2]" w:date="2020-02-21T08:10:00Z">
          <w:r w:rsidR="000E7A10" w:rsidDel="00B32C02">
            <w:delText xml:space="preserve">re surprised faces are rated as positive versus negative </w:delText>
          </w:r>
        </w:del>
      </w:ins>
      <w:del w:id="600" w:author="Maital Neta" w:date="2020-02-13T13:23:00Z">
        <w:r w:rsidDel="000E7A10">
          <w:delText xml:space="preserve">to reach a valence judgment for surprised expressions than those with a more negative bias </w:delText>
        </w:r>
      </w:del>
      <w:r>
        <w:t>(</w:t>
      </w:r>
      <w:r w:rsidR="00D84F4E">
        <w:t xml:space="preserve">Brown </w:t>
      </w:r>
      <w:r>
        <w:t>et al., 20</w:t>
      </w:r>
      <w:r w:rsidR="00D84F4E">
        <w:t>17</w:t>
      </w:r>
      <w:ins w:id="601" w:author="Nicholas Harp" w:date="2020-02-27T06:59:00Z">
        <w:r w:rsidR="00D91DC3">
          <w:t xml:space="preserve">; </w:t>
        </w:r>
      </w:ins>
      <w:ins w:id="602" w:author="Nicholas Harp" w:date="2020-02-27T07:00:00Z">
        <w:r w:rsidR="00D91DC3">
          <w:t xml:space="preserve">Mattek et al., </w:t>
        </w:r>
        <w:r w:rsidR="00D91DC3">
          <w:lastRenderedPageBreak/>
          <w:t>2016</w:t>
        </w:r>
      </w:ins>
      <w:r>
        <w:t>)</w:t>
      </w:r>
      <w:ins w:id="603" w:author="Nicholas Harp" w:date="2020-02-20T12:01:00Z">
        <w:del w:id="604" w:author="Maital Neta [2]" w:date="2020-02-21T08:11:00Z">
          <w:r w:rsidR="00D84F4E" w:rsidDel="00B32C02">
            <w:delText xml:space="preserve">, suggesting </w:delText>
          </w:r>
        </w:del>
      </w:ins>
      <w:ins w:id="605" w:author="Nicholas Harp" w:date="2020-02-20T13:26:00Z">
        <w:del w:id="606" w:author="Maital Neta [2]" w:date="2020-02-21T08:11:00Z">
          <w:r w:rsidR="000941A1" w:rsidDel="00B32C02">
            <w:delText>an initial draw towards the negative response even during positive interpretations</w:delText>
          </w:r>
        </w:del>
      </w:ins>
      <w:ins w:id="607" w:author="Maital Neta" w:date="2020-02-13T13:23:00Z">
        <w:r w:rsidR="000E7A10">
          <w:t>. And, when instructed to tak</w:t>
        </w:r>
      </w:ins>
      <w:ins w:id="608" w:author="Maital Neta" w:date="2020-02-13T13:24:00Z">
        <w:r w:rsidR="000E7A10">
          <w:t>e</w:t>
        </w:r>
      </w:ins>
      <w:ins w:id="609" w:author="Maital Neta" w:date="2020-02-13T13:23:00Z">
        <w:r w:rsidR="000E7A10">
          <w:t xml:space="preserve"> longer to deliberate, </w:t>
        </w:r>
      </w:ins>
      <w:del w:id="610" w:author="Maital Neta" w:date="2020-02-13T13:24:00Z">
        <w:r w:rsidDel="000E7A10">
          <w:delText xml:space="preserve">, suggesting a more time-intensive (regulatory) process for positive interpretations. </w:delText>
        </w:r>
        <w:r w:rsidR="0035400A" w:rsidDel="000E7A10">
          <w:delText xml:space="preserve">A recent study manipulated reaction times and demonstrated that instructions to delay reaction times result </w:delText>
        </w:r>
      </w:del>
      <w:ins w:id="611" w:author="Nicholas Harp" w:date="2020-01-27T09:35:00Z">
        <w:del w:id="612" w:author="Maital Neta" w:date="2020-02-13T13:24:00Z">
          <w:r w:rsidR="009D4D45" w:rsidDel="000E7A10">
            <w:delText>respon</w:delText>
          </w:r>
        </w:del>
      </w:ins>
      <w:ins w:id="613" w:author="Nicholas Harp" w:date="2020-01-29T13:23:00Z">
        <w:del w:id="614" w:author="Maital Neta" w:date="2020-02-13T13:24:00Z">
          <w:r w:rsidR="00AD4596" w:rsidDel="000E7A10">
            <w:delText>ding</w:delText>
          </w:r>
        </w:del>
      </w:ins>
      <w:ins w:id="615" w:author="Nicholas Harp" w:date="2020-01-27T09:35:00Z">
        <w:del w:id="616" w:author="Maital Neta" w:date="2020-02-13T13:24:00Z">
          <w:r w:rsidR="009D4D45" w:rsidDel="000E7A10">
            <w:delText xml:space="preserve"> during valence judgments of surprised expressions resulted </w:delText>
          </w:r>
        </w:del>
      </w:ins>
      <w:del w:id="617" w:author="Maital Neta" w:date="2020-02-13T13:24:00Z">
        <w:r w:rsidR="0035400A" w:rsidDel="000E7A10">
          <w:delText>in</w:delText>
        </w:r>
      </w:del>
      <w:ins w:id="618" w:author="Maital Neta" w:date="2020-02-13T13:24:00Z">
        <w:del w:id="619" w:author="Maital Neta [2]" w:date="2020-02-21T08:11:00Z">
          <w:r w:rsidR="000E7A10" w:rsidDel="00B32C02">
            <w:delText>there</w:delText>
          </w:r>
        </w:del>
      </w:ins>
      <w:ins w:id="620" w:author="Maital Neta [2]" w:date="2020-02-21T08:11:00Z">
        <w:r w:rsidR="00B32C02">
          <w:t>participants show</w:t>
        </w:r>
      </w:ins>
      <w:ins w:id="621" w:author="Maital Neta" w:date="2020-02-13T13:24:00Z">
        <w:r w:rsidR="000E7A10">
          <w:t xml:space="preserve"> </w:t>
        </w:r>
        <w:del w:id="622" w:author="Maital Neta [2]" w:date="2020-02-21T08:11:00Z">
          <w:r w:rsidR="000E7A10" w:rsidDel="00B32C02">
            <w:delText>was</w:delText>
          </w:r>
        </w:del>
      </w:ins>
      <w:del w:id="623" w:author="Maital Neta [2]" w:date="2020-02-21T08:11:00Z">
        <w:r w:rsidR="0035400A" w:rsidDel="00B32C02">
          <w:delText xml:space="preserve"> </w:delText>
        </w:r>
      </w:del>
      <w:r w:rsidR="0035400A">
        <w:t>a shift toward</w:t>
      </w:r>
      <w:del w:id="624" w:author="Maital Neta [2]" w:date="2020-02-21T08:11:00Z">
        <w:r w:rsidR="0035400A" w:rsidDel="00B32C02">
          <w:delText>s</w:delText>
        </w:r>
      </w:del>
      <w:r w:rsidR="0035400A">
        <w:t xml:space="preserve"> </w:t>
      </w:r>
      <w:ins w:id="625" w:author="Maital Neta" w:date="2020-02-13T13:24:00Z">
        <w:r w:rsidR="000E7A10">
          <w:t xml:space="preserve">more positive ratings of surprised faces </w:t>
        </w:r>
      </w:ins>
      <w:del w:id="626" w:author="Maital Neta" w:date="2020-02-13T13:24:00Z">
        <w:r w:rsidR="0035400A" w:rsidDel="000E7A10">
          <w:delText xml:space="preserve">positivity for those with a negative baseline bias </w:delText>
        </w:r>
      </w:del>
      <w:r w:rsidR="0035400A">
        <w:t xml:space="preserve">(Neta &amp; Tong, 2016). </w:t>
      </w:r>
      <w:r>
        <w:t xml:space="preserve">Neuroimaging work has shown that </w:t>
      </w:r>
      <w:ins w:id="627" w:author="Maital Neta" w:date="2020-02-13T13:25:00Z">
        <w:r w:rsidR="000E7A10">
          <w:t>the amygdala, which responds to more bottom-up signals of emotion</w:t>
        </w:r>
      </w:ins>
      <w:ins w:id="628" w:author="Maital Neta [2]" w:date="2020-02-21T08:11:00Z">
        <w:r w:rsidR="00B32C02">
          <w:t xml:space="preserve"> (</w:t>
        </w:r>
      </w:ins>
      <w:ins w:id="629" w:author="Nicholas Harp" w:date="2020-02-27T08:19:00Z">
        <w:r w:rsidR="00D91DC3">
          <w:t>Aggleton and Saunders, 2000; Adolphs, 1994; LeDoux, 2000</w:t>
        </w:r>
      </w:ins>
      <w:ins w:id="630" w:author="Maital Neta [2]" w:date="2020-02-21T08:11:00Z">
        <w:del w:id="631" w:author="Nicholas Harp" w:date="2020-02-27T08:19:00Z">
          <w:r w:rsidR="00B32C02" w:rsidDel="00D91DC3">
            <w:delText>CITE</w:delText>
          </w:r>
        </w:del>
        <w:r w:rsidR="00B32C02">
          <w:t>)</w:t>
        </w:r>
      </w:ins>
      <w:ins w:id="632" w:author="Maital Neta [2]" w:date="2020-02-21T08:12:00Z">
        <w:r w:rsidR="00B32C02">
          <w:t xml:space="preserve">, shows greater activity </w:t>
        </w:r>
      </w:ins>
      <w:ins w:id="633" w:author="Maital Neta [2]" w:date="2020-02-21T08:15:00Z">
        <w:r w:rsidR="00B32C02">
          <w:t>associated with more negative interpretations</w:t>
        </w:r>
      </w:ins>
      <w:ins w:id="634" w:author="Maital Neta [2]" w:date="2020-02-21T08:11:00Z">
        <w:r w:rsidR="00B32C02">
          <w:t xml:space="preserve"> (Kim et al., 2003</w:t>
        </w:r>
      </w:ins>
      <w:ins w:id="635" w:author="Maital Neta [2]" w:date="2020-02-21T08:12:00Z">
        <w:r w:rsidR="00B32C02">
          <w:t>; Neta &amp; Whalen, 2010)</w:t>
        </w:r>
      </w:ins>
      <w:ins w:id="636" w:author="Maital Neta" w:date="2020-02-13T13:25:00Z">
        <w:del w:id="637" w:author="Maital Neta [2]" w:date="2020-02-21T08:12:00Z">
          <w:r w:rsidR="000E7A10" w:rsidDel="00B32C02">
            <w:delText>, was associated with more negative ratings</w:delText>
          </w:r>
        </w:del>
        <w:r w:rsidR="000E7A10">
          <w:t xml:space="preserve">, and </w:t>
        </w:r>
        <w:del w:id="638" w:author="Nicholas Harp" w:date="2020-02-17T09:41:00Z">
          <w:r w:rsidR="000E7A10" w:rsidDel="000C68B5">
            <w:delText xml:space="preserve">the </w:delText>
          </w:r>
        </w:del>
        <w:r w:rsidR="000E7A10">
          <w:t xml:space="preserve">the </w:t>
        </w:r>
      </w:ins>
      <w:r>
        <w:t>ventromedial prefrontal cortex</w:t>
      </w:r>
      <w:ins w:id="639" w:author="Maital Neta" w:date="2020-02-13T13:25:00Z">
        <w:r w:rsidR="000E7A10">
          <w:t xml:space="preserve"> (vmPFC)</w:t>
        </w:r>
      </w:ins>
      <w:r>
        <w:t xml:space="preserve">, a putative </w:t>
      </w:r>
      <w:ins w:id="640" w:author="Maital Neta" w:date="2020-02-13T13:26:00Z">
        <w:r w:rsidR="000E7A10">
          <w:t xml:space="preserve">top-down </w:t>
        </w:r>
      </w:ins>
      <w:r>
        <w:t xml:space="preserve">regulatory region, </w:t>
      </w:r>
      <w:del w:id="641" w:author="Maital Neta" w:date="2020-02-13T13:25:00Z">
        <w:r w:rsidDel="000E7A10">
          <w:delText xml:space="preserve">and amygdala actively are inversely correlated, and that participants with </w:delText>
        </w:r>
        <w:r w:rsidR="00042A20" w:rsidDel="000E7A10">
          <w:delText xml:space="preserve">a </w:delText>
        </w:r>
        <w:r w:rsidDel="000E7A10">
          <w:delText>more negative valence bias show</w:delText>
        </w:r>
        <w:r w:rsidR="00042A20" w:rsidDel="000E7A10">
          <w:delText>ed greater</w:delText>
        </w:r>
        <w:r w:rsidDel="000E7A10">
          <w:delText xml:space="preserve"> </w:delText>
        </w:r>
        <w:r w:rsidR="00042A20" w:rsidDel="000E7A10">
          <w:delText xml:space="preserve">amygdala </w:delText>
        </w:r>
        <w:r w:rsidDel="000E7A10">
          <w:delText>activity while more positive participants show</w:delText>
        </w:r>
        <w:r w:rsidR="00042A20" w:rsidDel="000E7A10">
          <w:delText xml:space="preserve">ed greater ventromedial prefrontal cortex </w:delText>
        </w:r>
      </w:del>
      <w:ins w:id="642" w:author="Maital Neta" w:date="2020-02-13T13:25:00Z">
        <w:r w:rsidR="000E7A10">
          <w:t xml:space="preserve">was associated with more positive </w:t>
        </w:r>
        <w:del w:id="643" w:author="Maital Neta [2]" w:date="2020-02-21T08:15:00Z">
          <w:r w:rsidR="000E7A10" w:rsidDel="00BB6DC0">
            <w:delText>ratings</w:delText>
          </w:r>
        </w:del>
      </w:ins>
      <w:ins w:id="644" w:author="Maital Neta [2]" w:date="2020-02-21T08:15:00Z">
        <w:r w:rsidR="00BB6DC0">
          <w:t>interpretations</w:t>
        </w:r>
      </w:ins>
      <w:ins w:id="645" w:author="Maital Neta" w:date="2020-02-13T13:25:00Z">
        <w:r w:rsidR="000E7A10">
          <w:t xml:space="preserve"> </w:t>
        </w:r>
      </w:ins>
      <w:del w:id="646" w:author="Maital Neta" w:date="2020-02-13T13:25:00Z">
        <w:r w:rsidR="00042A20" w:rsidDel="000E7A10">
          <w:delText>(vmPFC</w:delText>
        </w:r>
        <w:r w:rsidR="00C55538" w:rsidDel="000E7A10">
          <w:delText>)</w:delText>
        </w:r>
        <w:r w:rsidDel="000E7A10">
          <w:delText xml:space="preserve"> activity </w:delText>
        </w:r>
      </w:del>
      <w:r>
        <w:t>(Kim, Somerville, Johnstone, Alexander, &amp; Whalen, 2003). More recently, Petro</w:t>
      </w:r>
      <w:r w:rsidR="009D4D45">
        <w:t xml:space="preserve">, Tong, Henley, &amp; Neta </w:t>
      </w:r>
      <w:r>
        <w:t xml:space="preserve">(2018) </w:t>
      </w:r>
      <w:r w:rsidR="001376C8">
        <w:t>found</w:t>
      </w:r>
      <w:r>
        <w:t xml:space="preserve"> that participants with a more positive valence bias show</w:t>
      </w:r>
      <w:r w:rsidR="00042A20">
        <w:t>ed</w:t>
      </w:r>
      <w:r>
        <w:t xml:space="preserve"> </w:t>
      </w:r>
      <w:r w:rsidR="00042A20">
        <w:t>greater</w:t>
      </w:r>
      <w:r>
        <w:t xml:space="preserve"> activity for surprised faces in </w:t>
      </w:r>
      <w:r w:rsidR="00C55538">
        <w:t xml:space="preserve">brain regions recruited during an explicit </w:t>
      </w:r>
      <w:r>
        <w:t>emotion regulation</w:t>
      </w:r>
      <w:r w:rsidR="00C55538">
        <w:t xml:space="preserve"> (cognitive reappraisal) task</w:t>
      </w:r>
      <w:r>
        <w:t xml:space="preserve">.  </w:t>
      </w:r>
      <w:r w:rsidR="0035400A">
        <w:t>Taken together, initial responses to ambiguity appear to be negative, and positive interpretations rely on regulatory processes, perhaps through an emotion regulation mechanism</w:t>
      </w:r>
      <w:r w:rsidR="00FF15C2">
        <w:t xml:space="preserve"> like cognitive reappraisal</w:t>
      </w:r>
      <w:r w:rsidR="0035400A">
        <w:t>.</w:t>
      </w:r>
      <w:r w:rsidR="00D902D7">
        <w:t xml:space="preserve"> However, g</w:t>
      </w:r>
      <w:r w:rsidR="005D683A">
        <w:t>iven</w:t>
      </w:r>
      <w:r w:rsidR="001472AC">
        <w:t xml:space="preserve"> the cognitive cost</w:t>
      </w:r>
      <w:r w:rsidR="005D683A">
        <w:t xml:space="preserve"> of regulatory strategie</w:t>
      </w:r>
      <w:r w:rsidR="001472AC">
        <w:t>s</w:t>
      </w:r>
      <w:r w:rsidR="0055099A">
        <w:t xml:space="preserve"> (Richards &amp; Gross, 2000; Sheppes &amp; Meiran, 2008)</w:t>
      </w:r>
      <w:r w:rsidR="005D683A">
        <w:t xml:space="preserve">, </w:t>
      </w:r>
      <w:r w:rsidR="001472AC">
        <w:t>concurrent cognitive demands will likely interfere with individuals’ ability to effectively implement</w:t>
      </w:r>
      <w:r w:rsidR="005D683A">
        <w:t xml:space="preserve"> </w:t>
      </w:r>
      <w:r w:rsidR="001472AC">
        <w:t xml:space="preserve">regulatory strategies in the face of ambiguity.  </w:t>
      </w:r>
    </w:p>
    <w:p w14:paraId="26066374" w14:textId="42E61660" w:rsidR="00C10CBB" w:rsidDel="00E72089" w:rsidRDefault="00C10CBB" w:rsidP="00C10CBB">
      <w:pPr>
        <w:pStyle w:val="Heading2"/>
        <w:rPr>
          <w:del w:id="647" w:author="Nicholas Harp" w:date="2020-02-06T08:58:00Z"/>
        </w:rPr>
      </w:pPr>
      <w:commentRangeStart w:id="648"/>
      <w:del w:id="649" w:author="Nicholas Harp" w:date="2020-02-06T08:58:00Z">
        <w:r w:rsidDel="00E72089">
          <w:delText>The present study</w:delText>
        </w:r>
        <w:commentRangeEnd w:id="648"/>
        <w:r w:rsidDel="00E72089">
          <w:rPr>
            <w:rStyle w:val="CommentReference"/>
            <w:rFonts w:asciiTheme="minorHAnsi" w:eastAsiaTheme="minorHAnsi" w:hAnsiTheme="minorHAnsi" w:cstheme="minorBidi"/>
            <w:b w:val="0"/>
            <w:bCs w:val="0"/>
          </w:rPr>
          <w:commentReference w:id="648"/>
        </w:r>
      </w:del>
    </w:p>
    <w:p w14:paraId="7251F056" w14:textId="3E498880" w:rsidR="00C10CBB" w:rsidRPr="00C10CBB" w:rsidDel="00C10CBB" w:rsidRDefault="00C10CBB">
      <w:pPr>
        <w:pStyle w:val="BodyText"/>
        <w:ind w:firstLine="0"/>
        <w:rPr>
          <w:del w:id="650" w:author="Nicholas Harp" w:date="2020-02-05T12:36:00Z"/>
          <w:b/>
          <w:bCs/>
          <w:rPrChange w:id="651" w:author="Nicholas Harp" w:date="2020-02-05T12:30:00Z">
            <w:rPr>
              <w:del w:id="652" w:author="Nicholas Harp" w:date="2020-02-05T12:36:00Z"/>
            </w:rPr>
          </w:rPrChange>
        </w:rPr>
        <w:pPrChange w:id="653" w:author="Nicholas Harp" w:date="2020-02-05T12:30:00Z">
          <w:pPr>
            <w:pStyle w:val="BodyText"/>
          </w:pPr>
        </w:pPrChange>
      </w:pPr>
    </w:p>
    <w:p w14:paraId="7D6E760B" w14:textId="78D80631" w:rsidR="00D30C7B" w:rsidDel="0035600B" w:rsidRDefault="00D30C7B" w:rsidP="00D30C7B">
      <w:pPr>
        <w:pStyle w:val="Heading2"/>
        <w:rPr>
          <w:del w:id="654" w:author="Nicholas Harp" w:date="2020-02-05T12:13:00Z"/>
        </w:rPr>
      </w:pPr>
      <w:commentRangeStart w:id="655"/>
      <w:commentRangeStart w:id="656"/>
      <w:commentRangeStart w:id="657"/>
      <w:del w:id="658" w:author="Nicholas Harp" w:date="2020-02-05T12:13:00Z">
        <w:r w:rsidDel="0035600B">
          <w:delText>Cognitive loads and task interference</w:delText>
        </w:r>
      </w:del>
    </w:p>
    <w:p w14:paraId="5A60B751" w14:textId="02AED01D" w:rsidR="00EE5B07" w:rsidRPr="00EE5B07" w:rsidDel="0035600B" w:rsidRDefault="00D30C7B" w:rsidP="0037699D">
      <w:pPr>
        <w:pStyle w:val="FirstParagraph"/>
        <w:rPr>
          <w:del w:id="659" w:author="Nicholas Harp" w:date="2020-02-05T12:13:00Z"/>
        </w:rPr>
      </w:pPr>
      <w:del w:id="660" w:author="Nicholas Harp" w:date="2020-02-05T12:13:00Z">
        <w:r w:rsidDel="0035600B">
          <w:delText xml:space="preserve">In daily life, cognitive resources are </w:delText>
        </w:r>
        <w:r w:rsidR="001B55B7" w:rsidDel="0035600B">
          <w:delText>limited</w:delText>
        </w:r>
        <w:r w:rsidR="00360408" w:rsidDel="0035600B">
          <w:delText>,</w:delText>
        </w:r>
        <w:r w:rsidR="00D74781" w:rsidDel="0035600B">
          <w:delText xml:space="preserve"> </w:delText>
        </w:r>
        <w:r w:rsidR="008D44FD" w:rsidDel="0035600B">
          <w:delText>which can lead</w:delText>
        </w:r>
        <w:r w:rsidR="00360408" w:rsidDel="0035600B">
          <w:delText xml:space="preserve"> </w:delText>
        </w:r>
        <w:r w:rsidR="00FA5AA4" w:rsidDel="0035600B">
          <w:delText xml:space="preserve">to difficulty in </w:delText>
        </w:r>
        <w:r w:rsidR="00285CB2" w:rsidDel="0035600B">
          <w:delText xml:space="preserve">effortful </w:delText>
        </w:r>
        <w:r w:rsidR="00FA5AA4" w:rsidDel="0035600B">
          <w:delText>self-</w:delText>
        </w:r>
        <w:r w:rsidR="00285CB2" w:rsidDel="0035600B">
          <w:delText>regulation</w:delText>
        </w:r>
        <w:r w:rsidR="00C32B8F" w:rsidDel="0035600B">
          <w:delText xml:space="preserve"> </w:delText>
        </w:r>
        <w:r w:rsidR="00285CB2" w:rsidDel="0035600B">
          <w:delText xml:space="preserve">of cognitive and affective processes </w:delText>
        </w:r>
        <w:r w:rsidR="00D74781" w:rsidDel="0035600B">
          <w:delText>(</w:delText>
        </w:r>
        <w:r w:rsidR="00360408" w:rsidDel="0035600B">
          <w:delText xml:space="preserve">Baumeister &amp; Heatherton, 1996; </w:delText>
        </w:r>
        <w:r w:rsidR="001B55B7" w:rsidRPr="00D74781" w:rsidDel="0035600B">
          <w:delText>Kahneman</w:delText>
        </w:r>
        <w:r w:rsidR="001B55B7" w:rsidDel="0035600B">
          <w:delText>, 1973;</w:delText>
        </w:r>
        <w:r w:rsidR="00360408" w:rsidDel="0035600B">
          <w:delText xml:space="preserve"> </w:delText>
        </w:r>
        <w:r w:rsidR="00360408" w:rsidRPr="00D74781" w:rsidDel="0035600B">
          <w:delText>Storbeck, 2012; Scalf, Torralbo, Tapia, &amp; Beck, 2013</w:delText>
        </w:r>
        <w:r w:rsidR="00FA5AA4" w:rsidDel="0035600B">
          <w:delText>)</w:delText>
        </w:r>
        <w:r w:rsidDel="0035600B">
          <w:delText xml:space="preserve">. For example, imagine a student attending a lecture. </w:delText>
        </w:r>
      </w:del>
      <w:del w:id="661" w:author="Nicholas Harp" w:date="2020-01-27T09:38:00Z">
        <w:r w:rsidDel="00E17E1A">
          <w:delText>If t</w:delText>
        </w:r>
      </w:del>
      <w:del w:id="662" w:author="Nicholas Harp" w:date="2020-02-05T12:13:00Z">
        <w:r w:rsidDel="0035600B">
          <w:delText>he student i</w:delText>
        </w:r>
      </w:del>
      <w:del w:id="663" w:author="Nicholas Harp" w:date="2020-01-27T09:38:00Z">
        <w:r w:rsidDel="00E17E1A">
          <w:delText>s</w:delText>
        </w:r>
      </w:del>
      <w:del w:id="664" w:author="Nicholas Harp" w:date="2020-02-05T12:13:00Z">
        <w:r w:rsidDel="0035600B">
          <w:delText xml:space="preserve"> </w:delText>
        </w:r>
      </w:del>
      <w:del w:id="665" w:author="Nicholas Harp" w:date="2020-01-27T09:39:00Z">
        <w:r w:rsidDel="00E17E1A">
          <w:delText xml:space="preserve">frequently </w:delText>
        </w:r>
      </w:del>
      <w:del w:id="666" w:author="Nicholas Harp" w:date="2020-02-05T12:13:00Z">
        <w:r w:rsidDel="0035600B">
          <w:delText>distracted by notifications</w:delText>
        </w:r>
      </w:del>
      <w:del w:id="667" w:author="Nicholas Harp" w:date="2020-01-27T09:39:00Z">
        <w:r w:rsidDel="00E17E1A">
          <w:delText xml:space="preserve"> and</w:delText>
        </w:r>
      </w:del>
      <w:del w:id="668" w:author="Nicholas Harp" w:date="2020-02-05T12:13:00Z">
        <w:r w:rsidDel="0035600B">
          <w:delText xml:space="preserve"> directing cognitive resources towards </w:delText>
        </w:r>
      </w:del>
      <w:del w:id="669" w:author="Nicholas Harp" w:date="2020-01-27T09:39:00Z">
        <w:r w:rsidDel="00E17E1A">
          <w:delText xml:space="preserve">a text message </w:delText>
        </w:r>
      </w:del>
      <w:del w:id="670" w:author="Nicholas Harp" w:date="2020-02-05T12:13:00Z">
        <w:r w:rsidDel="0035600B">
          <w:delText>conversation</w:delText>
        </w:r>
      </w:del>
      <w:del w:id="671" w:author="Nicholas Harp" w:date="2020-01-27T09:39:00Z">
        <w:r w:rsidDel="00E17E1A">
          <w:delText>,</w:delText>
        </w:r>
      </w:del>
      <w:del w:id="672" w:author="Nicholas Harp" w:date="2020-02-05T12:13:00Z">
        <w:r w:rsidDel="0035600B">
          <w:delText xml:space="preserve"> </w:delText>
        </w:r>
      </w:del>
      <w:del w:id="673" w:author="Nicholas Harp" w:date="2020-01-27T09:39:00Z">
        <w:r w:rsidDel="00E17E1A">
          <w:delText xml:space="preserve">then </w:delText>
        </w:r>
      </w:del>
      <w:del w:id="674" w:author="Nicholas Harp" w:date="2020-02-05T12:13:00Z">
        <w:r w:rsidDel="0035600B">
          <w:delText xml:space="preserve">the student’s ability to understand and remember the lecture </w:delText>
        </w:r>
        <w:r w:rsidR="002D0958" w:rsidDel="0035600B">
          <w:delText xml:space="preserve">material </w:delText>
        </w:r>
        <w:r w:rsidDel="0035600B">
          <w:delText xml:space="preserve">will </w:delText>
        </w:r>
      </w:del>
      <w:del w:id="675" w:author="Nicholas Harp" w:date="2020-01-27T09:40:00Z">
        <w:r w:rsidDel="00E17E1A">
          <w:delText xml:space="preserve">likely </w:delText>
        </w:r>
      </w:del>
      <w:del w:id="676" w:author="Nicholas Harp" w:date="2020-02-05T12:13:00Z">
        <w:r w:rsidDel="0035600B">
          <w:delText>suffer.</w:delText>
        </w:r>
        <w:r w:rsidR="006E4AE6" w:rsidDel="0035600B">
          <w:delText xml:space="preserve"> </w:delText>
        </w:r>
        <w:r w:rsidR="004E39F9" w:rsidDel="0035600B">
          <w:delText>Directing cognitive resources</w:delText>
        </w:r>
        <w:r w:rsidR="00285CB2" w:rsidDel="0035600B">
          <w:delText xml:space="preserve"> between</w:delText>
        </w:r>
        <w:r w:rsidR="00FA5AA4" w:rsidDel="0035600B">
          <w:delText xml:space="preserve"> </w:delText>
        </w:r>
        <w:r w:rsidR="00285CB2" w:rsidDel="0035600B">
          <w:delText xml:space="preserve">different </w:delText>
        </w:r>
        <w:r w:rsidR="00FA5AA4" w:rsidDel="0035600B">
          <w:delText xml:space="preserve">tasks </w:delText>
        </w:r>
        <w:r w:rsidR="004E39F9" w:rsidDel="0035600B">
          <w:delText xml:space="preserve">in this manner </w:delText>
        </w:r>
        <w:r w:rsidR="00FA5AA4" w:rsidDel="0035600B">
          <w:delText>taxes</w:delText>
        </w:r>
        <w:r w:rsidR="00E550C4" w:rsidDel="0035600B">
          <w:delText xml:space="preserve"> </w:delText>
        </w:r>
        <w:r w:rsidR="001B3916" w:rsidDel="0035600B">
          <w:delText>an</w:delText>
        </w:r>
        <w:r w:rsidR="004E39F9" w:rsidDel="0035600B">
          <w:delText xml:space="preserve"> </w:delText>
        </w:r>
        <w:r w:rsidR="0002268A" w:rsidDel="0035600B">
          <w:delText xml:space="preserve">already </w:delText>
        </w:r>
        <w:r w:rsidR="00E550C4" w:rsidRPr="00EA7C05" w:rsidDel="0035600B">
          <w:delText xml:space="preserve">limited pool of </w:delText>
        </w:r>
        <w:r w:rsidR="00CB43C6" w:rsidRPr="00EA7C05" w:rsidDel="0035600B">
          <w:delText>cognitive</w:delText>
        </w:r>
        <w:r w:rsidR="004E39F9" w:rsidDel="0035600B">
          <w:delText xml:space="preserve"> resources</w:delText>
        </w:r>
        <w:r w:rsidR="009A6AAC" w:rsidDel="0035600B">
          <w:delText xml:space="preserve"> (</w:delText>
        </w:r>
        <w:r w:rsidR="00B91786" w:rsidDel="0035600B">
          <w:delText xml:space="preserve">Baumeister &amp; Heatherton, 1996; </w:delText>
        </w:r>
        <w:r w:rsidR="00D74781" w:rsidDel="0035600B">
          <w:delText>Kahneman, 1973</w:delText>
        </w:r>
        <w:r w:rsidR="0002268A" w:rsidRPr="00EA7C05" w:rsidDel="0035600B">
          <w:delText>)</w:delText>
        </w:r>
        <w:r w:rsidR="0002268A" w:rsidRPr="00203FC9" w:rsidDel="0035600B">
          <w:delText>.</w:delText>
        </w:r>
        <w:r w:rsidR="004E39F9" w:rsidDel="0035600B">
          <w:delText xml:space="preserve"> </w:delText>
        </w:r>
        <w:r w:rsidDel="0035600B">
          <w:delText xml:space="preserve">Indeed, cognitive resource competition leads to a phenomenon known as cognitive load, which negatively impacts executive processes (Lavie, Hirst, Fockert, &amp; Viding, 2004; Murphy, Groeger, &amp; Greene, 2016). High levels of cognitive load alter performance on </w:delText>
        </w:r>
        <w:r w:rsidR="00EA7C05" w:rsidDel="0035600B">
          <w:delText>cognitively demanding</w:delText>
        </w:r>
        <w:r w:rsidDel="0035600B">
          <w:delText xml:space="preserve"> tasks, including those in both cognitive and emotional domains (Jiaping et al., 2017; Kron, Schul, Cohen, &amp; Hassin, 2010; Nagamatsu et al., 2011; Pontari &amp; Schlenker, 2000; Thomas, Donohue-Porter, &amp; Stein Fishbein, 2017</w:delText>
        </w:r>
        <w:r w:rsidR="0037699D" w:rsidDel="0035600B">
          <w:delText>; Mather &amp; Knight, 2005; Knight et al., 2007</w:delText>
        </w:r>
        <w:r w:rsidDel="0035600B">
          <w:delText xml:space="preserve">). </w:delText>
        </w:r>
        <w:r w:rsidR="00B63492" w:rsidDel="0035600B">
          <w:delText xml:space="preserve">For instance, </w:delText>
        </w:r>
        <w:r w:rsidR="00272132" w:rsidDel="0035600B">
          <w:delText xml:space="preserve">reducing cognitive load (e.g., through integration of diagrams and text information to reduce split-attention) facilitates </w:delText>
        </w:r>
      </w:del>
      <w:del w:id="677" w:author="Nicholas Harp" w:date="2020-01-27T09:40:00Z">
        <w:r w:rsidR="00272132" w:rsidDel="00E17E1A">
          <w:delText xml:space="preserve">better </w:delText>
        </w:r>
      </w:del>
      <w:del w:id="678" w:author="Nicholas Harp" w:date="2020-02-05T12:13:00Z">
        <w:r w:rsidR="00272132" w:rsidDel="0035600B">
          <w:delText xml:space="preserve">learning of </w:delText>
        </w:r>
        <w:r w:rsidR="00272132" w:rsidRPr="00023423" w:rsidDel="0035600B">
          <w:delText>complex topics (e.g., geometry, physics, and anatomy) which already have intrinsic cognitive demands (Chandler &amp; Sweller, 1991)</w:delText>
        </w:r>
        <w:r w:rsidR="00B63492" w:rsidRPr="00023423" w:rsidDel="0035600B">
          <w:delText xml:space="preserve">. </w:delText>
        </w:r>
        <w:r w:rsidR="00352DC8" w:rsidRPr="00023423" w:rsidDel="0035600B">
          <w:delText xml:space="preserve">The </w:delText>
        </w:r>
        <w:r w:rsidR="00C91892" w:rsidRPr="00023423" w:rsidDel="0035600B">
          <w:delText xml:space="preserve">affective </w:delText>
        </w:r>
        <w:r w:rsidR="00352DC8" w:rsidRPr="00023423" w:rsidDel="0035600B">
          <w:delText xml:space="preserve">qualities of cognitive load also matter, as performance on a deductive reasoning task, in which participants assessed the logic of a conclusion given some provided premises, was worse </w:delText>
        </w:r>
        <w:r w:rsidR="00890073" w:rsidRPr="00023423" w:rsidDel="0035600B">
          <w:delText>when the premises included</w:delText>
        </w:r>
        <w:r w:rsidR="00352DC8" w:rsidRPr="00023423" w:rsidDel="0035600B">
          <w:delText xml:space="preserve"> emotional</w:delText>
        </w:r>
        <w:r w:rsidR="001C3B4D" w:rsidRPr="00023423" w:rsidDel="0035600B">
          <w:delText xml:space="preserve"> words</w:delText>
        </w:r>
        <w:r w:rsidR="00352DC8" w:rsidRPr="00023423" w:rsidDel="0035600B">
          <w:delText xml:space="preserve"> (e.g., there are torturers who are introverts, introverts do not hurt people, no torturers hurt people) rather than </w:delText>
        </w:r>
        <w:r w:rsidR="001C3B4D" w:rsidRPr="00023423" w:rsidDel="0035600B">
          <w:delText>emotionally neutral words</w:delText>
        </w:r>
        <w:r w:rsidR="00352DC8" w:rsidRPr="00023423" w:rsidDel="0035600B">
          <w:delText xml:space="preserve"> (e.g., the sky is blue, blue is not green, the sky is green</w:delText>
        </w:r>
        <w:r w:rsidR="00C91892" w:rsidRPr="00023423" w:rsidDel="0035600B">
          <w:delText xml:space="preserve">; </w:delText>
        </w:r>
        <w:r w:rsidR="00352DC8" w:rsidRPr="00023423" w:rsidDel="0035600B">
          <w:delText xml:space="preserve">Trémolière, Gagnon, &amp; Blanchette, 2016). </w:delText>
        </w:r>
        <w:r w:rsidR="00382CF3" w:rsidRPr="00023423" w:rsidDel="0035600B">
          <w:delText>These studies highlight the susceptibility</w:delText>
        </w:r>
        <w:r w:rsidR="00382CF3" w:rsidDel="0035600B">
          <w:delText xml:space="preserve"> of cognitive processes to cognitive load, as well as the importance of load characteristics (i.e., emotional vs. non-emotional qualities)</w:delText>
        </w:r>
      </w:del>
    </w:p>
    <w:p w14:paraId="2CD28212" w14:textId="41F23F84" w:rsidR="00D30C7B" w:rsidDel="0035600B" w:rsidRDefault="00D902D7" w:rsidP="00390FA0">
      <w:pPr>
        <w:pStyle w:val="FirstParagraph"/>
        <w:rPr>
          <w:del w:id="679" w:author="Nicholas Harp" w:date="2020-02-05T12:13:00Z"/>
        </w:rPr>
      </w:pPr>
      <w:del w:id="680" w:author="Nicholas Harp" w:date="2020-02-05T12:13:00Z">
        <w:r w:rsidRPr="00203FC9" w:rsidDel="0035600B">
          <w:delText>Further</w:delText>
        </w:r>
        <w:r w:rsidR="003776C9" w:rsidDel="0035600B">
          <w:delText>, c</w:delText>
        </w:r>
        <w:r w:rsidR="00D30C7B" w:rsidDel="0035600B">
          <w:delText>ognitive</w:delText>
        </w:r>
        <w:r w:rsidR="008D44FD" w:rsidDel="0035600B">
          <w:delText>ly</w:delText>
        </w:r>
        <w:r w:rsidR="00D30C7B" w:rsidDel="0035600B">
          <w:delText xml:space="preserve"> demand</w:delText>
        </w:r>
        <w:r w:rsidR="008D44FD" w:rsidDel="0035600B">
          <w:delText>ing tasks</w:delText>
        </w:r>
        <w:r w:rsidR="00D30C7B" w:rsidDel="0035600B">
          <w:delText xml:space="preserve"> often interact with concurrent affective processes (e.g., face categorization, subjective emotional experience), perhaps as a result of a shared resource pool for these processes</w:delText>
        </w:r>
        <w:r w:rsidR="00B63492" w:rsidDel="0035600B">
          <w:delText xml:space="preserve"> (Ahmed, 2018, Blair et al., 2007</w:delText>
        </w:r>
        <w:r w:rsidR="00CE3723" w:rsidDel="0035600B">
          <w:delText>; Muraven, Tice, &amp; Baumeister, 1998</w:delText>
        </w:r>
        <w:r w:rsidR="0037699D" w:rsidDel="0035600B">
          <w:delText>; Mather &amp; Knight, 2005; Knight et al., 2007</w:delText>
        </w:r>
        <w:r w:rsidR="00B63492" w:rsidDel="0035600B">
          <w:delText>)</w:delText>
        </w:r>
        <w:r w:rsidR="00D30C7B" w:rsidDel="0035600B">
          <w:delText xml:space="preserve">. For instance, Ahmed (2018) showed that performance on a facial expression categorization task suffers when participants are under high cognitive load. </w:delText>
        </w:r>
        <w:r w:rsidR="00EC5C2E" w:rsidDel="0035600B">
          <w:delText>Additionally,</w:delText>
        </w:r>
        <w:r w:rsidR="00D30C7B" w:rsidDel="0035600B">
          <w:delText xml:space="preserve"> cognitive load </w:delText>
        </w:r>
        <w:r w:rsidR="00EC5C2E" w:rsidDel="0035600B">
          <w:delText xml:space="preserve">has been linked </w:delText>
        </w:r>
        <w:r w:rsidR="00D30C7B" w:rsidDel="0035600B">
          <w:delText xml:space="preserve">to changes in emotional responses (Blair et al., 2007; Van Dillen, Heslenfeld, &amp; Koole, 2009). For example, </w:delText>
        </w:r>
      </w:del>
      <w:ins w:id="681" w:author="Catie Brown" w:date="2020-02-04T09:51:00Z">
        <w:del w:id="682" w:author="Nicholas Harp" w:date="2020-02-05T12:13:00Z">
          <w:r w:rsidR="00EA4775" w:rsidDel="0035600B">
            <w:delText>H</w:delText>
          </w:r>
        </w:del>
      </w:ins>
      <w:del w:id="683" w:author="Nicholas Harp" w:date="2020-02-05T12:13:00Z">
        <w:r w:rsidR="00D30C7B" w:rsidDel="0035600B">
          <w:delText xml:space="preserve">higher loads during a working memory task </w:delText>
        </w:r>
        <w:r w:rsidR="00741BF7" w:rsidDel="0035600B">
          <w:delText xml:space="preserve">(Van Dillen et al., 2009) and increased cognitive demands (Blair et al., 2007) </w:delText>
        </w:r>
        <w:r w:rsidR="00D30C7B" w:rsidDel="0035600B">
          <w:delText xml:space="preserve">reduce subjective emotional experience, as well as </w:delText>
        </w:r>
        <w:r w:rsidR="00741BF7" w:rsidDel="0035600B">
          <w:delText xml:space="preserve">brain responses to emotion (i.e., </w:delText>
        </w:r>
        <w:r w:rsidR="00D30C7B" w:rsidDel="0035600B">
          <w:delText xml:space="preserve">amygdala and inferior frontal gyrus activation). </w:delText>
        </w:r>
      </w:del>
      <w:del w:id="684" w:author="Nicholas Harp" w:date="2020-01-30T10:35:00Z">
        <w:r w:rsidR="00FC446F" w:rsidDel="0081299C">
          <w:delText xml:space="preserve">This </w:delText>
        </w:r>
        <w:r w:rsidR="00741BF7" w:rsidDel="0081299C">
          <w:delText xml:space="preserve">study </w:delText>
        </w:r>
        <w:r w:rsidR="00FC446F" w:rsidDel="0081299C">
          <w:delText>also</w:delText>
        </w:r>
        <w:r w:rsidR="00F40519" w:rsidDel="0081299C">
          <w:delText xml:space="preserve"> showed </w:delText>
        </w:r>
      </w:del>
      <w:del w:id="685" w:author="Nicholas Harp" w:date="2020-02-05T12:13:00Z">
        <w:r w:rsidR="00F40519" w:rsidDel="0035600B">
          <w:delText>evidence that behavioral performance of a cognitively demanding task (i.e., Stroop task) suffer</w:delText>
        </w:r>
        <w:r w:rsidR="00FC446F" w:rsidDel="0035600B">
          <w:delText>s</w:delText>
        </w:r>
        <w:r w:rsidR="00F40519" w:rsidDel="0035600B">
          <w:delText xml:space="preserve"> during trials with emotional</w:delText>
        </w:r>
        <w:r w:rsidR="001C3B4D" w:rsidDel="0035600B">
          <w:delText xml:space="preserve"> </w:delText>
        </w:r>
        <w:r w:rsidR="00F40519" w:rsidDel="0035600B">
          <w:delText>distractors</w:delText>
        </w:r>
        <w:r w:rsidR="00741BF7" w:rsidDel="0035600B">
          <w:delText xml:space="preserve"> (Blair et al., 2007)</w:delText>
        </w:r>
        <w:r w:rsidR="00F40519" w:rsidDel="0035600B">
          <w:delText xml:space="preserve">. </w:delText>
        </w:r>
        <w:r w:rsidR="00EC5C2E" w:rsidDel="0035600B">
          <w:delText xml:space="preserve">Other work </w:delText>
        </w:r>
        <w:r w:rsidR="00830FF6" w:rsidDel="0035600B">
          <w:delText xml:space="preserve">has </w:delText>
        </w:r>
        <w:r w:rsidR="00EC5C2E" w:rsidDel="0035600B">
          <w:delText>demonstrated the negative effects of cognitive load on affective bias in older adults, showing that cognitively demanding tasks (e.g., distraction during memory encoding) reduce</w:delText>
        </w:r>
        <w:r w:rsidR="00830FF6" w:rsidDel="0035600B">
          <w:delText>s</w:delText>
        </w:r>
        <w:r w:rsidR="00EC5C2E" w:rsidDel="0035600B">
          <w:delText xml:space="preserve"> age-related positivity bias (Mather &amp; Knight, 2005; Knight et al., 2007). </w:delText>
        </w:r>
        <w:r w:rsidR="00D30C7B" w:rsidDel="0035600B">
          <w:delText>Together, these effects suggest an overlap between cognitive demands and emotional processes, with high cognitive demands interfering with typical emotion processing.</w:delText>
        </w:r>
        <w:commentRangeEnd w:id="655"/>
        <w:r w:rsidR="009A16DD" w:rsidDel="0035600B">
          <w:rPr>
            <w:rStyle w:val="CommentReference"/>
            <w:rFonts w:asciiTheme="minorHAnsi" w:hAnsiTheme="minorHAnsi"/>
          </w:rPr>
          <w:commentReference w:id="655"/>
        </w:r>
        <w:commentRangeEnd w:id="656"/>
        <w:r w:rsidR="00DC7AFD" w:rsidDel="0035600B">
          <w:rPr>
            <w:rStyle w:val="CommentReference"/>
            <w:rFonts w:asciiTheme="minorHAnsi" w:hAnsiTheme="minorHAnsi"/>
          </w:rPr>
          <w:commentReference w:id="656"/>
        </w:r>
        <w:commentRangeEnd w:id="657"/>
        <w:r w:rsidR="005E4EC3" w:rsidDel="0035600B">
          <w:rPr>
            <w:rStyle w:val="CommentReference"/>
            <w:rFonts w:asciiTheme="minorHAnsi" w:hAnsiTheme="minorHAnsi"/>
          </w:rPr>
          <w:commentReference w:id="657"/>
        </w:r>
      </w:del>
    </w:p>
    <w:p w14:paraId="18CD3113" w14:textId="700135D6" w:rsidR="005F1A12" w:rsidRDefault="00741BF7" w:rsidP="00074F6D">
      <w:pPr>
        <w:pStyle w:val="BodyText"/>
        <w:rPr>
          <w:ins w:id="686" w:author="Nicholas Harp" w:date="2020-02-05T12:52:00Z"/>
        </w:rPr>
      </w:pPr>
      <w:del w:id="687" w:author="Maital Neta" w:date="2020-02-13T13:27:00Z">
        <w:r w:rsidDel="00101E01">
          <w:delText>Given</w:delText>
        </w:r>
      </w:del>
      <w:ins w:id="688" w:author="Maital Neta" w:date="2020-02-13T13:27:00Z">
        <w:r w:rsidR="00101E01">
          <w:t>Building on</w:t>
        </w:r>
      </w:ins>
      <w:r>
        <w:t xml:space="preserve"> the</w:t>
      </w:r>
      <w:ins w:id="689" w:author="Maital Neta" w:date="2020-02-13T13:27:00Z">
        <w:r w:rsidR="00101E01">
          <w:t>se findings, we would predict that</w:t>
        </w:r>
      </w:ins>
      <w:r>
        <w:t xml:space="preserve"> </w:t>
      </w:r>
      <w:r w:rsidR="003F71BB">
        <w:t xml:space="preserve">increasing </w:t>
      </w:r>
      <w:del w:id="690" w:author="Nicholas Harp" w:date="2020-01-27T09:43:00Z">
        <w:r w:rsidDel="00946433">
          <w:delText xml:space="preserve">we would have predicted that </w:delText>
        </w:r>
      </w:del>
      <w:r>
        <w:t xml:space="preserve">cognitive </w:t>
      </w:r>
      <w:r w:rsidR="007E25FA">
        <w:t xml:space="preserve">load, specifically one which </w:t>
      </w:r>
      <w:r w:rsidR="006D456D">
        <w:t xml:space="preserve">depletes </w:t>
      </w:r>
      <w:r w:rsidR="007E25FA">
        <w:t>the resources used for emotion regulation</w:t>
      </w:r>
      <w:ins w:id="691" w:author="Maital Neta" w:date="2020-02-13T13:28:00Z">
        <w:r w:rsidR="00101E01">
          <w:t xml:space="preserve"> (i.e., emotional load)</w:t>
        </w:r>
      </w:ins>
      <w:r w:rsidR="007E25FA">
        <w:t xml:space="preserve">, </w:t>
      </w:r>
      <w:del w:id="692" w:author="Nicholas Harp" w:date="2020-01-27T09:43:00Z">
        <w:r w:rsidDel="00946433">
          <w:delText xml:space="preserve">would </w:delText>
        </w:r>
      </w:del>
      <w:r w:rsidR="00946433">
        <w:t xml:space="preserve">should </w:t>
      </w:r>
      <w:r>
        <w:t xml:space="preserve">result in a more negative valence bias. </w:t>
      </w:r>
      <w:r w:rsidR="004636C0">
        <w:t xml:space="preserve">In other words, </w:t>
      </w:r>
      <w:ins w:id="693" w:author="Maital Neta [2]" w:date="2020-02-21T08:20:00Z">
        <w:r w:rsidR="00600BAE">
          <w:t xml:space="preserve">the increased </w:t>
        </w:r>
      </w:ins>
      <w:ins w:id="694" w:author="Maital Neta [2]" w:date="2020-02-21T08:21:00Z">
        <w:r w:rsidR="00600BAE">
          <w:t xml:space="preserve">load will result in </w:t>
        </w:r>
      </w:ins>
      <w:ins w:id="695" w:author="Maital Neta [2]" w:date="2020-02-21T08:20:00Z">
        <w:r w:rsidR="00600BAE">
          <w:t xml:space="preserve">a decrease </w:t>
        </w:r>
      </w:ins>
      <w:ins w:id="696" w:author="Maital Neta [2]" w:date="2020-02-21T08:21:00Z">
        <w:r w:rsidR="00600BAE">
          <w:t xml:space="preserve">in regulation ability, which will produce more negative (default) </w:t>
        </w:r>
      </w:ins>
      <w:r w:rsidR="004636C0">
        <w:t>interpretations of emotionally ambiguous cues</w:t>
      </w:r>
      <w:del w:id="697" w:author="Maital Neta [2]" w:date="2020-02-21T08:21:00Z">
        <w:r w:rsidR="004636C0" w:rsidDel="00600BAE">
          <w:delText xml:space="preserve"> </w:delText>
        </w:r>
        <w:r w:rsidR="007235A7" w:rsidDel="00600BAE">
          <w:delText>sh</w:delText>
        </w:r>
        <w:r w:rsidR="004636C0" w:rsidDel="00600BAE">
          <w:delText>ould be shifted towards more negative interpretations</w:delText>
        </w:r>
      </w:del>
      <w:ins w:id="698" w:author="Maital Neta" w:date="2020-02-13T13:29:00Z">
        <w:del w:id="699" w:author="Maital Neta [2]" w:date="2020-02-21T08:21:00Z">
          <w:r w:rsidR="00101E01" w:rsidDel="00600BAE">
            <w:delText>toward negativity</w:delText>
          </w:r>
        </w:del>
      </w:ins>
      <w:ins w:id="700" w:author="Nicholas Harp" w:date="2020-02-06T08:53:00Z">
        <w:del w:id="701" w:author="Maital Neta [2]" w:date="2020-02-21T08:21:00Z">
          <w:r w:rsidR="00786033" w:rsidDel="00600BAE">
            <w:delText>,</w:delText>
          </w:r>
        </w:del>
      </w:ins>
      <w:ins w:id="702" w:author="Nicholas Harp" w:date="2020-02-05T12:45:00Z">
        <w:del w:id="703" w:author="Maital Neta [2]" w:date="2020-02-21T08:21:00Z">
          <w:r w:rsidR="004636C0" w:rsidDel="00600BAE">
            <w:delText xml:space="preserve"> as </w:delText>
          </w:r>
        </w:del>
      </w:ins>
      <w:ins w:id="704" w:author="Nicholas Harp" w:date="2020-02-05T12:54:00Z">
        <w:del w:id="705" w:author="Maital Neta [2]" w:date="2020-02-21T08:21:00Z">
          <w:r w:rsidR="005F1A12" w:rsidDel="00600BAE">
            <w:delText xml:space="preserve">a </w:delText>
          </w:r>
        </w:del>
      </w:ins>
      <w:ins w:id="706" w:author="Nicholas Harp" w:date="2020-02-05T12:45:00Z">
        <w:del w:id="707" w:author="Maital Neta [2]" w:date="2020-02-21T08:21:00Z">
          <w:r w:rsidR="004636C0" w:rsidDel="00600BAE">
            <w:delText>result of</w:delText>
          </w:r>
        </w:del>
      </w:ins>
      <w:ins w:id="708" w:author="Nicholas Harp" w:date="2020-02-05T12:54:00Z">
        <w:del w:id="709" w:author="Maital Neta [2]" w:date="2020-02-21T08:21:00Z">
          <w:r w:rsidR="005F1A12" w:rsidDel="00600BAE">
            <w:delText xml:space="preserve"> a</w:delText>
          </w:r>
        </w:del>
      </w:ins>
      <w:ins w:id="710" w:author="Nicholas Harp" w:date="2020-02-05T12:45:00Z">
        <w:del w:id="711" w:author="Maital Neta [2]" w:date="2020-02-21T08:21:00Z">
          <w:r w:rsidR="004636C0" w:rsidDel="00600BAE">
            <w:delText xml:space="preserve"> decrease</w:delText>
          </w:r>
        </w:del>
      </w:ins>
      <w:ins w:id="712" w:author="Nicholas Harp" w:date="2020-02-05T12:54:00Z">
        <w:del w:id="713" w:author="Maital Neta [2]" w:date="2020-02-21T08:21:00Z">
          <w:r w:rsidR="005F1A12" w:rsidDel="00600BAE">
            <w:delText xml:space="preserve"> in</w:delText>
          </w:r>
        </w:del>
      </w:ins>
      <w:ins w:id="714" w:author="Nicholas Harp" w:date="2020-02-05T12:45:00Z">
        <w:del w:id="715" w:author="Maital Neta [2]" w:date="2020-02-21T08:21:00Z">
          <w:r w:rsidR="004636C0" w:rsidDel="00600BAE">
            <w:delText xml:space="preserve"> regulatio</w:delText>
          </w:r>
        </w:del>
      </w:ins>
      <w:ins w:id="716" w:author="Nicholas Harp" w:date="2020-02-05T12:46:00Z">
        <w:del w:id="717" w:author="Maital Neta [2]" w:date="2020-02-21T08:21:00Z">
          <w:r w:rsidR="004636C0" w:rsidDel="00600BAE">
            <w:delText>n</w:delText>
          </w:r>
        </w:del>
      </w:ins>
      <w:ins w:id="718" w:author="Nicholas Harp" w:date="2020-02-05T12:54:00Z">
        <w:del w:id="719" w:author="Maital Neta [2]" w:date="2020-02-21T08:21:00Z">
          <w:r w:rsidR="005F1A12" w:rsidDel="00600BAE">
            <w:delText xml:space="preserve"> ability</w:delText>
          </w:r>
        </w:del>
      </w:ins>
      <w:ins w:id="720" w:author="Nicholas Harp" w:date="2020-02-05T12:46:00Z">
        <w:del w:id="721" w:author="Maital Neta [2]" w:date="2020-02-21T08:21:00Z">
          <w:r w:rsidR="004636C0" w:rsidDel="00600BAE">
            <w:delText xml:space="preserve"> </w:delText>
          </w:r>
        </w:del>
      </w:ins>
      <w:ins w:id="722" w:author="Nicholas Harp" w:date="2020-02-06T08:53:00Z">
        <w:del w:id="723" w:author="Maital Neta [2]" w:date="2020-02-21T08:21:00Z">
          <w:r w:rsidR="00786033" w:rsidDel="00600BAE">
            <w:delText>due</w:delText>
          </w:r>
        </w:del>
      </w:ins>
      <w:ins w:id="724" w:author="Nicholas Harp" w:date="2020-02-05T12:54:00Z">
        <w:del w:id="725" w:author="Maital Neta [2]" w:date="2020-02-21T08:21:00Z">
          <w:r w:rsidR="005F1A12" w:rsidDel="00600BAE">
            <w:delText xml:space="preserve"> to the</w:delText>
          </w:r>
        </w:del>
      </w:ins>
      <w:ins w:id="726" w:author="Nicholas Harp" w:date="2020-02-05T12:46:00Z">
        <w:del w:id="727" w:author="Maital Neta [2]" w:date="2020-02-21T08:21:00Z">
          <w:r w:rsidR="004636C0" w:rsidDel="00600BAE">
            <w:delText xml:space="preserve"> demands of a concurrent cognitive load</w:delText>
          </w:r>
        </w:del>
        <w:r w:rsidR="004636C0">
          <w:t xml:space="preserve">. </w:t>
        </w:r>
      </w:ins>
      <w:ins w:id="728" w:author="Maital Neta" w:date="2020-02-13T13:29:00Z">
        <w:del w:id="729" w:author="Maital Neta [2]" w:date="2020-02-21T08:22:00Z">
          <w:r w:rsidR="00101E01" w:rsidDel="00600BAE">
            <w:delText>However</w:delText>
          </w:r>
        </w:del>
      </w:ins>
      <w:ins w:id="730" w:author="Maital Neta [2]" w:date="2020-02-21T08:22:00Z">
        <w:r w:rsidR="00600BAE">
          <w:t>Notably</w:t>
        </w:r>
      </w:ins>
      <w:ins w:id="731" w:author="Maital Neta" w:date="2020-02-13T13:29:00Z">
        <w:r w:rsidR="00101E01">
          <w:t>, p</w:t>
        </w:r>
      </w:ins>
      <w:del w:id="732" w:author="Maital Neta" w:date="2020-02-13T13:29:00Z">
        <w:r w:rsidR="00D30C7B" w:rsidDel="00101E01">
          <w:delText>P</w:delText>
        </w:r>
      </w:del>
      <w:r w:rsidR="00D30C7B">
        <w:t xml:space="preserve">revious work </w:t>
      </w:r>
      <w:ins w:id="733" w:author="Nicholas Harp" w:date="2020-01-27T09:43:00Z">
        <w:r w:rsidR="00946433">
          <w:t xml:space="preserve">has </w:t>
        </w:r>
      </w:ins>
      <w:r w:rsidR="00A936BB">
        <w:t>revealed</w:t>
      </w:r>
      <w:del w:id="734" w:author="Maital Neta" w:date="2020-02-13T13:29:00Z">
        <w:r w:rsidR="00A936BB" w:rsidDel="00101E01">
          <w:delText>, in contrast,</w:delText>
        </w:r>
      </w:del>
      <w:r w:rsidR="00A936BB">
        <w:t xml:space="preserve"> </w:t>
      </w:r>
      <w:ins w:id="735" w:author="Maital Neta" w:date="2020-02-13T13:29:00Z">
        <w:r w:rsidR="00101E01">
          <w:t xml:space="preserve">that </w:t>
        </w:r>
      </w:ins>
      <w:ins w:id="736" w:author="Maital Neta" w:date="2020-02-13T13:30:00Z">
        <w:r w:rsidR="00101E01">
          <w:t xml:space="preserve">cognitive </w:t>
        </w:r>
      </w:ins>
      <w:ins w:id="737" w:author="Maital Neta" w:date="2020-02-13T13:29:00Z">
        <w:r w:rsidR="00101E01">
          <w:t xml:space="preserve">load does not impact </w:t>
        </w:r>
      </w:ins>
      <w:del w:id="738" w:author="Maital Neta" w:date="2020-02-13T13:30:00Z">
        <w:r w:rsidR="00D30C7B" w:rsidDel="00101E01">
          <w:delText xml:space="preserve">no effect of load on </w:delText>
        </w:r>
      </w:del>
      <w:r w:rsidR="00D30C7B">
        <w:t xml:space="preserve">subjective </w:t>
      </w:r>
      <w:del w:id="739" w:author="Maital Neta" w:date="2020-02-13T13:30:00Z">
        <w:r w:rsidR="00D30C7B" w:rsidDel="00101E01">
          <w:delText xml:space="preserve">interpretations </w:delText>
        </w:r>
      </w:del>
      <w:ins w:id="740" w:author="Maital Neta" w:date="2020-02-13T13:30:00Z">
        <w:r w:rsidR="00101E01">
          <w:t xml:space="preserve">ratings </w:t>
        </w:r>
      </w:ins>
      <w:r w:rsidR="00D30C7B">
        <w:t>of surprised expressions</w:t>
      </w:r>
      <w:ins w:id="741" w:author="Maital Neta" w:date="2020-02-13T13:30:00Z">
        <w:r w:rsidR="00101E01">
          <w:t xml:space="preserve"> (Mattek et al.,</w:t>
        </w:r>
      </w:ins>
      <w:ins w:id="742" w:author="Nicholas Harp" w:date="2020-02-17T09:50:00Z">
        <w:r w:rsidR="005608CD">
          <w:t xml:space="preserve"> 2016</w:t>
        </w:r>
      </w:ins>
      <w:ins w:id="743" w:author="Maital Neta" w:date="2020-02-13T13:30:00Z">
        <w:r w:rsidR="00101E01">
          <w:t xml:space="preserve">). </w:t>
        </w:r>
      </w:ins>
      <w:r w:rsidR="00101E01">
        <w:t xml:space="preserve">However, this study examined the effect of a </w:t>
      </w:r>
      <w:r w:rsidR="006D456D">
        <w:t>non-emotional</w:t>
      </w:r>
      <w:r w:rsidR="00101E01">
        <w:t xml:space="preserve"> load (i.e., remembering a number sequence) on interpretations of surprised facial expressions. O</w:t>
      </w:r>
      <w:r w:rsidR="005F1A12">
        <w:t xml:space="preserve">ne potential explanation for </w:t>
      </w:r>
      <w:ins w:id="744" w:author="Nicholas Harp" w:date="2020-02-05T12:53:00Z">
        <w:del w:id="745" w:author="Maital Neta" w:date="2020-02-13T13:30:00Z">
          <w:r w:rsidR="005F1A12" w:rsidDel="00101E01">
            <w:delText xml:space="preserve">the </w:delText>
          </w:r>
        </w:del>
      </w:ins>
      <w:ins w:id="746" w:author="Nicholas Harp" w:date="2020-02-06T08:54:00Z">
        <w:del w:id="747" w:author="Maital Neta" w:date="2020-02-13T13:30:00Z">
          <w:r w:rsidR="00786033" w:rsidDel="00101E01">
            <w:delText>lack of a load</w:delText>
          </w:r>
        </w:del>
      </w:ins>
      <w:ins w:id="748" w:author="Maital Neta" w:date="2020-02-13T13:30:00Z">
        <w:del w:id="749" w:author="Maital Neta [2]" w:date="2020-02-21T08:22:00Z">
          <w:r w:rsidR="00101E01" w:rsidDel="00600BAE">
            <w:delText>this</w:delText>
          </w:r>
        </w:del>
      </w:ins>
      <w:ins w:id="750" w:author="Maital Neta [2]" w:date="2020-02-21T08:22:00Z">
        <w:r w:rsidR="00600BAE">
          <w:t xml:space="preserve">the </w:t>
        </w:r>
        <w:del w:id="751" w:author="Nicholas Harp" w:date="2020-02-27T08:26:00Z">
          <w:r w:rsidR="00600BAE" w:rsidDel="001064A1">
            <w:delText>null</w:delText>
          </w:r>
        </w:del>
      </w:ins>
      <w:ins w:id="752" w:author="Nicholas Harp" w:date="2020-02-27T08:26:00Z">
        <w:r w:rsidR="001064A1">
          <w:t>absence of an</w:t>
        </w:r>
      </w:ins>
      <w:ins w:id="753" w:author="Maital Neta [2]" w:date="2020-02-21T08:22:00Z">
        <w:r w:rsidR="00600BAE">
          <w:t xml:space="preserve"> effect on valence </w:t>
        </w:r>
        <w:r w:rsidR="00600BAE">
          <w:lastRenderedPageBreak/>
          <w:t>ratings of surprise</w:t>
        </w:r>
      </w:ins>
      <w:ins w:id="754" w:author="Maital Neta" w:date="2020-02-13T13:30:00Z">
        <w:r w:rsidR="00101E01">
          <w:t xml:space="preserve"> </w:t>
        </w:r>
      </w:ins>
      <w:r w:rsidR="005F1A12">
        <w:t>is the domain-specificity of the cognitive load</w:t>
      </w:r>
      <w:r w:rsidR="006E1B24">
        <w:t>.</w:t>
      </w:r>
      <w:r w:rsidR="005F1A12">
        <w:t xml:space="preserve"> </w:t>
      </w:r>
      <w:r w:rsidR="00255CF7">
        <w:t>In</w:t>
      </w:r>
      <w:r w:rsidR="00101E01">
        <w:t xml:space="preserve"> </w:t>
      </w:r>
      <w:ins w:id="755" w:author="Maital Neta" w:date="2020-02-13T13:33:00Z">
        <w:r w:rsidR="00101E01">
          <w:t xml:space="preserve">other words, it could be that an emotional load </w:t>
        </w:r>
      </w:ins>
      <w:ins w:id="756" w:author="Maital Neta [2]" w:date="2020-02-21T08:23:00Z">
        <w:r w:rsidR="00600BAE">
          <w:t>(i.e., attending to and assessing emotional images)</w:t>
        </w:r>
        <w:r w:rsidR="00600BAE" w:rsidDel="006E1B24">
          <w:t xml:space="preserve"> </w:t>
        </w:r>
      </w:ins>
      <w:r w:rsidR="00255CF7" w:rsidRPr="00FA10EA">
        <w:t xml:space="preserve">will engage </w:t>
      </w:r>
      <w:r w:rsidR="00AB4C72" w:rsidRPr="00255CF7">
        <w:t>a</w:t>
      </w:r>
      <w:r w:rsidR="00AB4C72" w:rsidRPr="00D80323">
        <w:t xml:space="preserve"> process</w:t>
      </w:r>
      <w:r w:rsidR="00AB4C72" w:rsidRPr="00E5385F">
        <w:t xml:space="preserve"> </w:t>
      </w:r>
      <w:r w:rsidR="00255CF7" w:rsidRPr="00FA10EA">
        <w:t>similar to th</w:t>
      </w:r>
      <w:ins w:id="757" w:author="Nicholas Harp" w:date="2020-02-27T08:26:00Z">
        <w:r w:rsidR="001064A1">
          <w:t>e regulatory process</w:t>
        </w:r>
      </w:ins>
      <w:del w:id="758" w:author="Nicholas Harp" w:date="2020-02-27T08:26:00Z">
        <w:r w:rsidR="00255CF7" w:rsidRPr="00FA10EA" w:rsidDel="001064A1">
          <w:delText>at</w:delText>
        </w:r>
      </w:del>
      <w:ins w:id="759" w:author="Nicholas Harp" w:date="2020-02-06T09:41:00Z">
        <w:r w:rsidR="00255CF7" w:rsidRPr="00690FFF">
          <w:t xml:space="preserve"> </w:t>
        </w:r>
        <w:del w:id="760" w:author="Maital Neta [2]" w:date="2020-02-21T08:22:00Z">
          <w:r w:rsidR="00255CF7" w:rsidRPr="00690FFF" w:rsidDel="00600BAE">
            <w:delText>of</w:delText>
          </w:r>
        </w:del>
      </w:ins>
      <w:ins w:id="761" w:author="Maital Neta [2]" w:date="2020-02-21T08:22:00Z">
        <w:r w:rsidR="00600BAE">
          <w:t>required for</w:t>
        </w:r>
      </w:ins>
      <w:ins w:id="762" w:author="Maital Neta [2]" w:date="2020-02-21T08:23:00Z">
        <w:r w:rsidR="00600BAE">
          <w:t xml:space="preserve"> a positive valence bias</w:t>
        </w:r>
      </w:ins>
      <w:r w:rsidR="00255CF7" w:rsidRPr="00427CA9">
        <w:t>, and in turn</w:t>
      </w:r>
      <w:r w:rsidR="00AB4C72" w:rsidRPr="00255CF7">
        <w:t xml:space="preserve"> </w:t>
      </w:r>
      <w:r w:rsidR="00255CF7" w:rsidRPr="00427CA9">
        <w:t xml:space="preserve">be </w:t>
      </w:r>
      <w:r w:rsidR="00AB4C72" w:rsidRPr="00255CF7">
        <w:t>more likely</w:t>
      </w:r>
      <w:r w:rsidR="00255CF7" w:rsidRPr="00427CA9">
        <w:t xml:space="preserve"> to</w:t>
      </w:r>
      <w:r w:rsidR="00AB4C72" w:rsidRPr="00255CF7">
        <w:t xml:space="preserve"> </w:t>
      </w:r>
      <w:del w:id="763" w:author="Nicholas Harp" w:date="2020-02-27T08:27:00Z">
        <w:r w:rsidR="00AB4C72" w:rsidRPr="00255CF7" w:rsidDel="001064A1">
          <w:delText>interfere</w:delText>
        </w:r>
        <w:r w:rsidR="00AB4C72" w:rsidRPr="006679E4" w:rsidDel="001064A1">
          <w:delText xml:space="preserve"> </w:delText>
        </w:r>
      </w:del>
      <w:ins w:id="764" w:author="Nicholas Harp" w:date="2020-02-27T08:27:00Z">
        <w:r w:rsidR="001064A1">
          <w:t>deplete</w:t>
        </w:r>
        <w:r w:rsidR="001064A1" w:rsidRPr="006679E4">
          <w:t xml:space="preserve"> </w:t>
        </w:r>
      </w:ins>
      <w:del w:id="765" w:author="Nicholas Harp" w:date="2020-03-02T17:22:00Z">
        <w:r w:rsidR="00AB4C72" w:rsidRPr="006679E4" w:rsidDel="00CE57CA">
          <w:delText>with the</w:delText>
        </w:r>
        <w:r w:rsidR="006E1B24" w:rsidDel="00CE57CA">
          <w:delText xml:space="preserve"> </w:delText>
        </w:r>
      </w:del>
      <w:r w:rsidR="006E1B24">
        <w:t>resources used for</w:t>
      </w:r>
      <w:r w:rsidR="00AB4C72" w:rsidRPr="006679E4">
        <w:t xml:space="preserve"> valence </w:t>
      </w:r>
      <w:r w:rsidR="00255CF7" w:rsidRPr="00427CA9">
        <w:t xml:space="preserve">interpretations than </w:t>
      </w:r>
      <w:r w:rsidR="00101E01">
        <w:t xml:space="preserve">a </w:t>
      </w:r>
      <w:r w:rsidR="006D456D">
        <w:t>non-emotional</w:t>
      </w:r>
      <w:r w:rsidR="00255CF7" w:rsidRPr="00427CA9">
        <w:t xml:space="preserve"> load</w:t>
      </w:r>
      <w:r w:rsidR="006679E4">
        <w:t>.</w:t>
      </w:r>
      <w:r w:rsidR="00AB4C72" w:rsidRPr="006679E4">
        <w:t xml:space="preserve"> </w:t>
      </w:r>
    </w:p>
    <w:p w14:paraId="34780895" w14:textId="417A5B58" w:rsidR="003D1572" w:rsidRDefault="00101E01" w:rsidP="006F3918">
      <w:pPr>
        <w:pStyle w:val="BodyText"/>
        <w:rPr>
          <w:ins w:id="766" w:author="Nicholas Harp" w:date="2020-02-06T09:59:00Z"/>
        </w:rPr>
      </w:pPr>
      <w:r>
        <w:t>Interestingly, w</w:t>
      </w:r>
      <w:r w:rsidR="00EB0E9B">
        <w:t>hile the</w:t>
      </w:r>
      <w:r w:rsidR="003457CB">
        <w:t xml:space="preserve"> </w:t>
      </w:r>
      <w:r w:rsidR="005F1A12">
        <w:t xml:space="preserve">previous work </w:t>
      </w:r>
      <w:r w:rsidR="00D30C7B">
        <w:t>did</w:t>
      </w:r>
      <w:r w:rsidR="00EB0E9B">
        <w:t xml:space="preserve"> not show an effect on subjective interpretations of surprised expressions, </w:t>
      </w:r>
      <w:del w:id="767" w:author="Maital Neta [2]" w:date="2020-02-21T08:28:00Z">
        <w:r w:rsidR="00CA0600" w:rsidDel="00585441">
          <w:delText>high</w:delText>
        </w:r>
      </w:del>
      <w:ins w:id="768" w:author="Nicholas Harp" w:date="2020-02-07T11:27:00Z">
        <w:del w:id="769" w:author="Maital Neta [2]" w:date="2020-02-21T08:28:00Z">
          <w:r w:rsidR="00CA0600" w:rsidDel="00585441">
            <w:delText xml:space="preserve"> </w:delText>
          </w:r>
        </w:del>
      </w:ins>
      <w:ins w:id="770" w:author="Maital Neta [2]" w:date="2020-02-21T08:28:00Z">
        <w:r w:rsidR="00585441">
          <w:t xml:space="preserve">the </w:t>
        </w:r>
      </w:ins>
      <w:ins w:id="771" w:author="Nicholas Harp" w:date="2020-02-06T08:59:00Z">
        <w:del w:id="772" w:author="Maital Neta [2]" w:date="2020-02-21T08:23:00Z">
          <w:r w:rsidR="00E72089" w:rsidDel="00600BAE">
            <w:delText>cognitive</w:delText>
          </w:r>
        </w:del>
      </w:ins>
      <w:ins w:id="773" w:author="Maital Neta [2]" w:date="2020-02-21T08:23:00Z">
        <w:r w:rsidR="00600BAE">
          <w:t>non-emotional</w:t>
        </w:r>
      </w:ins>
      <w:ins w:id="774" w:author="Nicholas Harp" w:date="2020-02-06T08:59:00Z">
        <w:r w:rsidR="00E72089">
          <w:t xml:space="preserve"> load di</w:t>
        </w:r>
      </w:ins>
      <w:ins w:id="775" w:author="Nicholas Harp" w:date="2020-02-27T13:28:00Z">
        <w:r w:rsidR="00F256F2">
          <w:t>minished the impact of valence bias on</w:t>
        </w:r>
      </w:ins>
      <w:r w:rsidR="00D30C7B">
        <w:t xml:space="preserve"> </w:t>
      </w:r>
      <w:del w:id="776" w:author="Nicholas Harp" w:date="2020-02-27T13:28:00Z">
        <w:r w:rsidR="00D30C7B" w:rsidDel="00F256F2">
          <w:delText xml:space="preserve">alter </w:delText>
        </w:r>
      </w:del>
      <w:ins w:id="777" w:author="Maital Neta" w:date="2020-02-13T13:36:00Z">
        <w:del w:id="778" w:author="Nicholas Harp" w:date="2020-02-27T13:28:00Z">
          <w:r w:rsidDel="00F256F2">
            <w:delText xml:space="preserve">the </w:delText>
          </w:r>
        </w:del>
      </w:ins>
      <w:r w:rsidR="005B7BEC">
        <w:t>response</w:t>
      </w:r>
      <w:ins w:id="779" w:author="Maital Neta" w:date="2020-02-13T13:36:00Z">
        <w:r>
          <w:t xml:space="preserve"> </w:t>
        </w:r>
        <w:del w:id="780" w:author="Maital Neta [2]" w:date="2020-02-21T08:28:00Z">
          <w:r w:rsidDel="00585441">
            <w:delText xml:space="preserve">process in other ways. </w:delText>
          </w:r>
        </w:del>
        <w:del w:id="781" w:author="Maital Neta [2]" w:date="2020-02-21T08:24:00Z">
          <w:r w:rsidDel="00600BAE">
            <w:delText>Notably</w:delText>
          </w:r>
        </w:del>
        <w:del w:id="782" w:author="Maital Neta [2]" w:date="2020-02-21T08:28:00Z">
          <w:r w:rsidDel="00585441">
            <w:delText>,</w:delText>
          </w:r>
        </w:del>
      </w:ins>
      <w:del w:id="783" w:author="Maital Neta [2]" w:date="2020-02-21T08:28:00Z">
        <w:r w:rsidR="005B7BEC" w:rsidDel="00585441">
          <w:delText xml:space="preserve"> </w:delText>
        </w:r>
        <w:commentRangeStart w:id="784"/>
        <w:r w:rsidR="005B7BEC" w:rsidDel="00585441">
          <w:delText xml:space="preserve">(computer mouse) </w:delText>
        </w:r>
        <w:r w:rsidR="00D30C7B" w:rsidDel="00585441">
          <w:delText xml:space="preserve">trajectories, </w:delText>
        </w:r>
        <w:commentRangeEnd w:id="784"/>
        <w:r w:rsidR="003B43DF" w:rsidDel="00585441">
          <w:rPr>
            <w:rStyle w:val="CommentReference"/>
            <w:rFonts w:asciiTheme="minorHAnsi" w:hAnsiTheme="minorHAnsi"/>
          </w:rPr>
          <w:commentReference w:id="784"/>
        </w:r>
        <w:r w:rsidR="00D30C7B" w:rsidDel="00585441">
          <w:delText>such that mouse movements were less drawn towards the</w:delText>
        </w:r>
        <w:r w:rsidR="003F7902" w:rsidDel="00585441">
          <w:delText>ir</w:delText>
        </w:r>
        <w:r w:rsidR="00D30C7B" w:rsidDel="00585441">
          <w:delText xml:space="preserve"> </w:delText>
        </w:r>
        <w:r w:rsidR="00083EDB" w:rsidDel="00585441">
          <w:delText>modal</w:delText>
        </w:r>
        <w:r w:rsidR="005B7BEC" w:rsidDel="00585441">
          <w:delText xml:space="preserve"> </w:delText>
        </w:r>
        <w:r w:rsidR="00D30C7B" w:rsidDel="00585441">
          <w:delText>response option (</w:delText>
        </w:r>
        <w:r w:rsidR="007E25FA" w:rsidDel="00585441">
          <w:delText>e.g</w:delText>
        </w:r>
        <w:r w:rsidR="00D30C7B" w:rsidDel="00585441">
          <w:delText>., positive</w:delText>
        </w:r>
        <w:r w:rsidR="007E25FA" w:rsidDel="00585441">
          <w:delText xml:space="preserve"> ratings for individuals with a positive bias;</w:delText>
        </w:r>
        <w:r w:rsidR="00D30C7B" w:rsidDel="00585441">
          <w:delText xml:space="preserve"> Mattek, Whalen, Berkowitz, &amp; Freeman, 2016).  </w:delText>
        </w:r>
        <w:r w:rsidR="002169AF" w:rsidDel="00585441">
          <w:delText>That is</w:delText>
        </w:r>
        <w:r w:rsidR="005B7BEC" w:rsidDel="00585441">
          <w:delText xml:space="preserve">, </w:delText>
        </w:r>
        <w:r w:rsidR="002169AF" w:rsidDel="00585441">
          <w:delText xml:space="preserve">the </w:delText>
        </w:r>
      </w:del>
      <w:del w:id="785" w:author="Maital Neta [2]" w:date="2020-02-21T08:24:00Z">
        <w:r w:rsidR="002169AF" w:rsidDel="00600BAE">
          <w:delText>cognitive</w:delText>
        </w:r>
      </w:del>
      <w:del w:id="786" w:author="Maital Neta [2]" w:date="2020-02-21T08:28:00Z">
        <w:r w:rsidR="002169AF" w:rsidDel="00585441">
          <w:delText xml:space="preserve"> load did not interfere with the tendency to interpret surprised expressions as positive or negative, but instead interfered with the </w:delText>
        </w:r>
      </w:del>
      <w:ins w:id="787" w:author="Maital Neta" w:date="2020-02-13T13:38:00Z">
        <w:del w:id="788" w:author="Maital Neta [2]" w:date="2020-02-21T08:28:00Z">
          <w:r w:rsidDel="00585441">
            <w:delText xml:space="preserve">response </w:delText>
          </w:r>
        </w:del>
        <w:commentRangeStart w:id="789"/>
        <w:r>
          <w:t>trajectories</w:t>
        </w:r>
      </w:ins>
      <w:ins w:id="790" w:author="Maital Neta [2]" w:date="2020-02-21T08:28:00Z">
        <w:r w:rsidR="00585441">
          <w:t xml:space="preserve">. </w:t>
        </w:r>
        <w:r w:rsidR="008C340A">
          <w:t>Specifically</w:t>
        </w:r>
      </w:ins>
      <w:ins w:id="791" w:author="Maital Neta" w:date="2020-02-13T13:38:00Z">
        <w:del w:id="792" w:author="Maital Neta [2]" w:date="2020-02-21T08:24:00Z">
          <w:r w:rsidDel="00600BAE">
            <w:delText xml:space="preserve"> (quantified using mousetracker; CITE</w:delText>
          </w:r>
        </w:del>
      </w:ins>
      <w:ins w:id="793" w:author="Maital Neta" w:date="2020-02-13T13:42:00Z">
        <w:del w:id="794" w:author="Maital Neta [2]" w:date="2020-02-21T08:24:00Z">
          <w:r w:rsidR="00B67292" w:rsidDel="00600BAE">
            <w:delText xml:space="preserve"> Freeman</w:delText>
          </w:r>
        </w:del>
      </w:ins>
      <w:ins w:id="795" w:author="Nicholas Harp" w:date="2020-02-17T09:54:00Z">
        <w:del w:id="796" w:author="Maital Neta [2]" w:date="2020-02-21T08:24:00Z">
          <w:r w:rsidR="00527B88" w:rsidDel="00600BAE">
            <w:delText xml:space="preserve"> &amp; Ambady,</w:delText>
          </w:r>
        </w:del>
      </w:ins>
      <w:ins w:id="797" w:author="Nicholas Harp" w:date="2020-02-17T09:55:00Z">
        <w:del w:id="798" w:author="Maital Neta [2]" w:date="2020-02-21T08:24:00Z">
          <w:r w:rsidR="00527B88" w:rsidDel="00600BAE">
            <w:delText xml:space="preserve"> 2010</w:delText>
          </w:r>
        </w:del>
      </w:ins>
      <w:ins w:id="799" w:author="Maital Neta" w:date="2020-02-13T13:38:00Z">
        <w:del w:id="800" w:author="Maital Neta [2]" w:date="2020-02-21T08:24:00Z">
          <w:r w:rsidDel="00600BAE">
            <w:delText>)</w:delText>
          </w:r>
        </w:del>
        <w:r>
          <w:t xml:space="preserve">, </w:t>
        </w:r>
        <w:commentRangeEnd w:id="789"/>
        <w:r>
          <w:rPr>
            <w:rStyle w:val="CommentReference"/>
            <w:rFonts w:asciiTheme="minorHAnsi" w:hAnsiTheme="minorHAnsi"/>
          </w:rPr>
          <w:commentReference w:id="789"/>
        </w:r>
        <w:del w:id="801" w:author="Maital Neta [2]" w:date="2020-02-21T08:28:00Z">
          <w:r w:rsidDel="008C340A">
            <w:delText>such that</w:delText>
          </w:r>
        </w:del>
        <w:r>
          <w:t xml:space="preserve"> </w:t>
        </w:r>
      </w:ins>
      <w:ins w:id="802" w:author="Maital Neta" w:date="2020-02-13T13:41:00Z">
        <w:del w:id="803" w:author="Nicholas Harp" w:date="2020-02-27T13:28:00Z">
          <w:r w:rsidR="00B67292" w:rsidDel="00F256F2">
            <w:delText>h</w:delText>
          </w:r>
        </w:del>
      </w:ins>
      <w:ins w:id="804" w:author="Maital Neta" w:date="2020-02-13T13:42:00Z">
        <w:del w:id="805" w:author="Nicholas Harp" w:date="2020-02-27T13:28:00Z">
          <w:r w:rsidR="00B67292" w:rsidDel="00F256F2">
            <w:delText>igh</w:delText>
          </w:r>
        </w:del>
      </w:ins>
      <w:ins w:id="806" w:author="Nicholas Harp" w:date="2020-02-27T13:28:00Z">
        <w:r w:rsidR="00F256F2">
          <w:t>low</w:t>
        </w:r>
      </w:ins>
      <w:ins w:id="807" w:author="Maital Neta" w:date="2020-02-13T13:42:00Z">
        <w:r w:rsidR="00B67292">
          <w:t xml:space="preserve"> </w:t>
        </w:r>
        <w:del w:id="808" w:author="Maital Neta [2]" w:date="2020-02-21T08:28:00Z">
          <w:r w:rsidR="00B67292" w:rsidDel="008C340A">
            <w:delText>cognitive</w:delText>
          </w:r>
        </w:del>
      </w:ins>
      <w:ins w:id="809" w:author="Maital Neta [2]" w:date="2020-02-21T08:28:00Z">
        <w:r w:rsidR="008C340A">
          <w:t>non-emotional</w:t>
        </w:r>
      </w:ins>
      <w:ins w:id="810" w:author="Maital Neta" w:date="2020-02-13T13:42:00Z">
        <w:r w:rsidR="00B67292">
          <w:t xml:space="preserve"> load </w:t>
        </w:r>
      </w:ins>
      <w:commentRangeStart w:id="811"/>
      <w:commentRangeStart w:id="812"/>
      <w:ins w:id="813" w:author="Nicholas Harp" w:date="2020-02-17T10:07:00Z">
        <w:del w:id="814" w:author="Maital Neta [2]" w:date="2020-02-21T08:30:00Z">
          <w:r w:rsidR="00F21D0C" w:rsidDel="008C340A">
            <w:delText xml:space="preserve">mitigated the tendency for response competition to be lowest for </w:delText>
          </w:r>
        </w:del>
      </w:ins>
      <w:ins w:id="815" w:author="Maital Neta" w:date="2020-02-13T13:42:00Z">
        <w:del w:id="816" w:author="Maital Neta [2]" w:date="2020-02-21T08:30:00Z">
          <w:r w:rsidR="00B67292" w:rsidDel="008C340A">
            <w:delText xml:space="preserve"> response trajectories </w:delText>
          </w:r>
        </w:del>
      </w:ins>
      <w:ins w:id="817" w:author="Nicholas Harp" w:date="2020-02-17T10:08:00Z">
        <w:del w:id="818" w:author="Maital Neta [2]" w:date="2020-02-21T08:30:00Z">
          <w:r w:rsidR="00F21D0C" w:rsidDel="008C340A">
            <w:delText>in</w:delText>
          </w:r>
        </w:del>
      </w:ins>
      <w:ins w:id="819" w:author="Nicholas Harp" w:date="2020-02-17T10:07:00Z">
        <w:del w:id="820" w:author="Maital Neta [2]" w:date="2020-02-21T08:30:00Z">
          <w:r w:rsidR="00F21D0C" w:rsidDel="008C340A">
            <w:delText xml:space="preserve"> line with one’s bias</w:delText>
          </w:r>
        </w:del>
      </w:ins>
      <w:ins w:id="821" w:author="Maital Neta [2]" w:date="2020-02-21T08:30:00Z">
        <w:del w:id="822" w:author="Nicholas Harp" w:date="2020-02-27T13:28:00Z">
          <w:r w:rsidR="008C340A" w:rsidDel="00F256F2">
            <w:delText>resulted</w:delText>
          </w:r>
        </w:del>
      </w:ins>
      <w:ins w:id="823" w:author="Nicholas Harp" w:date="2020-02-27T13:28:00Z">
        <w:r w:rsidR="00F256F2">
          <w:t>revealed a relationship between bias and trajectori</w:t>
        </w:r>
      </w:ins>
      <w:ins w:id="824" w:author="Nicholas Harp" w:date="2020-03-02T17:22:00Z">
        <w:r w:rsidR="00CE57CA">
          <w:t>e</w:t>
        </w:r>
      </w:ins>
      <w:ins w:id="825" w:author="Nicholas Harp" w:date="2020-02-27T13:28:00Z">
        <w:r w:rsidR="00F256F2">
          <w:t>s, such that people experience</w:t>
        </w:r>
      </w:ins>
      <w:ins w:id="826" w:author="Nicholas Harp" w:date="2020-02-27T13:29:00Z">
        <w:r w:rsidR="00F256F2">
          <w:t>d more response competition when providing the non-modal</w:t>
        </w:r>
      </w:ins>
      <w:ins w:id="827" w:author="Nicholas Harp" w:date="2020-03-02T14:36:00Z">
        <w:r w:rsidR="00372F44">
          <w:t xml:space="preserve"> </w:t>
        </w:r>
        <w:r w:rsidR="00372F44">
          <w:t>response</w:t>
        </w:r>
      </w:ins>
      <w:ins w:id="828" w:author="Nicholas Harp" w:date="2020-02-27T13:29:00Z">
        <w:r w:rsidR="00F256F2">
          <w:t xml:space="preserve"> (</w:t>
        </w:r>
      </w:ins>
      <w:ins w:id="829" w:author="Nicholas Harp" w:date="2020-03-02T14:36:00Z">
        <w:r w:rsidR="00372F44">
          <w:t xml:space="preserve">i.e., </w:t>
        </w:r>
      </w:ins>
      <w:ins w:id="830" w:author="Nicholas Harp" w:date="2020-02-27T13:29:00Z">
        <w:r w:rsidR="00F256F2">
          <w:t>not consistent w</w:t>
        </w:r>
      </w:ins>
      <w:ins w:id="831" w:author="Nicholas Harp" w:date="2020-03-02T14:36:00Z">
        <w:r w:rsidR="00372F44">
          <w:t>ith</w:t>
        </w:r>
      </w:ins>
      <w:ins w:id="832" w:author="Nicholas Harp" w:date="2020-02-27T13:29:00Z">
        <w:r w:rsidR="00F256F2">
          <w:t xml:space="preserve"> their bias). However, this relationship b</w:t>
        </w:r>
      </w:ins>
      <w:ins w:id="833" w:author="Nicholas Harp" w:date="2020-03-02T14:36:00Z">
        <w:r w:rsidR="00372F44">
          <w:t>etween</w:t>
        </w:r>
      </w:ins>
      <w:ins w:id="834" w:author="Nicholas Harp" w:date="2020-02-27T13:29:00Z">
        <w:r w:rsidR="00F256F2">
          <w:t xml:space="preserve"> bias and trajectories was diminished under high non-emotional load.</w:t>
        </w:r>
      </w:ins>
      <w:ins w:id="835" w:author="Maital Neta [2]" w:date="2020-02-21T08:30:00Z">
        <w:r w:rsidR="008C340A">
          <w:t xml:space="preserve"> </w:t>
        </w:r>
        <w:del w:id="836" w:author="Nicholas Harp" w:date="2020-02-27T13:29:00Z">
          <w:r w:rsidR="008C340A" w:rsidDel="00F256F2">
            <w:delText>in faster response trajections, suggesting decreased response competition</w:delText>
          </w:r>
        </w:del>
      </w:ins>
      <w:commentRangeEnd w:id="811"/>
      <w:ins w:id="837" w:author="Maital Neta [2]" w:date="2020-02-21T08:31:00Z">
        <w:del w:id="838" w:author="Nicholas Harp" w:date="2020-02-27T13:29:00Z">
          <w:r w:rsidR="008C340A" w:rsidDel="00F256F2">
            <w:rPr>
              <w:rStyle w:val="CommentReference"/>
              <w:rFonts w:asciiTheme="minorHAnsi" w:hAnsiTheme="minorHAnsi"/>
            </w:rPr>
            <w:commentReference w:id="811"/>
          </w:r>
        </w:del>
      </w:ins>
      <w:commentRangeEnd w:id="812"/>
      <w:del w:id="839" w:author="Nicholas Harp" w:date="2020-02-27T13:29:00Z">
        <w:r w:rsidR="000F0E50" w:rsidDel="00F256F2">
          <w:rPr>
            <w:rStyle w:val="CommentReference"/>
            <w:rFonts w:asciiTheme="minorHAnsi" w:hAnsiTheme="minorHAnsi"/>
          </w:rPr>
          <w:commentReference w:id="812"/>
        </w:r>
      </w:del>
      <w:r w:rsidR="00B67292">
        <w:t>(Mattek</w:t>
      </w:r>
      <w:r w:rsidR="00527B88">
        <w:t xml:space="preserve"> et al., 2016</w:t>
      </w:r>
      <w:r w:rsidR="00B67292">
        <w:t>)</w:t>
      </w:r>
      <w:r>
        <w:t xml:space="preserve">. </w:t>
      </w:r>
      <w:commentRangeStart w:id="840"/>
      <w:commentRangeStart w:id="841"/>
      <w:r w:rsidR="00B67292">
        <w:t>Taken together, we predict that domain-general cognitive load (</w:t>
      </w:r>
      <w:ins w:id="842" w:author="Maital Neta [2]" w:date="2020-02-21T08:33:00Z">
        <w:r w:rsidR="008C340A">
          <w:t xml:space="preserve">i.e., </w:t>
        </w:r>
      </w:ins>
      <w:r w:rsidR="00B67292">
        <w:t xml:space="preserve">load that is irrespective of cognitive </w:t>
      </w:r>
      <w:commentRangeEnd w:id="840"/>
      <w:r w:rsidR="006D0B82">
        <w:rPr>
          <w:rStyle w:val="CommentReference"/>
          <w:rFonts w:asciiTheme="minorHAnsi" w:hAnsiTheme="minorHAnsi"/>
        </w:rPr>
        <w:commentReference w:id="840"/>
      </w:r>
      <w:r w:rsidR="00B67292">
        <w:t>or emotional domain)</w:t>
      </w:r>
      <w:ins w:id="843" w:author="Nicholas Harp" w:date="2020-02-06T10:01:00Z">
        <w:del w:id="844" w:author="Maital Neta" w:date="2020-02-13T13:43:00Z">
          <w:r w:rsidR="00E5385F" w:rsidDel="00B67292">
            <w:delText>,</w:delText>
          </w:r>
        </w:del>
        <w:r w:rsidR="00E5385F">
          <w:t xml:space="preserve"> </w:t>
        </w:r>
        <w:del w:id="845" w:author="Maital Neta" w:date="2020-02-13T13:43:00Z">
          <w:r w:rsidR="00E5385F" w:rsidDel="00B67292">
            <w:delText>more demanding cognitive loads, regardless of the emotional characteristics</w:delText>
          </w:r>
        </w:del>
      </w:ins>
      <w:ins w:id="846" w:author="Nicholas Harp" w:date="2020-02-06T10:04:00Z">
        <w:del w:id="847" w:author="Maital Neta" w:date="2020-02-13T13:43:00Z">
          <w:r w:rsidR="00457FDA" w:rsidDel="00B67292">
            <w:delText xml:space="preserve"> of the load</w:delText>
          </w:r>
        </w:del>
      </w:ins>
      <w:ins w:id="848" w:author="Nicholas Harp" w:date="2020-02-06T10:01:00Z">
        <w:del w:id="849" w:author="Maital Neta" w:date="2020-02-13T13:43:00Z">
          <w:r w:rsidR="00E5385F" w:rsidDel="00B67292">
            <w:delText xml:space="preserve">, </w:delText>
          </w:r>
        </w:del>
      </w:ins>
      <w:ins w:id="850" w:author="Nicholas Harp" w:date="2020-02-06T10:11:00Z">
        <w:r w:rsidR="008C18EA">
          <w:t>will likely</w:t>
        </w:r>
      </w:ins>
      <w:ins w:id="851" w:author="Nicholas Harp" w:date="2020-02-06T10:01:00Z">
        <w:r w:rsidR="00E5385F">
          <w:t xml:space="preserve"> </w:t>
        </w:r>
        <w:del w:id="852" w:author="Maital Neta" w:date="2020-02-13T13:43:00Z">
          <w:r w:rsidR="00E5385F" w:rsidDel="00B67292">
            <w:delText xml:space="preserve">interfere with </w:delText>
          </w:r>
        </w:del>
      </w:ins>
      <w:ins w:id="853" w:author="Nicholas Harp" w:date="2020-02-06T10:03:00Z">
        <w:del w:id="854" w:author="Maital Neta" w:date="2020-02-13T13:43:00Z">
          <w:r w:rsidR="00457FDA" w:rsidDel="00B67292">
            <w:delText>typical</w:delText>
          </w:r>
        </w:del>
      </w:ins>
      <w:ins w:id="855" w:author="Nicholas Harp" w:date="2020-02-06T10:04:00Z">
        <w:del w:id="856" w:author="Maital Neta" w:date="2020-02-13T13:43:00Z">
          <w:r w:rsidR="00457FDA" w:rsidDel="00B67292">
            <w:delText xml:space="preserve"> computer mouse response </w:delText>
          </w:r>
        </w:del>
      </w:ins>
      <w:ins w:id="857" w:author="Nicholas Harp" w:date="2020-02-06T10:03:00Z">
        <w:del w:id="858" w:author="Maital Neta" w:date="2020-02-13T13:43:00Z">
          <w:r w:rsidR="00457FDA" w:rsidDel="00B67292">
            <w:delText>trajectories, which</w:delText>
          </w:r>
        </w:del>
      </w:ins>
      <w:ins w:id="859" w:author="Nicholas Harp" w:date="2020-02-06T10:02:00Z">
        <w:del w:id="860" w:author="Maital Neta" w:date="2020-02-13T13:43:00Z">
          <w:r w:rsidR="00E5385F" w:rsidDel="00B67292">
            <w:delText xml:space="preserve"> tend </w:delText>
          </w:r>
        </w:del>
      </w:ins>
      <w:ins w:id="861" w:author="Nicholas Harp" w:date="2020-02-06T10:03:00Z">
        <w:del w:id="862" w:author="Maital Neta" w:date="2020-02-13T13:43:00Z">
          <w:r w:rsidR="00457FDA" w:rsidDel="00B67292">
            <w:delText xml:space="preserve">to </w:delText>
          </w:r>
        </w:del>
      </w:ins>
      <w:ins w:id="863" w:author="Maital Neta" w:date="2020-02-13T13:43:00Z">
        <w:r w:rsidR="00B67292">
          <w:t xml:space="preserve">be </w:t>
        </w:r>
        <w:commentRangeStart w:id="864"/>
        <w:r w:rsidR="00B67292">
          <w:t xml:space="preserve">associated </w:t>
        </w:r>
      </w:ins>
      <w:commentRangeEnd w:id="864"/>
      <w:ins w:id="865" w:author="Maital Neta" w:date="2020-02-13T13:45:00Z">
        <w:r w:rsidR="00B67292">
          <w:rPr>
            <w:rStyle w:val="CommentReference"/>
            <w:rFonts w:asciiTheme="minorHAnsi" w:hAnsiTheme="minorHAnsi"/>
          </w:rPr>
          <w:commentReference w:id="864"/>
        </w:r>
      </w:ins>
      <w:ins w:id="866" w:author="Maital Neta" w:date="2020-02-13T13:43:00Z">
        <w:r w:rsidR="00B67292">
          <w:t xml:space="preserve">with </w:t>
        </w:r>
      </w:ins>
      <w:commentRangeStart w:id="867"/>
      <w:ins w:id="868" w:author="Nicholas Harp" w:date="2020-02-17T10:20:00Z">
        <w:del w:id="869" w:author="Maital Neta [2]" w:date="2020-02-21T08:38:00Z">
          <w:r w:rsidR="00CA5C28" w:rsidDel="006B0B39">
            <w:delText>intereference in</w:delText>
          </w:r>
        </w:del>
      </w:ins>
      <w:ins w:id="870" w:author="Maital Neta [2]" w:date="2020-02-21T08:38:00Z">
        <w:del w:id="871" w:author="Nicholas Harp" w:date="2020-02-27T13:29:00Z">
          <w:r w:rsidR="006B0B39" w:rsidDel="00F256F2">
            <w:delText>faster</w:delText>
          </w:r>
        </w:del>
      </w:ins>
      <w:ins w:id="872" w:author="Nicholas Harp" w:date="2020-02-27T13:29:00Z">
        <w:r w:rsidR="00F256F2">
          <w:t>a diminished impact</w:t>
        </w:r>
      </w:ins>
      <w:ins w:id="873" w:author="Nicholas Harp" w:date="2020-02-27T13:30:00Z">
        <w:r w:rsidR="00F256F2">
          <w:t xml:space="preserve"> of trial-by-trial ratings</w:t>
        </w:r>
      </w:ins>
      <w:ins w:id="874" w:author="Nicholas Harp" w:date="2020-02-17T10:20:00Z">
        <w:r w:rsidR="00CA5C28">
          <w:t xml:space="preserve"> </w:t>
        </w:r>
      </w:ins>
      <w:ins w:id="875" w:author="Nicholas Harp" w:date="2020-02-27T13:30:00Z">
        <w:r w:rsidR="00F256F2">
          <w:t xml:space="preserve">on the </w:t>
        </w:r>
      </w:ins>
      <w:ins w:id="876" w:author="Nicholas Harp" w:date="2020-02-17T10:18:00Z">
        <w:r w:rsidR="00CA5C28">
          <w:t xml:space="preserve">response </w:t>
        </w:r>
      </w:ins>
      <w:commentRangeEnd w:id="867"/>
      <w:ins w:id="877" w:author="Nicholas Harp" w:date="2020-02-27T08:27:00Z">
        <w:r w:rsidR="001064A1">
          <w:rPr>
            <w:rStyle w:val="CommentReference"/>
            <w:rFonts w:asciiTheme="minorHAnsi" w:hAnsiTheme="minorHAnsi"/>
          </w:rPr>
          <w:commentReference w:id="867"/>
        </w:r>
      </w:ins>
      <w:ins w:id="878" w:author="Nicholas Harp" w:date="2020-02-17T10:18:00Z">
        <w:r w:rsidR="00CA5C28">
          <w:t>trajectories</w:t>
        </w:r>
      </w:ins>
      <w:ins w:id="879" w:author="Nicholas Harp" w:date="2020-02-17T10:20:00Z">
        <w:r w:rsidR="00CA5C28">
          <w:t xml:space="preserve">, </w:t>
        </w:r>
        <w:del w:id="880" w:author="Maital Neta [2]" w:date="2020-02-21T08:39:00Z">
          <w:r w:rsidR="00CA5C28" w:rsidDel="006B0B39">
            <w:delText>such that the typically obse</w:delText>
          </w:r>
        </w:del>
      </w:ins>
      <w:ins w:id="881" w:author="Nicholas Harp" w:date="2020-02-17T10:21:00Z">
        <w:del w:id="882" w:author="Maital Neta [2]" w:date="2020-02-21T08:39:00Z">
          <w:r w:rsidR="00CA5C28" w:rsidDel="006B0B39">
            <w:delText>rved pattern</w:delText>
          </w:r>
        </w:del>
      </w:ins>
      <w:ins w:id="883" w:author="Maital Neta" w:date="2020-02-13T13:44:00Z">
        <w:del w:id="884" w:author="Maital Neta [2]" w:date="2020-02-21T08:39:00Z">
          <w:r w:rsidR="00B67292" w:rsidDel="006B0B39">
            <w:delText xml:space="preserve"> (i.e.,</w:delText>
          </w:r>
        </w:del>
      </w:ins>
      <w:ins w:id="885" w:author="Maital Neta [2]" w:date="2020-02-21T08:39:00Z">
        <w:r w:rsidR="006B0B39">
          <w:t>particularly diminishing the response competition evident on</w:t>
        </w:r>
      </w:ins>
      <w:ins w:id="886" w:author="Maital Neta" w:date="2020-02-13T13:44:00Z">
        <w:r w:rsidR="00B67292">
          <w:t xml:space="preserve"> positive </w:t>
        </w:r>
        <w:del w:id="887" w:author="Maital Neta [2]" w:date="2020-02-21T08:39:00Z">
          <w:r w:rsidR="00B67292" w:rsidDel="006B0B39">
            <w:delText>ratings will be characterized by an initial attraction toward the negative response option</w:delText>
          </w:r>
        </w:del>
      </w:ins>
      <w:ins w:id="888" w:author="Maital Neta [2]" w:date="2020-02-21T08:39:00Z">
        <w:r w:rsidR="006B0B39">
          <w:t>trials</w:t>
        </w:r>
      </w:ins>
      <w:ins w:id="889" w:author="Nicholas Harp" w:date="2020-02-17T10:21:00Z">
        <w:del w:id="890" w:author="Maital Neta [2]" w:date="2020-02-21T08:39:00Z">
          <w:r w:rsidR="00CA5C28" w:rsidDel="006B0B39">
            <w:delText xml:space="preserve">; </w:delText>
          </w:r>
        </w:del>
      </w:ins>
      <w:ins w:id="891" w:author="Nicholas Harp" w:date="2020-02-06T10:03:00Z">
        <w:del w:id="892" w:author="Maital Neta" w:date="2020-02-13T13:44:00Z">
          <w:r w:rsidR="00457FDA" w:rsidDel="00B67292">
            <w:delText>show larger ma</w:delText>
          </w:r>
        </w:del>
      </w:ins>
      <w:ins w:id="893" w:author="Nicholas Harp" w:date="2020-02-06T10:04:00Z">
        <w:del w:id="894" w:author="Maital Neta" w:date="2020-02-13T13:44:00Z">
          <w:r w:rsidR="00457FDA" w:rsidDel="00B67292">
            <w:delText>ximum deviations for</w:delText>
          </w:r>
        </w:del>
      </w:ins>
      <w:ins w:id="895" w:author="Nicholas Harp" w:date="2020-02-06T10:02:00Z">
        <w:del w:id="896" w:author="Maital Neta" w:date="2020-02-13T13:44:00Z">
          <w:r w:rsidR="00E5385F" w:rsidDel="00B67292">
            <w:delText xml:space="preserve"> positive</w:delText>
          </w:r>
        </w:del>
      </w:ins>
      <w:ins w:id="897" w:author="Nicholas Harp" w:date="2020-02-06T10:11:00Z">
        <w:del w:id="898" w:author="Maital Neta" w:date="2020-02-13T13:44:00Z">
          <w:r w:rsidR="008C18EA" w:rsidDel="00B67292">
            <w:delText xml:space="preserve"> compared to negative</w:delText>
          </w:r>
        </w:del>
      </w:ins>
      <w:ins w:id="899" w:author="Nicholas Harp" w:date="2020-02-06T10:02:00Z">
        <w:del w:id="900" w:author="Maital Neta" w:date="2020-02-13T13:44:00Z">
          <w:r w:rsidR="00E5385F" w:rsidDel="00B67292">
            <w:delText xml:space="preserve"> interpretations</w:delText>
          </w:r>
        </w:del>
      </w:ins>
      <w:ins w:id="901" w:author="Nicholas Harp" w:date="2020-02-06T10:05:00Z">
        <w:del w:id="902" w:author="Maital Neta" w:date="2020-02-13T13:44:00Z">
          <w:r w:rsidR="00457FDA" w:rsidDel="00B67292">
            <w:delText xml:space="preserve"> of surprised expressions</w:delText>
          </w:r>
        </w:del>
      </w:ins>
      <w:ins w:id="903" w:author="Nicholas Harp" w:date="2020-02-13T09:26:00Z">
        <w:del w:id="904" w:author="Maital Neta" w:date="2020-02-13T13:44:00Z">
          <w:r w:rsidR="00EE2DBD" w:rsidDel="00B67292">
            <w:delText xml:space="preserve"> (</w:delText>
          </w:r>
        </w:del>
        <w:del w:id="905" w:author="Maital Neta [2]" w:date="2020-02-21T08:39:00Z">
          <w:r w:rsidR="00EE2DBD" w:rsidDel="006B0B39">
            <w:delText>Brown et al., 2017)</w:delText>
          </w:r>
        </w:del>
      </w:ins>
      <w:ins w:id="906" w:author="Nicholas Harp" w:date="2020-02-17T10:21:00Z">
        <w:del w:id="907" w:author="Maital Neta [2]" w:date="2020-02-21T08:39:00Z">
          <w:r w:rsidR="00CA5C28" w:rsidDel="006B0B39">
            <w:delText xml:space="preserve"> are mitigated</w:delText>
          </w:r>
        </w:del>
      </w:ins>
      <w:ins w:id="908" w:author="Nicholas Harp" w:date="2020-02-06T10:02:00Z">
        <w:r w:rsidR="00E5385F">
          <w:t xml:space="preserve">. </w:t>
        </w:r>
      </w:ins>
      <w:ins w:id="909" w:author="Nicholas Harp" w:date="2020-02-06T10:00:00Z">
        <w:r w:rsidR="00E5385F">
          <w:t xml:space="preserve"> </w:t>
        </w:r>
      </w:ins>
      <w:commentRangeEnd w:id="841"/>
      <w:ins w:id="910" w:author="Nicholas Harp" w:date="2020-02-18T12:18:00Z">
        <w:r w:rsidR="00090A73">
          <w:rPr>
            <w:rStyle w:val="CommentReference"/>
            <w:rFonts w:asciiTheme="minorHAnsi" w:hAnsiTheme="minorHAnsi"/>
          </w:rPr>
          <w:commentReference w:id="841"/>
        </w:r>
      </w:ins>
      <w:ins w:id="911" w:author="Nicholas Harp" w:date="2020-02-18T13:55:00Z">
        <w:r w:rsidR="003D1572" w:rsidDel="007240C0">
          <w:t xml:space="preserve"> </w:t>
        </w:r>
      </w:ins>
      <w:ins w:id="912" w:author="Maital Neta" w:date="2020-02-13T13:45:00Z">
        <w:del w:id="913" w:author="Nicholas Harp" w:date="2020-02-17T10:13:00Z">
          <w:r w:rsidR="00B67292" w:rsidDel="007240C0">
            <w:delText>But…? Something about predicting effects related to domain-specific? Or is there nothing there for MD?</w:delText>
          </w:r>
        </w:del>
      </w:ins>
    </w:p>
    <w:p w14:paraId="4C36A309" w14:textId="6520F84F" w:rsidR="00E72089" w:rsidRPr="00E72089" w:rsidRDefault="00E72089" w:rsidP="008C340A">
      <w:pPr>
        <w:pStyle w:val="Heading2"/>
        <w:rPr>
          <w:ins w:id="914" w:author="Nicholas Harp" w:date="2020-02-06T08:58:00Z"/>
        </w:rPr>
      </w:pPr>
      <w:commentRangeStart w:id="915"/>
      <w:commentRangeStart w:id="916"/>
      <w:r>
        <w:t>The present study</w:t>
      </w:r>
      <w:commentRangeEnd w:id="915"/>
      <w:r>
        <w:rPr>
          <w:rStyle w:val="CommentReference"/>
          <w:rFonts w:asciiTheme="minorHAnsi" w:eastAsiaTheme="minorHAnsi" w:hAnsiTheme="minorHAnsi" w:cstheme="minorBidi"/>
          <w:b w:val="0"/>
          <w:bCs w:val="0"/>
        </w:rPr>
        <w:commentReference w:id="915"/>
      </w:r>
      <w:commentRangeEnd w:id="916"/>
      <w:r w:rsidR="008E0CA2">
        <w:rPr>
          <w:rStyle w:val="CommentReference"/>
          <w:rFonts w:asciiTheme="minorHAnsi" w:eastAsiaTheme="minorHAnsi" w:hAnsiTheme="minorHAnsi" w:cstheme="minorBidi"/>
          <w:b w:val="0"/>
          <w:bCs w:val="0"/>
        </w:rPr>
        <w:commentReference w:id="916"/>
      </w:r>
    </w:p>
    <w:p w14:paraId="0C0ADD05" w14:textId="03FA87DB" w:rsidR="00B377E9" w:rsidRPr="00B377E9" w:rsidRDefault="00D30C7B" w:rsidP="00001DC9">
      <w:pPr>
        <w:pStyle w:val="FirstParagraph"/>
      </w:pPr>
      <w:r>
        <w:t>In the present study we test</w:t>
      </w:r>
      <w:r w:rsidR="00536268">
        <w:t>ed</w:t>
      </w:r>
      <w:r>
        <w:t xml:space="preserve"> the effect</w:t>
      </w:r>
      <w:r w:rsidR="00536268">
        <w:t xml:space="preserve"> </w:t>
      </w:r>
      <w:r>
        <w:t>of cognitive load</w:t>
      </w:r>
      <w:r w:rsidR="00536268">
        <w:t xml:space="preserve"> on valence bias, </w:t>
      </w:r>
      <w:r w:rsidR="00B67292">
        <w:t xml:space="preserve">as a function of </w:t>
      </w:r>
      <w:del w:id="917" w:author="Nicholas Harp" w:date="2020-02-27T08:29:00Z">
        <w:r w:rsidR="00B67292" w:rsidDel="001064A1">
          <w:delText xml:space="preserve">the </w:delText>
        </w:r>
      </w:del>
      <w:ins w:id="918" w:author="Nicholas Harp" w:date="2020-02-27T08:29:00Z">
        <w:r w:rsidR="001064A1">
          <w:t xml:space="preserve">both </w:t>
        </w:r>
      </w:ins>
      <w:r w:rsidR="00B67292">
        <w:t xml:space="preserve">load </w:t>
      </w:r>
      <w:r w:rsidR="00DE7903">
        <w:t xml:space="preserve">(low or high) and </w:t>
      </w:r>
      <w:r w:rsidR="007D376D">
        <w:t>domain</w:t>
      </w:r>
      <w:r w:rsidR="00B67292">
        <w:t xml:space="preserve"> (</w:t>
      </w:r>
      <w:r w:rsidR="007D376D">
        <w:t>non-emotional</w:t>
      </w:r>
      <w:r w:rsidR="00B67292">
        <w:t xml:space="preserve"> or emotional).</w:t>
      </w:r>
      <w:ins w:id="919" w:author="Maital Neta" w:date="2020-02-13T13:47:00Z">
        <w:r w:rsidR="00B67292">
          <w:t xml:space="preserve"> </w:t>
        </w:r>
      </w:ins>
      <w:ins w:id="920" w:author="Nicholas Harp" w:date="2020-02-06T09:08:00Z">
        <w:r w:rsidR="005E0CC2">
          <w:t>To do this</w:t>
        </w:r>
      </w:ins>
      <w:r w:rsidR="0081299C">
        <w:t>, we manipulated the</w:t>
      </w:r>
      <w:del w:id="921" w:author="Nicholas Harp" w:date="2020-02-27T08:29:00Z">
        <w:r w:rsidR="0081299C" w:rsidDel="001064A1">
          <w:delText xml:space="preserve"> </w:delText>
        </w:r>
      </w:del>
      <w:ins w:id="922" w:author="Nicholas Harp" w:date="2020-02-20T13:28:00Z">
        <w:del w:id="923" w:author="Maital Neta [2]" w:date="2020-02-21T08:37:00Z">
          <w:r w:rsidR="007D376D" w:rsidDel="006B0B39">
            <w:delText xml:space="preserve">domain </w:delText>
          </w:r>
        </w:del>
      </w:ins>
      <w:del w:id="924" w:author="Maital Neta [2]" w:date="2020-02-21T08:37:00Z">
        <w:r w:rsidR="0081299C" w:rsidDel="006B0B39">
          <w:delText xml:space="preserve"> </w:delText>
        </w:r>
      </w:del>
      <w:ins w:id="925" w:author="Nicholas Harp" w:date="2020-02-06T09:09:00Z">
        <w:del w:id="926" w:author="Maital Neta [2]" w:date="2020-02-21T08:37:00Z">
          <w:r w:rsidR="005E0CC2" w:rsidDel="006B0B39">
            <w:delText xml:space="preserve">of images </w:delText>
          </w:r>
        </w:del>
      </w:ins>
      <w:del w:id="927" w:author="Maital Neta [2]" w:date="2020-02-21T08:37:00Z">
        <w:r w:rsidR="0081299C" w:rsidDel="006B0B39">
          <w:delText>as well as</w:delText>
        </w:r>
      </w:del>
      <w:r w:rsidR="0081299C">
        <w:t xml:space="preserve"> </w:t>
      </w:r>
      <w:del w:id="928" w:author="Nicholas Harp" w:date="2020-02-27T08:29:00Z">
        <w:r w:rsidR="0081299C" w:rsidDel="001064A1">
          <w:delText xml:space="preserve">the </w:delText>
        </w:r>
      </w:del>
      <w:r w:rsidR="0081299C">
        <w:t xml:space="preserve">amount of material that participants needed to </w:t>
      </w:r>
      <w:del w:id="929" w:author="Nicholas Harp" w:date="2020-02-27T08:29:00Z">
        <w:r w:rsidR="0081299C" w:rsidDel="001064A1">
          <w:delText>maintain in working memory</w:delText>
        </w:r>
      </w:del>
      <w:ins w:id="930" w:author="Nicholas Harp" w:date="2020-02-27T08:29:00Z">
        <w:r w:rsidR="001064A1">
          <w:t>remember</w:t>
        </w:r>
      </w:ins>
      <w:r w:rsidR="0081299C">
        <w:t xml:space="preserve"> </w:t>
      </w:r>
      <w:ins w:id="931" w:author="Maital Neta [2]" w:date="2020-02-21T08:37:00Z">
        <w:r w:rsidR="006B0B39">
          <w:t xml:space="preserve">and the domain of that material </w:t>
        </w:r>
      </w:ins>
      <w:r w:rsidR="0081299C">
        <w:t xml:space="preserve">while concurrently making valence judgments of facial expressions. </w:t>
      </w:r>
      <w:r w:rsidR="00536268">
        <w:t xml:space="preserve">First, we </w:t>
      </w:r>
      <w:r w:rsidR="00B67292">
        <w:t>predict that there will be no</w:t>
      </w:r>
      <w:r w:rsidR="00536268">
        <w:t xml:space="preserve"> </w:t>
      </w:r>
      <w:commentRangeStart w:id="932"/>
      <w:r w:rsidR="00536268">
        <w:t xml:space="preserve">effect </w:t>
      </w:r>
      <w:commentRangeEnd w:id="932"/>
      <w:r w:rsidR="00B67292">
        <w:rPr>
          <w:rStyle w:val="CommentReference"/>
          <w:rFonts w:asciiTheme="minorHAnsi" w:hAnsiTheme="minorHAnsi"/>
        </w:rPr>
        <w:commentReference w:id="932"/>
      </w:r>
      <w:r w:rsidR="00536268">
        <w:t xml:space="preserve">of load on </w:t>
      </w:r>
      <w:r w:rsidR="00B67292">
        <w:t xml:space="preserve">ratings </w:t>
      </w:r>
      <w:r w:rsidR="00536268">
        <w:t xml:space="preserve">of surprised faces, </w:t>
      </w:r>
      <w:commentRangeStart w:id="933"/>
      <w:commentRangeStart w:id="934"/>
      <w:commentRangeStart w:id="935"/>
      <w:r w:rsidR="00536268">
        <w:t xml:space="preserve">replicating Mattek </w:t>
      </w:r>
      <w:r w:rsidR="003119BB">
        <w:t>and colleagues</w:t>
      </w:r>
      <w:r w:rsidR="00536268">
        <w:t xml:space="preserve"> </w:t>
      </w:r>
      <w:commentRangeEnd w:id="933"/>
      <w:r w:rsidR="003B43DF">
        <w:rPr>
          <w:rStyle w:val="CommentReference"/>
          <w:rFonts w:asciiTheme="minorHAnsi" w:hAnsiTheme="minorHAnsi"/>
        </w:rPr>
        <w:commentReference w:id="933"/>
      </w:r>
      <w:commentRangeEnd w:id="934"/>
      <w:r w:rsidR="00C10CBB">
        <w:rPr>
          <w:rStyle w:val="CommentReference"/>
          <w:rFonts w:asciiTheme="minorHAnsi" w:hAnsiTheme="minorHAnsi"/>
        </w:rPr>
        <w:commentReference w:id="934"/>
      </w:r>
      <w:commentRangeEnd w:id="935"/>
      <w:r w:rsidR="000C1B00">
        <w:rPr>
          <w:rStyle w:val="CommentReference"/>
          <w:rFonts w:asciiTheme="minorHAnsi" w:hAnsiTheme="minorHAnsi"/>
        </w:rPr>
        <w:commentReference w:id="935"/>
      </w:r>
      <w:r w:rsidR="00536268">
        <w:t>(20</w:t>
      </w:r>
      <w:r w:rsidR="00F56DC5">
        <w:t>16</w:t>
      </w:r>
      <w:r w:rsidR="00536268">
        <w:t xml:space="preserve">). </w:t>
      </w:r>
      <w:ins w:id="936" w:author="Nicholas Harp" w:date="2020-02-06T10:13:00Z">
        <w:r w:rsidR="00332227">
          <w:t>However</w:t>
        </w:r>
      </w:ins>
      <w:r w:rsidR="00536268">
        <w:t>, w</w:t>
      </w:r>
      <w:r>
        <w:t xml:space="preserve">e </w:t>
      </w:r>
      <w:ins w:id="937" w:author="Nicholas Harp" w:date="2020-02-06T10:13:00Z">
        <w:r w:rsidR="00332227">
          <w:t xml:space="preserve">do </w:t>
        </w:r>
      </w:ins>
      <w:r>
        <w:t>expect to find a</w:t>
      </w:r>
      <w:ins w:id="938" w:author="Maital Neta" w:date="2020-02-13T13:50:00Z">
        <w:r w:rsidR="00B67292">
          <w:t>n</w:t>
        </w:r>
      </w:ins>
      <w:r>
        <w:t xml:space="preserve"> </w:t>
      </w:r>
      <w:del w:id="939" w:author="Maital Neta" w:date="2020-02-13T13:50:00Z">
        <w:r w:rsidDel="00B67292">
          <w:delText xml:space="preserve">main </w:delText>
        </w:r>
      </w:del>
      <w:r>
        <w:t xml:space="preserve">effect of </w:t>
      </w:r>
      <w:ins w:id="940" w:author="Maital Neta" w:date="2020-02-13T13:54:00Z">
        <w:del w:id="941" w:author="Maital Neta [2]" w:date="2020-02-21T08:43:00Z">
          <w:r w:rsidR="003F58CB" w:rsidDel="000C1B00">
            <w:delText>emotional load</w:delText>
          </w:r>
        </w:del>
      </w:ins>
      <w:ins w:id="942" w:author="Nicholas Harp" w:date="2020-02-17T10:25:00Z">
        <w:del w:id="943" w:author="Maital Neta [2]" w:date="2020-02-21T08:42:00Z">
          <w:r w:rsidR="00DE7903" w:rsidDel="000C1B00">
            <w:delText xml:space="preserve"> for </w:delText>
          </w:r>
        </w:del>
      </w:ins>
      <w:ins w:id="944" w:author="Nicholas Harp" w:date="2020-02-17T14:05:00Z">
        <w:del w:id="945" w:author="Maital Neta [2]" w:date="2020-02-21T08:42:00Z">
          <w:r w:rsidR="004755FC" w:rsidDel="000C1B00">
            <w:delText>emotional loads</w:delText>
          </w:r>
        </w:del>
      </w:ins>
      <w:ins w:id="946" w:author="Maital Neta" w:date="2020-02-13T13:54:00Z">
        <w:del w:id="947" w:author="Maital Neta [2]" w:date="2020-02-21T08:43:00Z">
          <w:r w:rsidR="003F58CB" w:rsidDel="000C1B00">
            <w:delText xml:space="preserve">, such that high emotional load will result in more negative </w:delText>
          </w:r>
        </w:del>
        <w:del w:id="948" w:author="Maital Neta [2]" w:date="2020-02-21T08:42:00Z">
          <w:r w:rsidR="003F58CB" w:rsidDel="000C1B00">
            <w:delText>interpetations</w:delText>
          </w:r>
        </w:del>
        <w:del w:id="949" w:author="Maital Neta [2]" w:date="2020-02-21T08:43:00Z">
          <w:r w:rsidR="003F58CB" w:rsidDel="000C1B00">
            <w:delText xml:space="preserve"> than low emotional working memory load. We would also predict an effect of </w:delText>
          </w:r>
        </w:del>
      </w:ins>
      <w:commentRangeStart w:id="950"/>
      <w:commentRangeStart w:id="951"/>
      <w:commentRangeStart w:id="952"/>
      <w:del w:id="953" w:author="Nicholas Harp" w:date="2020-01-30T09:01:00Z">
        <w:r w:rsidDel="00AE5840">
          <w:delText xml:space="preserve">load </w:delText>
        </w:r>
      </w:del>
      <w:ins w:id="954" w:author="Nicholas Harp" w:date="2020-01-30T09:01:00Z">
        <w:del w:id="955" w:author="Maital Neta" w:date="2020-02-13T13:49:00Z">
          <w:r w:rsidR="00AE5840" w:rsidDel="00B67292">
            <w:delText>content</w:delText>
          </w:r>
        </w:del>
      </w:ins>
      <w:ins w:id="956" w:author="Maital Neta" w:date="2020-02-13T13:49:00Z">
        <w:del w:id="957" w:author="Nicholas Harp" w:date="2020-02-17T10:27:00Z">
          <w:r w:rsidR="00B67292" w:rsidDel="00DE7903">
            <w:delText>domain</w:delText>
          </w:r>
        </w:del>
      </w:ins>
      <w:ins w:id="958" w:author="Nicholas Harp" w:date="2020-02-17T10:27:00Z">
        <w:r w:rsidR="009B1784">
          <w:t xml:space="preserve">domain </w:t>
        </w:r>
      </w:ins>
      <w:del w:id="959" w:author="Maital Neta" w:date="2020-02-13T13:49:00Z">
        <w:r w:rsidR="00536268" w:rsidDel="00B67292">
          <w:delText>type</w:delText>
        </w:r>
        <w:commentRangeEnd w:id="950"/>
        <w:r w:rsidR="003B43DF" w:rsidDel="00B67292">
          <w:rPr>
            <w:rStyle w:val="CommentReference"/>
            <w:rFonts w:asciiTheme="minorHAnsi" w:hAnsiTheme="minorHAnsi"/>
          </w:rPr>
          <w:commentReference w:id="950"/>
        </w:r>
        <w:commentRangeEnd w:id="951"/>
        <w:r w:rsidR="00C10CBB" w:rsidDel="00B67292">
          <w:rPr>
            <w:rStyle w:val="CommentReference"/>
            <w:rFonts w:asciiTheme="minorHAnsi" w:hAnsiTheme="minorHAnsi"/>
          </w:rPr>
          <w:commentReference w:id="951"/>
        </w:r>
      </w:del>
      <w:commentRangeEnd w:id="952"/>
      <w:r w:rsidR="000C1B00">
        <w:rPr>
          <w:rStyle w:val="CommentReference"/>
          <w:rFonts w:asciiTheme="minorHAnsi" w:hAnsiTheme="minorHAnsi"/>
        </w:rPr>
        <w:commentReference w:id="952"/>
      </w:r>
      <w:del w:id="960" w:author="Maital Neta" w:date="2020-02-13T13:49:00Z">
        <w:r w:rsidR="00536268" w:rsidDel="00B67292">
          <w:delText xml:space="preserve"> (emotional versus </w:delText>
        </w:r>
        <w:r w:rsidDel="00B67292">
          <w:delText>non-emotional</w:delText>
        </w:r>
        <w:r w:rsidR="00536268" w:rsidDel="00B67292">
          <w:delText>)</w:delText>
        </w:r>
        <w:r w:rsidDel="00B67292">
          <w:delText xml:space="preserve"> </w:delText>
        </w:r>
      </w:del>
      <w:r>
        <w:t xml:space="preserve">on </w:t>
      </w:r>
      <w:del w:id="961" w:author="Maital Neta" w:date="2020-02-13T13:50:00Z">
        <w:r w:rsidDel="00B67292">
          <w:delText>interpretations of surprise</w:delText>
        </w:r>
      </w:del>
      <w:ins w:id="962" w:author="Maital Neta" w:date="2020-02-13T13:50:00Z">
        <w:r w:rsidR="00B67292">
          <w:t>ratings</w:t>
        </w:r>
      </w:ins>
      <w:r>
        <w:t xml:space="preserve">, such that </w:t>
      </w:r>
      <w:del w:id="963" w:author="Maital Neta" w:date="2020-02-13T13:50:00Z">
        <w:r w:rsidDel="00B67292">
          <w:delText xml:space="preserve">interpretations made under </w:delText>
        </w:r>
      </w:del>
      <w:ins w:id="964" w:author="Maital Neta" w:date="2020-02-13T13:50:00Z">
        <w:r w:rsidR="00B67292">
          <w:t>a</w:t>
        </w:r>
      </w:ins>
      <w:ins w:id="965" w:author="Maital Neta" w:date="2020-02-13T13:51:00Z">
        <w:r w:rsidR="003F58CB">
          <w:t>n</w:t>
        </w:r>
      </w:ins>
      <w:ins w:id="966" w:author="Maital Neta" w:date="2020-02-13T13:50:00Z">
        <w:r w:rsidR="00B67292">
          <w:t xml:space="preserve"> </w:t>
        </w:r>
      </w:ins>
      <w:r>
        <w:t xml:space="preserve">emotional load </w:t>
      </w:r>
      <w:del w:id="967" w:author="Maital Neta" w:date="2020-02-13T13:50:00Z">
        <w:r w:rsidDel="00B67292">
          <w:delText xml:space="preserve">are </w:delText>
        </w:r>
      </w:del>
      <w:ins w:id="968" w:author="Maital Neta" w:date="2020-02-13T13:50:00Z">
        <w:r w:rsidR="00B67292">
          <w:t xml:space="preserve">will result in </w:t>
        </w:r>
      </w:ins>
      <w:r>
        <w:t xml:space="preserve">more negative </w:t>
      </w:r>
      <w:r w:rsidR="00B67292">
        <w:t xml:space="preserve">ratings </w:t>
      </w:r>
      <w:r>
        <w:t xml:space="preserve">than </w:t>
      </w:r>
      <w:r w:rsidR="00B67292">
        <w:t xml:space="preserve">a </w:t>
      </w:r>
      <w:del w:id="969" w:author="Nicholas Harp" w:date="2020-02-27T08:32:00Z">
        <w:r w:rsidR="009B1784" w:rsidDel="001064A1">
          <w:delText>neutral</w:delText>
        </w:r>
        <w:r w:rsidR="00B67292" w:rsidDel="001064A1">
          <w:delText xml:space="preserve"> </w:delText>
        </w:r>
      </w:del>
      <w:ins w:id="970" w:author="Nicholas Harp" w:date="2020-02-27T08:32:00Z">
        <w:r w:rsidR="001064A1">
          <w:t xml:space="preserve">non-emotional </w:t>
        </w:r>
      </w:ins>
      <w:r w:rsidR="00B67292">
        <w:t>load</w:t>
      </w:r>
      <w:r w:rsidR="003F58CB">
        <w:t xml:space="preserve">, suggesting </w:t>
      </w:r>
      <w:r w:rsidR="00876084">
        <w:t>that emotional load</w:t>
      </w:r>
      <w:r w:rsidR="003F58CB">
        <w:t xml:space="preserve"> requires the same resources as those</w:t>
      </w:r>
      <w:r w:rsidR="00876084">
        <w:t xml:space="preserve"> </w:t>
      </w:r>
      <w:del w:id="971" w:author="Nicholas Harp" w:date="2020-03-02T17:24:00Z">
        <w:r w:rsidR="003F58CB" w:rsidDel="00D67E9C">
          <w:delText xml:space="preserve">when </w:delText>
        </w:r>
      </w:del>
      <w:ins w:id="972" w:author="Nicholas Harp" w:date="2020-03-02T17:24:00Z">
        <w:r w:rsidR="00D67E9C">
          <w:t>for</w:t>
        </w:r>
        <w:r w:rsidR="00D67E9C">
          <w:t xml:space="preserve"> </w:t>
        </w:r>
      </w:ins>
      <w:r w:rsidR="003F58CB">
        <w:t xml:space="preserve">resolving </w:t>
      </w:r>
      <w:del w:id="973" w:author="Nicholas Harp" w:date="2020-03-02T17:24:00Z">
        <w:r w:rsidR="003F58CB" w:rsidDel="00C26EE5">
          <w:delText xml:space="preserve">the </w:delText>
        </w:r>
      </w:del>
      <w:ins w:id="974" w:author="Nicholas Harp" w:date="2020-03-02T17:23:00Z">
        <w:r w:rsidR="00D67E9C">
          <w:t xml:space="preserve">emotional </w:t>
        </w:r>
      </w:ins>
      <w:r w:rsidR="003F58CB">
        <w:t>ambiguity in surprised faces</w:t>
      </w:r>
      <w:ins w:id="975" w:author="Nicholas Harp" w:date="2020-03-02T17:24:00Z">
        <w:r w:rsidR="00D67E9C">
          <w:t>.</w:t>
        </w:r>
      </w:ins>
      <w:r w:rsidR="00876084">
        <w:t xml:space="preserve"> </w:t>
      </w:r>
      <w:del w:id="976" w:author="Nicholas Harp" w:date="2020-03-02T17:23:00Z">
        <w:r w:rsidR="00876084" w:rsidDel="00D67E9C">
          <w:delText xml:space="preserve">emotional </w:delText>
        </w:r>
      </w:del>
      <w:del w:id="977" w:author="Nicholas Harp" w:date="2020-03-02T17:24:00Z">
        <w:r w:rsidR="00876084" w:rsidDel="00D67E9C">
          <w:delText>ambiguity.</w:delText>
        </w:r>
      </w:del>
      <w:r w:rsidR="00876084">
        <w:t xml:space="preserve"> </w:t>
      </w:r>
      <w:r w:rsidR="003F58CB">
        <w:t xml:space="preserve">Consistent </w:t>
      </w:r>
      <w:r w:rsidR="003F58CB">
        <w:lastRenderedPageBreak/>
        <w:t>with previous work</w:t>
      </w:r>
      <w:ins w:id="978" w:author="Nicholas Harp" w:date="2020-02-27T08:33:00Z">
        <w:r w:rsidR="001064A1">
          <w:t xml:space="preserve"> showing greater attraction towards the unselected response during positive ratings of surprise</w:t>
        </w:r>
      </w:ins>
      <w:r w:rsidR="003F58CB">
        <w:t>,</w:t>
      </w:r>
      <w:r w:rsidR="00B377E9" w:rsidRPr="00001DC9">
        <w:t xml:space="preserve"> </w:t>
      </w:r>
      <w:r w:rsidR="00001DC9" w:rsidRPr="007314D7">
        <w:t>we predict that</w:t>
      </w:r>
      <w:r w:rsidR="003F58CB">
        <w:t xml:space="preserve"> response competition (i.e., attraction toward the competing – unselected – response) </w:t>
      </w:r>
      <w:r w:rsidR="00001DC9" w:rsidRPr="000C1B00">
        <w:t>will be mitigated under high load</w:t>
      </w:r>
      <w:r w:rsidR="00332227">
        <w:t xml:space="preserve"> </w:t>
      </w:r>
      <w:r w:rsidR="00B974BE">
        <w:t>(Mattek et al., 2016)</w:t>
      </w:r>
      <w:r w:rsidR="003F58CB">
        <w:t>, but that this effect will not be impacted by the domain</w:t>
      </w:r>
      <w:r w:rsidR="0092534D">
        <w:t xml:space="preserve"> of the load</w:t>
      </w:r>
      <w:r w:rsidR="003F58CB">
        <w:t xml:space="preserve">. </w:t>
      </w:r>
    </w:p>
    <w:p w14:paraId="4F14B643" w14:textId="77777777" w:rsidR="00E75F14" w:rsidRDefault="00C95E64">
      <w:pPr>
        <w:pStyle w:val="Heading1"/>
      </w:pPr>
      <w:bookmarkStart w:id="979" w:name="methods"/>
      <w:bookmarkEnd w:id="389"/>
      <w:r>
        <w:t>Methods</w:t>
      </w:r>
      <w:bookmarkEnd w:id="979"/>
    </w:p>
    <w:p w14:paraId="68A0FE0E" w14:textId="77777777" w:rsidR="00E75F14" w:rsidRDefault="00C95E64">
      <w:pPr>
        <w:pStyle w:val="Heading2"/>
      </w:pPr>
      <w:bookmarkStart w:id="980" w:name="participants"/>
      <w:r>
        <w:t>Participants</w:t>
      </w:r>
      <w:bookmarkEnd w:id="980"/>
    </w:p>
    <w:p w14:paraId="033F5780" w14:textId="44428501" w:rsidR="00E75F14" w:rsidRDefault="00C95E64">
      <w:pPr>
        <w:pStyle w:val="FirstParagraph"/>
      </w:pPr>
      <w:r>
        <w:t>Fifty-</w:t>
      </w:r>
      <w:r w:rsidR="00AC210E">
        <w:t xml:space="preserve">nine </w:t>
      </w:r>
      <w:r w:rsidR="00F17A97">
        <w:t xml:space="preserve">participants </w:t>
      </w:r>
      <w:r w:rsidR="00F17A97" w:rsidRPr="0088274C">
        <w:t>(</w:t>
      </w:r>
      <w:r w:rsidR="00F17A97">
        <w:rPr>
          <w:i/>
        </w:rPr>
        <w:t>M</w:t>
      </w:r>
      <w:r w:rsidR="00F17A97" w:rsidRPr="000F4B1D">
        <w:rPr>
          <w:vertAlign w:val="subscript"/>
        </w:rPr>
        <w:t>age</w:t>
      </w:r>
      <w:r w:rsidR="00F17A97" w:rsidRPr="0088274C">
        <w:t xml:space="preserve"> = </w:t>
      </w:r>
      <w:r w:rsidR="00C910FB">
        <w:t>1</w:t>
      </w:r>
      <w:r w:rsidR="00AC210E">
        <w:t>9</w:t>
      </w:r>
      <w:r w:rsidR="00C910FB">
        <w:t>.</w:t>
      </w:r>
      <w:r w:rsidR="00AC210E">
        <w:t>03</w:t>
      </w:r>
      <w:r w:rsidR="00F17A97">
        <w:t xml:space="preserve"> years</w:t>
      </w:r>
      <w:r w:rsidR="00F17A97" w:rsidRPr="0088274C">
        <w:t>, SD = </w:t>
      </w:r>
      <w:r w:rsidR="00AC210E">
        <w:t>1.</w:t>
      </w:r>
      <w:r w:rsidR="00B65AD5">
        <w:t>70</w:t>
      </w:r>
      <w:r w:rsidR="00F17A97">
        <w:t xml:space="preserve"> years</w:t>
      </w:r>
      <w:r w:rsidR="00F17A97" w:rsidRPr="0088274C">
        <w:t xml:space="preserve">, </w:t>
      </w:r>
      <w:r w:rsidR="00AC210E">
        <w:t>49</w:t>
      </w:r>
      <w:r w:rsidR="00F17A97" w:rsidRPr="0088274C">
        <w:t xml:space="preserve"> female) </w:t>
      </w:r>
      <w:r>
        <w:t xml:space="preserve">were recruited from the undergraduate research pool at the University of Nebraska-Lincoln. The data from </w:t>
      </w:r>
      <w:r w:rsidR="00D872A2">
        <w:t xml:space="preserve">nine </w:t>
      </w:r>
      <w:r w:rsidR="00F17A97">
        <w:t xml:space="preserve">participants </w:t>
      </w:r>
      <w:r>
        <w:t xml:space="preserve">were excluded due to technical difficulties </w:t>
      </w:r>
      <w:r w:rsidR="00F17A97">
        <w:t>that prevented data from being saved</w:t>
      </w:r>
      <w:r>
        <w:t>. Th</w:t>
      </w:r>
      <w:r w:rsidR="00F17A97">
        <w:t>e final sample included the remaining</w:t>
      </w:r>
      <w:r>
        <w:t xml:space="preserve"> 50 </w:t>
      </w:r>
      <w:r w:rsidR="00F17A97">
        <w:t>participants (</w:t>
      </w:r>
      <w:r w:rsidR="00F17A97">
        <w:rPr>
          <w:i/>
        </w:rPr>
        <w:t>M</w:t>
      </w:r>
      <w:r w:rsidR="00F17A97" w:rsidRPr="000F4B1D">
        <w:rPr>
          <w:vertAlign w:val="subscript"/>
        </w:rPr>
        <w:t>age</w:t>
      </w:r>
      <w:r w:rsidR="00F17A97" w:rsidRPr="0088274C">
        <w:t xml:space="preserve"> = </w:t>
      </w:r>
      <w:r w:rsidR="00F17A97">
        <w:t>18.82 years</w:t>
      </w:r>
      <w:r w:rsidR="00F17A97" w:rsidRPr="0088274C">
        <w:t>, SD = </w:t>
      </w:r>
      <w:r w:rsidR="00F17A97">
        <w:t>1.1</w:t>
      </w:r>
      <w:r w:rsidR="00F17A97" w:rsidRPr="0088274C">
        <w:t>9</w:t>
      </w:r>
      <w:r w:rsidR="00F17A97">
        <w:t xml:space="preserve"> years</w:t>
      </w:r>
      <w:r w:rsidR="00F17A97" w:rsidRPr="0088274C">
        <w:t xml:space="preserve">, </w:t>
      </w:r>
      <w:r w:rsidR="00AC210E">
        <w:t>41</w:t>
      </w:r>
      <w:r w:rsidR="00F17A97" w:rsidRPr="0088274C">
        <w:t xml:space="preserve"> female)</w:t>
      </w:r>
      <w:r>
        <w:t xml:space="preserve">, and all </w:t>
      </w:r>
      <w:r w:rsidR="00F17A97">
        <w:t>identified as White</w:t>
      </w:r>
      <w:r>
        <w:t>/</w:t>
      </w:r>
      <w:r w:rsidR="00F17A97">
        <w:t xml:space="preserve">Caucasian </w:t>
      </w:r>
      <w:r>
        <w:t xml:space="preserve">without </w:t>
      </w:r>
      <w:r w:rsidR="00F17A97">
        <w:t>Hispanic</w:t>
      </w:r>
      <w:r>
        <w:t>/Latinx ethnicity</w:t>
      </w:r>
      <w:r w:rsidR="00F17A97">
        <w:t>)</w:t>
      </w:r>
      <w:r>
        <w:t>. All subjects provided written informed consent in accordance with the Declaration of Helsinki and all procedures were approved by the University of Nebraska-Lincoln Institutional Review Board (Approval #20141014670EP). Each participant received course credit for completing the study.</w:t>
      </w:r>
    </w:p>
    <w:p w14:paraId="300C7901" w14:textId="6CC980C2" w:rsidR="00E75F14" w:rsidRDefault="00F87B70">
      <w:pPr>
        <w:pStyle w:val="Heading2"/>
      </w:pPr>
      <w:del w:id="981" w:author="Maital Neta [2]" w:date="2020-02-21T09:49:00Z">
        <w:r w:rsidDel="00292C48">
          <w:delText>Stimuli and p</w:delText>
        </w:r>
      </w:del>
      <w:ins w:id="982" w:author="Maital Neta [2]" w:date="2020-02-21T09:49:00Z">
        <w:r w:rsidR="00292C48">
          <w:t>P</w:t>
        </w:r>
      </w:ins>
      <w:r>
        <w:t>rocedure</w:t>
      </w:r>
    </w:p>
    <w:p w14:paraId="698AFB59" w14:textId="0F370300" w:rsidR="00E75F14" w:rsidDel="00132CBE" w:rsidRDefault="00132CBE">
      <w:pPr>
        <w:pStyle w:val="FirstParagraph"/>
        <w:rPr>
          <w:del w:id="983" w:author="Maital Neta [2]" w:date="2020-02-21T09:34:00Z"/>
        </w:rPr>
        <w:pPrChange w:id="984" w:author="Maital Neta [2]" w:date="2020-02-21T09:39:00Z">
          <w:pPr>
            <w:pStyle w:val="Heading3"/>
            <w:framePr w:wrap="around"/>
            <w:ind w:firstLine="0"/>
          </w:pPr>
        </w:pPrChange>
      </w:pPr>
      <w:bookmarkStart w:id="985" w:name="stimuli"/>
      <w:ins w:id="986" w:author="Maital Neta [2]" w:date="2020-02-21T09:38:00Z">
        <w:r>
          <w:t xml:space="preserve">The task was conducted using MouseTracker software (Freeman &amp; Ambady, 2010) and was structured to closely resemble the cognitive load task used by Mattek, Whalen, Berkowitz, and Freeman (2016), which used a single digit (low load) or seven digit sequence (high load). </w:t>
        </w:r>
      </w:ins>
      <w:del w:id="987" w:author="Maital Neta [2]" w:date="2020-02-21T09:34:00Z">
        <w:r w:rsidR="00C95E64" w:rsidDel="00132CBE">
          <w:delText>Stimuli</w:delText>
        </w:r>
        <w:bookmarkEnd w:id="985"/>
      </w:del>
    </w:p>
    <w:p w14:paraId="13D969F7" w14:textId="6D0CC1A0" w:rsidR="00E75F14" w:rsidDel="00132CBE" w:rsidRDefault="00C95E64">
      <w:pPr>
        <w:pStyle w:val="FirstParagraph"/>
        <w:rPr>
          <w:del w:id="988" w:author="Maital Neta [2]" w:date="2020-02-21T09:34:00Z"/>
        </w:rPr>
      </w:pPr>
      <w:del w:id="989" w:author="Maital Neta [2]" w:date="2020-02-21T09:34:00Z">
        <w:r w:rsidDel="00132CBE">
          <w:delText xml:space="preserve">The scene stimuli were selected from the International Affective Picture System (Lang, Bradley, &amp; Cuthbert, 2008). A total of 288 scenes (72 positive, 72 negative, and 144 neutral) were selected for the image matrices. The positive and negative images did not differ </w:delText>
        </w:r>
        <w:r w:rsidR="00F17A97" w:rsidDel="00132CBE">
          <w:delText xml:space="preserve">in </w:delText>
        </w:r>
        <w:r w:rsidDel="00132CBE">
          <w:delText xml:space="preserve">arousal (Z = -0.23, p = 0.82). </w:delText>
        </w:r>
      </w:del>
    </w:p>
    <w:p w14:paraId="16C2DA09" w14:textId="3B938EE7" w:rsidR="00E75F14" w:rsidDel="00132CBE" w:rsidRDefault="00C95E64">
      <w:pPr>
        <w:pStyle w:val="FirstParagraph"/>
        <w:rPr>
          <w:del w:id="990" w:author="Maital Neta [2]" w:date="2020-02-21T09:34:00Z"/>
        </w:rPr>
        <w:pPrChange w:id="991" w:author="Maital Neta [2]" w:date="2020-02-21T09:39:00Z">
          <w:pPr>
            <w:pStyle w:val="Heading2"/>
          </w:pPr>
        </w:pPrChange>
      </w:pPr>
      <w:bookmarkStart w:id="992" w:name="procedure"/>
      <w:del w:id="993" w:author="Maital Neta [2]" w:date="2020-02-21T09:34:00Z">
        <w:r w:rsidDel="00132CBE">
          <w:delText>Procedure</w:delText>
        </w:r>
        <w:bookmarkEnd w:id="992"/>
      </w:del>
    </w:p>
    <w:p w14:paraId="5E619980" w14:textId="535D2168" w:rsidR="00436BF2" w:rsidRDefault="00C95E64" w:rsidP="00436BF2">
      <w:pPr>
        <w:pStyle w:val="BodyText"/>
        <w:rPr>
          <w:ins w:id="994" w:author="Maital Neta [2]" w:date="2020-02-21T09:50:00Z"/>
        </w:rPr>
      </w:pPr>
      <w:del w:id="995" w:author="Maital Neta [2]" w:date="2020-02-21T09:32:00Z">
        <w:r w:rsidDel="00132CBE">
          <w:delText xml:space="preserve">After arriving at the lab, participants provided informed consent prior to completing the task. </w:delText>
        </w:r>
      </w:del>
      <w:ins w:id="996" w:author="Nicholas Harp" w:date="2020-01-30T08:51:00Z">
        <w:del w:id="997" w:author="Maital Neta [2]" w:date="2020-02-21T09:34:00Z">
          <w:r w:rsidR="005E1C74" w:rsidDel="00132CBE">
            <w:delText>P</w:delText>
          </w:r>
        </w:del>
        <w:del w:id="998" w:author="Maital Neta [2]" w:date="2020-02-21T09:39:00Z">
          <w:r w:rsidR="005E1C74" w:rsidDel="00132CBE">
            <w:delText xml:space="preserve">articipants </w:delText>
          </w:r>
        </w:del>
        <w:del w:id="999" w:author="Maital Neta [2]" w:date="2020-02-21T09:32:00Z">
          <w:r w:rsidR="005E1C74" w:rsidDel="00132CBE">
            <w:delText>then completed the task</w:delText>
          </w:r>
        </w:del>
      </w:ins>
      <w:ins w:id="1000" w:author="Nicholas Harp" w:date="2020-02-06T13:37:00Z">
        <w:del w:id="1001" w:author="Maital Neta [2]" w:date="2020-02-21T09:32:00Z">
          <w:r w:rsidR="007B0235" w:rsidDel="00132CBE">
            <w:delText xml:space="preserve"> using MouseTracker software (Freeman &amp; Ambady, 2010)</w:delText>
          </w:r>
        </w:del>
      </w:ins>
      <w:ins w:id="1002" w:author="Nicholas Harp" w:date="2020-01-30T08:51:00Z">
        <w:del w:id="1003" w:author="Maital Neta [2]" w:date="2020-02-21T09:32:00Z">
          <w:r w:rsidR="005E1C74" w:rsidDel="00132CBE">
            <w:delText xml:space="preserve">, which included </w:delText>
          </w:r>
        </w:del>
        <w:commentRangeStart w:id="1004"/>
        <w:commentRangeStart w:id="1005"/>
        <w:commentRangeStart w:id="1006"/>
        <w:del w:id="1007" w:author="Maital Neta [2]" w:date="2020-02-21T09:34:00Z">
          <w:r w:rsidR="005E1C74" w:rsidDel="00132CBE">
            <w:delText>144</w:delText>
          </w:r>
        </w:del>
      </w:ins>
      <w:commentRangeEnd w:id="1004"/>
      <w:del w:id="1008" w:author="Maital Neta [2]" w:date="2020-02-21T09:34:00Z">
        <w:r w:rsidR="00EA4775" w:rsidDel="00132CBE">
          <w:rPr>
            <w:rStyle w:val="CommentReference"/>
            <w:rFonts w:asciiTheme="minorHAnsi" w:hAnsiTheme="minorHAnsi"/>
          </w:rPr>
          <w:commentReference w:id="1004"/>
        </w:r>
        <w:commentRangeEnd w:id="1005"/>
        <w:r w:rsidR="002344B4" w:rsidDel="00132CBE">
          <w:rPr>
            <w:rStyle w:val="CommentReference"/>
            <w:rFonts w:asciiTheme="minorHAnsi" w:hAnsiTheme="minorHAnsi"/>
          </w:rPr>
          <w:commentReference w:id="1005"/>
        </w:r>
        <w:commentRangeEnd w:id="1006"/>
        <w:r w:rsidR="00765CC1" w:rsidDel="00132CBE">
          <w:rPr>
            <w:rStyle w:val="CommentReference"/>
            <w:rFonts w:asciiTheme="minorHAnsi" w:hAnsiTheme="minorHAnsi"/>
          </w:rPr>
          <w:commentReference w:id="1006"/>
        </w:r>
      </w:del>
      <w:ins w:id="1009" w:author="Nicholas Harp" w:date="2020-01-30T08:51:00Z">
        <w:del w:id="1010" w:author="Maital Neta [2]" w:date="2020-02-21T09:34:00Z">
          <w:r w:rsidR="005E1C74" w:rsidRPr="00EA4775" w:rsidDel="00132CBE">
            <w:rPr>
              <w:rStyle w:val="FootnoteReference"/>
            </w:rPr>
            <w:footnoteReference w:id="1"/>
          </w:r>
          <w:r w:rsidR="005E1C74" w:rsidDel="00132CBE">
            <w:delText xml:space="preserve"> trials in which </w:delText>
          </w:r>
        </w:del>
      </w:ins>
      <w:ins w:id="1013" w:author="Nicholas Harp" w:date="2020-01-30T08:52:00Z">
        <w:del w:id="1014" w:author="Maital Neta [2]" w:date="2020-02-21T09:39:00Z">
          <w:r w:rsidR="005E1C74" w:rsidDel="00132CBE">
            <w:delText>an image matrix</w:delText>
          </w:r>
        </w:del>
        <w:del w:id="1015" w:author="Maital Neta [2]" w:date="2020-02-21T09:34:00Z">
          <w:r w:rsidR="005E1C74" w:rsidDel="00132CBE">
            <w:delText>,</w:delText>
          </w:r>
        </w:del>
        <w:del w:id="1016" w:author="Maital Neta [2]" w:date="2020-02-21T09:39:00Z">
          <w:r w:rsidR="005E1C74" w:rsidDel="00132CBE">
            <w:delText xml:space="preserve"> face</w:delText>
          </w:r>
        </w:del>
        <w:del w:id="1017" w:author="Maital Neta [2]" w:date="2020-02-21T09:34:00Z">
          <w:r w:rsidR="005E1C74" w:rsidDel="00132CBE">
            <w:delText>, and</w:delText>
          </w:r>
        </w:del>
        <w:del w:id="1018" w:author="Maital Neta [2]" w:date="2020-02-21T09:39:00Z">
          <w:r w:rsidR="005E1C74" w:rsidDel="00132CBE">
            <w:delText xml:space="preserve"> single image memory probe</w:delText>
          </w:r>
        </w:del>
        <w:del w:id="1019" w:author="Maital Neta [2]" w:date="2020-02-21T09:34:00Z">
          <w:r w:rsidR="005E1C74" w:rsidDel="00132CBE">
            <w:delText xml:space="preserve"> were presented</w:delText>
          </w:r>
        </w:del>
      </w:ins>
      <w:ins w:id="1020" w:author="Nicholas Harp" w:date="2020-01-30T08:51:00Z">
        <w:del w:id="1021" w:author="Maital Neta [2]" w:date="2020-02-21T09:39:00Z">
          <w:r w:rsidR="005E1C74" w:rsidDel="00132CBE">
            <w:delText xml:space="preserve">. </w:delText>
          </w:r>
        </w:del>
      </w:ins>
      <w:del w:id="1022" w:author="Maital Neta [2]" w:date="2020-02-21T09:37:00Z">
        <w:r w:rsidR="00132CBE" w:rsidDel="00132CBE">
          <w:delText>Here, we presented</w:delText>
        </w:r>
      </w:del>
      <w:del w:id="1023" w:author="Maital Neta [2]" w:date="2020-02-21T09:39:00Z">
        <w:r w:rsidR="00132CBE" w:rsidDel="00132CBE">
          <w:delText xml:space="preserve"> image matrices which were designed to induce either low (two images) or high </w:delText>
        </w:r>
        <w:commentRangeStart w:id="1024"/>
        <w:commentRangeStart w:id="1025"/>
        <w:r w:rsidR="00132CBE" w:rsidDel="00132CBE">
          <w:delText>(six images)</w:delText>
        </w:r>
        <w:commentRangeEnd w:id="1024"/>
        <w:r w:rsidR="00132CBE" w:rsidDel="00132CBE">
          <w:rPr>
            <w:rStyle w:val="CommentReference"/>
            <w:rFonts w:asciiTheme="minorHAnsi" w:hAnsiTheme="minorHAnsi"/>
          </w:rPr>
          <w:commentReference w:id="1024"/>
        </w:r>
        <w:commentRangeEnd w:id="1025"/>
        <w:r w:rsidR="00132CBE" w:rsidDel="00132CBE">
          <w:rPr>
            <w:rStyle w:val="CommentReference"/>
            <w:rFonts w:asciiTheme="minorHAnsi" w:hAnsiTheme="minorHAnsi"/>
          </w:rPr>
          <w:commentReference w:id="1025"/>
        </w:r>
        <w:r w:rsidR="00132CBE" w:rsidDel="00132CBE">
          <w:delText xml:space="preserve"> cognitive load with either non-emotional or emotional properties (Figure 1).</w:delText>
        </w:r>
        <w:r w:rsidR="00132CBE" w:rsidRPr="004963AE" w:rsidDel="00132CBE">
          <w:delText xml:space="preserve"> </w:delText>
        </w:r>
      </w:del>
      <w:moveFromRangeStart w:id="1026" w:author="Maital Neta [2]" w:date="2020-02-21T09:45:00Z" w:name="move33170223"/>
      <w:moveFrom w:id="1027" w:author="Maital Neta [2]" w:date="2020-02-21T09:45:00Z">
        <w:ins w:id="1028" w:author="Nicholas Harp" w:date="2020-01-30T08:51:00Z">
          <w:r w:rsidR="005E1C74" w:rsidDel="00132CBE">
            <w:t>T</w:t>
          </w:r>
        </w:ins>
        <w:ins w:id="1029" w:author="Nicholas Harp" w:date="2020-01-29T14:32:00Z">
          <w:r w:rsidR="00A06813" w:rsidDel="00132CBE">
            <w:t xml:space="preserve">he experimenter guided participants through a practice </w:t>
          </w:r>
        </w:ins>
        <w:ins w:id="1030" w:author="Nicholas Harp" w:date="2020-01-29T14:33:00Z">
          <w:r w:rsidR="00A06813" w:rsidDel="00132CBE">
            <w:t>face rating and memory probe t</w:t>
          </w:r>
        </w:ins>
        <w:ins w:id="1031" w:author="Nicholas Harp" w:date="2020-01-29T14:34:00Z">
          <w:r w:rsidR="00A06813" w:rsidDel="00132CBE">
            <w:t>rial</w:t>
          </w:r>
        </w:ins>
        <w:ins w:id="1032" w:author="Nicholas Harp" w:date="2020-01-29T14:35:00Z">
          <w:r w:rsidR="00A06813" w:rsidDel="00132CBE">
            <w:t xml:space="preserve">. </w:t>
          </w:r>
        </w:ins>
        <w:ins w:id="1033" w:author="Nicholas Harp" w:date="2020-02-06T13:37:00Z">
          <w:r w:rsidR="00022A70" w:rsidDel="00132CBE">
            <w:t xml:space="preserve">Participants responded with the mouse to indicate their response for both the face ratings and the memory probe, and their mouse movements were recorded throughout. </w:t>
          </w:r>
        </w:ins>
      </w:moveFrom>
      <w:moveFromRangeEnd w:id="1026"/>
      <w:ins w:id="1034" w:author="Nicholas Harp" w:date="2020-01-29T14:35:00Z">
        <w:r w:rsidR="00A06813">
          <w:t xml:space="preserve">The trials were self-initiated; that is, the participant initiated each trial at their own pace by clicking </w:t>
        </w:r>
      </w:ins>
      <w:ins w:id="1035" w:author="Nicholas Harp" w:date="2020-01-29T14:36:00Z">
        <w:r w:rsidR="00A06813">
          <w:t>the</w:t>
        </w:r>
      </w:ins>
      <w:ins w:id="1036" w:author="Nicholas Harp" w:date="2020-01-30T08:52:00Z">
        <w:r w:rsidR="005E1C74">
          <w:t xml:space="preserve"> “start” button at the bottom of the screen</w:t>
        </w:r>
      </w:ins>
      <w:ins w:id="1037" w:author="Nicholas Harp" w:date="2020-01-29T14:35:00Z">
        <w:r w:rsidR="00A06813">
          <w:t xml:space="preserve">. After initiating the trial, a fixation cross appeared (1000 ms), then participants viewed an image matrix </w:t>
        </w:r>
      </w:ins>
      <w:ins w:id="1038" w:author="Maital Neta [2]" w:date="2020-02-21T09:39:00Z">
        <w:r w:rsidR="00132CBE">
          <w:t xml:space="preserve">consisting of 2 or 6 images (low or high load, respectively), </w:t>
        </w:r>
      </w:ins>
      <w:ins w:id="1039" w:author="Nicholas Harp" w:date="2020-01-29T14:35:00Z">
        <w:r w:rsidR="00A06813">
          <w:t xml:space="preserve">which the participants were instructed to remember for the duration of </w:t>
        </w:r>
        <w:r w:rsidR="00A06813">
          <w:lastRenderedPageBreak/>
          <w:t xml:space="preserve">the trial (i.e., until the memory probe portion of the trial). </w:t>
        </w:r>
      </w:ins>
      <w:ins w:id="1040" w:author="Maital Neta [2]" w:date="2020-02-21T09:40:00Z">
        <w:r w:rsidR="0081414C">
          <w:t xml:space="preserve">The image matrices </w:t>
        </w:r>
        <w:del w:id="1041" w:author="Nicholas Harp" w:date="2020-03-02T17:25:00Z">
          <w:r w:rsidR="0081414C" w:rsidDel="00E52AEF">
            <w:delText xml:space="preserve">which </w:delText>
          </w:r>
        </w:del>
        <w:r w:rsidR="0081414C">
          <w:t xml:space="preserve">were designed to induce either low (two images) or high </w:t>
        </w:r>
        <w:commentRangeStart w:id="1042"/>
        <w:commentRangeStart w:id="1043"/>
        <w:r w:rsidR="0081414C">
          <w:t>(six images)</w:t>
        </w:r>
        <w:commentRangeEnd w:id="1042"/>
        <w:r w:rsidR="0081414C">
          <w:rPr>
            <w:rStyle w:val="CommentReference"/>
            <w:rFonts w:asciiTheme="minorHAnsi" w:hAnsiTheme="minorHAnsi"/>
          </w:rPr>
          <w:commentReference w:id="1042"/>
        </w:r>
        <w:commentRangeEnd w:id="1043"/>
        <w:r w:rsidR="0081414C">
          <w:rPr>
            <w:rStyle w:val="CommentReference"/>
            <w:rFonts w:asciiTheme="minorHAnsi" w:hAnsiTheme="minorHAnsi"/>
          </w:rPr>
          <w:commentReference w:id="1043"/>
        </w:r>
        <w:r w:rsidR="0081414C">
          <w:t xml:space="preserve"> </w:t>
        </w:r>
        <w:del w:id="1044" w:author="Nicholas Harp" w:date="2020-02-27T08:35:00Z">
          <w:r w:rsidR="0081414C" w:rsidDel="00D537AB">
            <w:delText xml:space="preserve">cognitive </w:delText>
          </w:r>
        </w:del>
        <w:r w:rsidR="0081414C">
          <w:t xml:space="preserve">load with either non-emotional or emotional properties (Figure 1). </w:t>
        </w:r>
      </w:ins>
      <w:r w:rsidR="00436BF2">
        <w:t xml:space="preserve">After the image matrix, either a happy, angry, or surprised face appeared for 1000 ms, and the participants rated the face </w:t>
      </w:r>
      <w:del w:id="1045" w:author="Nicholas Harp" w:date="2020-03-02T17:26:00Z">
        <w:r w:rsidR="00436BF2" w:rsidDel="00E52AEF">
          <w:delText xml:space="preserve">by </w:delText>
        </w:r>
      </w:del>
      <w:del w:id="1046" w:author="Maital Neta [2]" w:date="2020-02-21T09:46:00Z">
        <w:r w:rsidR="00436BF2" w:rsidDel="00436BF2">
          <w:delText>clicking</w:delText>
        </w:r>
      </w:del>
      <w:ins w:id="1047" w:author="Maital Neta [2]" w:date="2020-02-21T09:46:00Z">
        <w:r w:rsidR="00436BF2">
          <w:t>using the computer mouse to click</w:t>
        </w:r>
      </w:ins>
      <w:r w:rsidR="00436BF2">
        <w:t xml:space="preserve"> on either the positive or negative response option. </w:t>
      </w:r>
      <w:moveToRangeStart w:id="1048" w:author="Maital Neta [2]" w:date="2020-02-21T09:44:00Z" w:name="move33170679"/>
      <w:moveTo w:id="1049" w:author="Maital Neta [2]" w:date="2020-02-21T09:44:00Z">
        <w:r w:rsidR="00436BF2">
          <w:t xml:space="preserve">After the face rating, a single image probe appeared (5000 ms), and participants </w:t>
        </w:r>
      </w:moveTo>
      <w:ins w:id="1050" w:author="Maital Neta [2]" w:date="2020-02-21T09:46:00Z">
        <w:r w:rsidR="00436BF2">
          <w:t xml:space="preserve">again used the computer mouse to </w:t>
        </w:r>
      </w:ins>
      <w:moveTo w:id="1051" w:author="Maital Neta [2]" w:date="2020-02-21T09:44:00Z">
        <w:r w:rsidR="00436BF2">
          <w:t>indicate</w:t>
        </w:r>
        <w:del w:id="1052" w:author="Maital Neta [2]" w:date="2020-02-21T09:46:00Z">
          <w:r w:rsidR="00436BF2" w:rsidDel="00436BF2">
            <w:delText>d</w:delText>
          </w:r>
        </w:del>
        <w:r w:rsidR="00436BF2">
          <w:t xml:space="preserve"> whether the image probe was present in the previous image matrix by clicking either yes (i.e., the image was present) or no (i.e., the image was not present).</w:t>
        </w:r>
      </w:moveTo>
      <w:moveToRangeEnd w:id="1048"/>
      <w:ins w:id="1053" w:author="Maital Neta [2]" w:date="2020-02-21T09:44:00Z">
        <w:r w:rsidR="00436BF2">
          <w:t xml:space="preserve"> </w:t>
        </w:r>
      </w:ins>
      <w:moveToRangeStart w:id="1054" w:author="Maital Neta [2]" w:date="2020-02-21T09:45:00Z" w:name="move33170223"/>
      <w:moveTo w:id="1055" w:author="Maital Neta [2]" w:date="2020-02-21T09:45:00Z">
        <w:r w:rsidR="00436BF2">
          <w:t>The experimenter guided participants through a practice face rating and memory probe trial</w:t>
        </w:r>
      </w:moveTo>
      <w:ins w:id="1056" w:author="Maital Neta [2]" w:date="2020-02-21T09:45:00Z">
        <w:r w:rsidR="00436BF2">
          <w:t>, after which they completed a total of 144 trials</w:t>
        </w:r>
      </w:ins>
      <w:ins w:id="1057" w:author="Maital Neta [2]" w:date="2020-02-21T09:46:00Z">
        <w:r w:rsidR="00436BF2">
          <w:t xml:space="preserve">, </w:t>
        </w:r>
      </w:ins>
      <w:moveTo w:id="1058" w:author="Maital Neta [2]" w:date="2020-02-21T09:45:00Z">
        <w:del w:id="1059" w:author="Maital Neta [2]" w:date="2020-02-21T09:47:00Z">
          <w:r w:rsidR="00436BF2" w:rsidDel="00436BF2">
            <w:delText xml:space="preserve">. Participants responded with the mouse to indicate their response for both the face ratings and the memory probe, </w:delText>
          </w:r>
        </w:del>
        <w:r w:rsidR="00436BF2">
          <w:t>and their mouse movements were recorded throughout.</w:t>
        </w:r>
      </w:moveTo>
      <w:ins w:id="1060" w:author="Maital Neta [2]" w:date="2020-02-21T09:55:00Z">
        <w:r w:rsidR="002324AB">
          <w:t xml:space="preserve"> Notably, in two-choice designs, maximum deviations are often conceptualized as a measure of response competition for ultimately unchosen responses or the degree of uncertainty during the response process (Calcagni, Lombardi, &amp; Sulpizio, 2017; Freeman, Dale, &amp; Farmer, 2011; Hehman, Stolier, &amp; Freeman, 2015).</w:t>
        </w:r>
      </w:ins>
    </w:p>
    <w:p w14:paraId="3D69BD58" w14:textId="45CFF3BF" w:rsidR="00292C48" w:rsidRPr="00132CBE" w:rsidRDefault="00292C48">
      <w:pPr>
        <w:pStyle w:val="Heading2"/>
        <w:rPr>
          <w:moveTo w:id="1061" w:author="Maital Neta [2]" w:date="2020-02-21T09:45:00Z"/>
        </w:rPr>
        <w:pPrChange w:id="1062" w:author="Maital Neta [2]" w:date="2020-02-21T09:50:00Z">
          <w:pPr>
            <w:pStyle w:val="BodyText"/>
          </w:pPr>
        </w:pPrChange>
      </w:pPr>
      <w:ins w:id="1063" w:author="Maital Neta [2]" w:date="2020-02-21T09:50:00Z">
        <w:r>
          <w:t>Stimuli</w:t>
        </w:r>
      </w:ins>
    </w:p>
    <w:moveToRangeEnd w:id="1054"/>
    <w:p w14:paraId="55A13860" w14:textId="0419232F" w:rsidR="005E1C74" w:rsidRDefault="005E1C74" w:rsidP="002324AB">
      <w:pPr>
        <w:pStyle w:val="FirstParagraph"/>
        <w:rPr>
          <w:ins w:id="1064" w:author="Maital Neta [2]" w:date="2020-02-21T09:36:00Z"/>
        </w:rPr>
      </w:pPr>
      <w:r>
        <w:t>A total of 288 scenes (72 positive, 72 negative, and 144 neutral) were selected from the International Affective Picture System (</w:t>
      </w:r>
      <w:r w:rsidR="003B3951">
        <w:t xml:space="preserve">IAPS; </w:t>
      </w:r>
      <w:r>
        <w:t xml:space="preserve">Lang, Bradley, &amp; Cuthbert, 2008) </w:t>
      </w:r>
      <w:commentRangeStart w:id="1065"/>
      <w:r>
        <w:t>for use in the matrices</w:t>
      </w:r>
      <w:commentRangeEnd w:id="1065"/>
      <w:r w:rsidR="00883F28">
        <w:rPr>
          <w:rStyle w:val="CommentReference"/>
          <w:rFonts w:asciiTheme="minorHAnsi" w:hAnsiTheme="minorHAnsi"/>
        </w:rPr>
        <w:commentReference w:id="1065"/>
      </w:r>
      <w:ins w:id="1066" w:author="Nicholas Harp" w:date="2020-02-27T08:37:00Z">
        <w:r w:rsidR="00D537AB">
          <w:t>.</w:t>
        </w:r>
      </w:ins>
      <w:del w:id="1067" w:author="Nicholas Harp" w:date="2020-02-27T08:37:00Z">
        <w:r w:rsidDel="00D537AB">
          <w:delText>,</w:delText>
        </w:r>
      </w:del>
      <w:r>
        <w:t xml:space="preserve"> </w:t>
      </w:r>
      <w:ins w:id="1068" w:author="Nicholas Harp" w:date="2020-02-27T08:37:00Z">
        <w:r w:rsidR="00D537AB">
          <w:t>A</w:t>
        </w:r>
      </w:ins>
      <w:ins w:id="1069" w:author="Nicholas Harp" w:date="2020-02-27T08:36:00Z">
        <w:r w:rsidR="00D537AB">
          <w:t xml:space="preserve">n additional 61 IAPS images were used during memory probes, but never appeared in the image matrices. </w:t>
        </w:r>
      </w:ins>
      <w:del w:id="1070" w:author="Nicholas Harp" w:date="2020-02-27T08:37:00Z">
        <w:r w:rsidDel="00D537AB">
          <w:delText xml:space="preserve">and </w:delText>
        </w:r>
      </w:del>
      <w:ins w:id="1071" w:author="Nicholas Harp" w:date="2020-02-27T08:37:00Z">
        <w:r w:rsidR="00D537AB">
          <w:t>T</w:t>
        </w:r>
      </w:ins>
      <w:del w:id="1072" w:author="Nicholas Harp" w:date="2020-02-27T08:37:00Z">
        <w:r w:rsidDel="00D537AB">
          <w:delText>t</w:delText>
        </w:r>
      </w:del>
      <w:r>
        <w:t>he positive and negative images</w:t>
      </w:r>
      <w:ins w:id="1073" w:author="Nicholas Harp" w:date="2020-02-27T08:37:00Z">
        <w:r w:rsidR="00D537AB">
          <w:t xml:space="preserve"> used in the matrices</w:t>
        </w:r>
      </w:ins>
      <w:r>
        <w:t xml:space="preserve"> did not differ in arousal</w:t>
      </w:r>
      <w:r w:rsidR="00CA29AE">
        <w:t xml:space="preserve"> after testing with a Wilcoxon signed-rank test</w:t>
      </w:r>
      <w:r>
        <w:t xml:space="preserve"> (</w:t>
      </w:r>
      <w:r w:rsidRPr="00292C48">
        <w:rPr>
          <w:i/>
          <w:iCs/>
        </w:rPr>
        <w:t>Z</w:t>
      </w:r>
      <w:r>
        <w:t xml:space="preserve"> = -0.23, </w:t>
      </w:r>
      <w:r w:rsidRPr="00292C48">
        <w:rPr>
          <w:i/>
          <w:iCs/>
        </w:rPr>
        <w:t>p</w:t>
      </w:r>
      <w:r>
        <w:t xml:space="preserve"> = 0.82). </w:t>
      </w:r>
      <w:ins w:id="1074" w:author="Nicholas Harp" w:date="2020-02-06T13:22:00Z">
        <w:del w:id="1075" w:author="Maital Neta [2]" w:date="2020-02-21T09:48:00Z">
          <w:r w:rsidR="003B3951" w:rsidDel="00883F28">
            <w:delText xml:space="preserve">These images are widely used and previous studies have used IAPS images for assessing </w:delText>
          </w:r>
          <w:r w:rsidR="00FA0680" w:rsidDel="00883F28">
            <w:delText xml:space="preserve">the effects of emotional compared to non-emotional </w:delText>
          </w:r>
        </w:del>
      </w:ins>
      <w:ins w:id="1076" w:author="Nicholas Harp" w:date="2020-02-06T13:23:00Z">
        <w:del w:id="1077" w:author="Maital Neta [2]" w:date="2020-02-21T09:48:00Z">
          <w:r w:rsidR="00FA0680" w:rsidDel="00883F28">
            <w:delText>stimuli (</w:delText>
          </w:r>
        </w:del>
      </w:ins>
      <w:ins w:id="1078" w:author="Nicholas Harp" w:date="2020-02-06T13:30:00Z">
        <w:del w:id="1079" w:author="Maital Neta [2]" w:date="2020-02-21T09:48:00Z">
          <w:r w:rsidR="00FA0680" w:rsidDel="00883F28">
            <w:delText xml:space="preserve">Blair et al., 2007; </w:delText>
          </w:r>
        </w:del>
      </w:ins>
      <w:ins w:id="1080" w:author="Nicholas Harp" w:date="2020-02-06T13:29:00Z">
        <w:del w:id="1081" w:author="Maital Neta [2]" w:date="2020-02-21T09:48:00Z">
          <w:r w:rsidR="00FA0680" w:rsidRPr="00FA0680" w:rsidDel="00883F28">
            <w:delText>Ciesielski</w:delText>
          </w:r>
        </w:del>
      </w:ins>
      <w:ins w:id="1082" w:author="Nicholas Harp" w:date="2020-02-06T13:23:00Z">
        <w:del w:id="1083" w:author="Maital Neta [2]" w:date="2020-02-21T09:48:00Z">
          <w:r w:rsidR="00FA0680" w:rsidDel="00883F28">
            <w:delText>,</w:delText>
          </w:r>
        </w:del>
      </w:ins>
      <w:ins w:id="1084" w:author="Nicholas Harp" w:date="2020-02-06T13:29:00Z">
        <w:del w:id="1085" w:author="Maital Neta [2]" w:date="2020-02-21T09:48:00Z">
          <w:r w:rsidR="00FA0680" w:rsidDel="00883F28">
            <w:delText xml:space="preserve"> Armstrong, Zald, &amp; Olatunji, 2010</w:delText>
          </w:r>
        </w:del>
      </w:ins>
      <w:ins w:id="1086" w:author="Nicholas Harp" w:date="2020-02-06T13:23:00Z">
        <w:del w:id="1087" w:author="Maital Neta [2]" w:date="2020-02-21T09:48:00Z">
          <w:r w:rsidR="00FA0680" w:rsidDel="00883F28">
            <w:delText xml:space="preserve">). </w:delText>
          </w:r>
        </w:del>
      </w:ins>
      <w:ins w:id="1088" w:author="Nicholas Harp" w:date="2020-01-29T14:35:00Z">
        <w:r w:rsidR="00A06813">
          <w:t xml:space="preserve">For the matrices with emotional properties, there were an equal number of positive and negative images within a matrix. </w:t>
        </w:r>
      </w:ins>
      <w:ins w:id="1089" w:author="Maital Neta [2]" w:date="2020-02-21T09:51:00Z">
        <w:r w:rsidR="00292C48">
          <w:t xml:space="preserve">We used a combination of positive and negative images for this condition in order to avoid </w:t>
        </w:r>
      </w:ins>
      <w:commentRangeStart w:id="1090"/>
      <w:ins w:id="1091" w:author="Nicholas Harp" w:date="2020-01-29T14:35:00Z">
        <w:del w:id="1092" w:author="Maital Neta [2]" w:date="2020-02-21T09:51:00Z">
          <w:r w:rsidR="00A06813" w:rsidDel="00292C48">
            <w:delText xml:space="preserve">Disambiguating the effects of positive and negative valence loads would prove difficult as these valence effects could result in </w:delText>
          </w:r>
        </w:del>
        <w:r w:rsidR="00A06813">
          <w:t>priming effects</w:t>
        </w:r>
      </w:ins>
      <w:ins w:id="1093" w:author="Maital Neta [2]" w:date="2020-02-21T09:51:00Z">
        <w:r w:rsidR="00292C48">
          <w:t xml:space="preserve"> on the </w:t>
        </w:r>
      </w:ins>
      <w:ins w:id="1094" w:author="Maital Neta [2]" w:date="2020-02-21T09:52:00Z">
        <w:r w:rsidR="00292C48">
          <w:t xml:space="preserve">subsequent </w:t>
        </w:r>
      </w:ins>
      <w:ins w:id="1095" w:author="Maital Neta [2]" w:date="2020-02-21T09:51:00Z">
        <w:r w:rsidR="00292C48">
          <w:t>face</w:t>
        </w:r>
      </w:ins>
      <w:ins w:id="1096" w:author="Maital Neta [2]" w:date="2020-02-21T09:52:00Z">
        <w:r w:rsidR="00292C48">
          <w:t xml:space="preserve"> ratings</w:t>
        </w:r>
      </w:ins>
      <w:ins w:id="1097" w:author="Nicholas Harp" w:date="2020-01-29T14:35:00Z">
        <w:r w:rsidR="00A06813">
          <w:t xml:space="preserve"> (e.g., Flexas, Rosselló, Christensen, Nada, </w:t>
        </w:r>
        <w:r w:rsidR="00A06813">
          <w:lastRenderedPageBreak/>
          <w:t xml:space="preserve">La Rosa, &amp; Munar, 2013), </w:t>
        </w:r>
        <w:del w:id="1098" w:author="Maital Neta [2]" w:date="2020-02-21T09:52:00Z">
          <w:r w:rsidR="00A06813" w:rsidDel="00292C48">
            <w:delText>and</w:delText>
          </w:r>
        </w:del>
      </w:ins>
      <w:ins w:id="1099" w:author="Maital Neta [2]" w:date="2020-02-21T09:52:00Z">
        <w:r w:rsidR="00292C48">
          <w:t>particularly given that</w:t>
        </w:r>
      </w:ins>
      <w:ins w:id="1100" w:author="Nicholas Harp" w:date="2020-01-29T14:35:00Z">
        <w:r w:rsidR="00A06813">
          <w:t xml:space="preserve"> previous work has shown that </w:t>
        </w:r>
        <w:del w:id="1101" w:author="Maital Neta [2]" w:date="2020-02-21T09:52:00Z">
          <w:r w:rsidR="00A06813" w:rsidDel="00292C48">
            <w:delText xml:space="preserve">participants’ valence bias shifts towards the valence of more frequently occurring stimuli when surprised expressions are consistently preceded and followed by either angry or happy faces, </w:delText>
          </w:r>
        </w:del>
      </w:ins>
      <w:ins w:id="1102" w:author="Maital Neta [2]" w:date="2020-02-21T09:52:00Z">
        <w:r w:rsidR="00292C48">
          <w:t xml:space="preserve">ratings of surprised faces are sensitive to </w:t>
        </w:r>
        <w:r w:rsidR="002324AB">
          <w:t xml:space="preserve">valence priming </w:t>
        </w:r>
      </w:ins>
      <w:ins w:id="1103" w:author="Nicholas Harp" w:date="2020-01-29T14:35:00Z">
        <w:r w:rsidR="00A06813">
          <w:t xml:space="preserve">(Neta et al., 2011). </w:t>
        </w:r>
      </w:ins>
      <w:commentRangeEnd w:id="1090"/>
      <w:r w:rsidR="00AD4C36">
        <w:rPr>
          <w:rStyle w:val="CommentReference"/>
          <w:rFonts w:asciiTheme="minorHAnsi" w:hAnsiTheme="minorHAnsi"/>
        </w:rPr>
        <w:commentReference w:id="1090"/>
      </w:r>
    </w:p>
    <w:p w14:paraId="2E3E2B8C" w14:textId="1CE0B1D2" w:rsidR="00A06813" w:rsidRDefault="005E1C74" w:rsidP="00334150">
      <w:pPr>
        <w:pStyle w:val="FirstParagraph"/>
        <w:rPr>
          <w:ins w:id="1104" w:author="Nicholas Harp" w:date="2020-01-29T14:35:00Z"/>
        </w:rPr>
      </w:pPr>
      <w:r>
        <w:t xml:space="preserve">The </w:t>
      </w:r>
      <w:ins w:id="1105" w:author="Nicholas Harp" w:date="2020-01-30T08:55:00Z">
        <w:r>
          <w:t xml:space="preserve">face </w:t>
        </w:r>
      </w:ins>
      <w:r>
        <w:t>stimuli included</w:t>
      </w:r>
      <w:ins w:id="1106" w:author="Nicholas Harp" w:date="2020-01-30T08:55:00Z">
        <w:r>
          <w:t xml:space="preserve"> </w:t>
        </w:r>
        <w:del w:id="1107" w:author="Maital Neta [2]" w:date="2020-02-21T09:54:00Z">
          <w:r w:rsidDel="002324AB">
            <w:delText>selections</w:delText>
          </w:r>
        </w:del>
      </w:ins>
      <w:ins w:id="1108" w:author="Maital Neta [2]" w:date="2020-02-21T09:54:00Z">
        <w:r w:rsidR="002324AB">
          <w:t>images</w:t>
        </w:r>
      </w:ins>
      <w:r>
        <w:t xml:space="preserve"> from </w:t>
      </w:r>
      <w:del w:id="1109" w:author="Nicholas Harp" w:date="2020-01-30T08:55:00Z">
        <w:r w:rsidDel="005E1C74">
          <w:delText xml:space="preserve">faces from </w:delText>
        </w:r>
      </w:del>
      <w:r>
        <w:t xml:space="preserve">the NimStim (Tottenham et al., 2009) and Karolinska Directed Emotional Faces (Lundqvist, Flykt, &amp; Öhman, 1998) stimuli sets, as in previous work (Brown et al., 2017; Neta &amp; Whalen, 2010). The faces consisted of 34 unique identities including </w:t>
      </w:r>
      <w:commentRangeStart w:id="1110"/>
      <w:commentRangeStart w:id="1111"/>
      <w:commentRangeStart w:id="1112"/>
      <w:commentRangeStart w:id="1113"/>
      <w:r>
        <w:t>1</w:t>
      </w:r>
      <w:ins w:id="1114" w:author="Nicholas Harp" w:date="2020-02-27T10:43:00Z">
        <w:r w:rsidR="006A716B">
          <w:t>2</w:t>
        </w:r>
      </w:ins>
      <w:del w:id="1115" w:author="Nicholas Harp" w:date="2020-02-27T10:43:00Z">
        <w:r w:rsidDel="006A716B">
          <w:delText>1</w:delText>
        </w:r>
      </w:del>
      <w:r>
        <w:t xml:space="preserve"> </w:t>
      </w:r>
      <w:commentRangeEnd w:id="1110"/>
      <w:r w:rsidR="00AD4C36">
        <w:rPr>
          <w:rStyle w:val="CommentReference"/>
          <w:rFonts w:asciiTheme="minorHAnsi" w:hAnsiTheme="minorHAnsi"/>
        </w:rPr>
        <w:commentReference w:id="1110"/>
      </w:r>
      <w:commentRangeEnd w:id="1111"/>
      <w:r w:rsidR="007B0235">
        <w:rPr>
          <w:rStyle w:val="CommentReference"/>
          <w:rFonts w:asciiTheme="minorHAnsi" w:hAnsiTheme="minorHAnsi"/>
        </w:rPr>
        <w:commentReference w:id="1111"/>
      </w:r>
      <w:commentRangeEnd w:id="1112"/>
      <w:r w:rsidR="002324AB">
        <w:rPr>
          <w:rStyle w:val="CommentReference"/>
          <w:rFonts w:asciiTheme="minorHAnsi" w:hAnsiTheme="minorHAnsi"/>
        </w:rPr>
        <w:commentReference w:id="1112"/>
      </w:r>
      <w:commentRangeEnd w:id="1113"/>
      <w:r w:rsidR="00B62BF5">
        <w:rPr>
          <w:rStyle w:val="CommentReference"/>
          <w:rFonts w:asciiTheme="minorHAnsi" w:hAnsiTheme="minorHAnsi"/>
        </w:rPr>
        <w:commentReference w:id="1113"/>
      </w:r>
      <w:r>
        <w:t xml:space="preserve">angry, 12 happy, and 24 surprised expressions organized pseudorandomly. </w:t>
      </w:r>
      <w:moveFromRangeStart w:id="1116" w:author="Maital Neta [2]" w:date="2020-02-21T09:44:00Z" w:name="move33170679"/>
      <w:moveFrom w:id="1117" w:author="Maital Neta [2]" w:date="2020-02-21T09:44:00Z">
        <w:ins w:id="1118" w:author="Nicholas Harp" w:date="2020-01-29T14:35:00Z">
          <w:r w:rsidR="00A06813" w:rsidDel="00436BF2">
            <w:t>After the face rating, a single image probe appeared (5000 ms), and participants indicated whether the image probe was present in the previous image matrix by clicking either yes (i.e., the image was present) or no (i.e., the image was not present).</w:t>
          </w:r>
        </w:ins>
      </w:moveFrom>
      <w:moveFromRangeEnd w:id="1116"/>
    </w:p>
    <w:p w14:paraId="4C3352AD" w14:textId="2B1B2222" w:rsidR="00E75F14" w:rsidRDefault="00741A67" w:rsidP="00BA7EFC">
      <w:pPr>
        <w:pStyle w:val="FirstParagraph"/>
      </w:pPr>
      <w:r>
        <w:rPr>
          <w:noProof/>
        </w:rPr>
        <w:drawing>
          <wp:inline distT="0" distB="0" distL="0" distR="0" wp14:anchorId="0C8BB122" wp14:editId="764BE440">
            <wp:extent cx="5971540" cy="325120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12 at 11.28.02 AM.png"/>
                    <pic:cNvPicPr/>
                  </pic:nvPicPr>
                  <pic:blipFill>
                    <a:blip r:embed="rId11">
                      <a:extLst>
                        <a:ext uri="{28A0092B-C50C-407E-A947-70E740481C1C}">
                          <a14:useLocalDpi xmlns:a14="http://schemas.microsoft.com/office/drawing/2010/main" val="0"/>
                        </a:ext>
                      </a:extLst>
                    </a:blip>
                    <a:stretch>
                      <a:fillRect/>
                    </a:stretch>
                  </pic:blipFill>
                  <pic:spPr>
                    <a:xfrm>
                      <a:off x="0" y="0"/>
                      <a:ext cx="5971540" cy="3251200"/>
                    </a:xfrm>
                    <a:prstGeom prst="rect">
                      <a:avLst/>
                    </a:prstGeom>
                  </pic:spPr>
                </pic:pic>
              </a:graphicData>
            </a:graphic>
          </wp:inline>
        </w:drawing>
      </w:r>
    </w:p>
    <w:p w14:paraId="4ED2B37A" w14:textId="1DBB8CE8" w:rsidR="00741A67" w:rsidRDefault="00741A67">
      <w:pPr>
        <w:pStyle w:val="Heading2"/>
      </w:pPr>
      <w:bookmarkStart w:id="1119" w:name="data-analysis"/>
      <w:r>
        <w:t>Figure 1</w:t>
      </w:r>
      <w:r w:rsidR="003976D7">
        <w:t>: Instructions for the</w:t>
      </w:r>
      <w:r w:rsidR="00BA7EFC">
        <w:t xml:space="preserve"> working memory and valence bias</w:t>
      </w:r>
      <w:r w:rsidR="003976D7">
        <w:t xml:space="preserve"> task and sample images. </w:t>
      </w:r>
    </w:p>
    <w:p w14:paraId="67F794A8" w14:textId="58805892" w:rsidR="00E75F14" w:rsidRDefault="00C95E64">
      <w:pPr>
        <w:pStyle w:val="Heading2"/>
      </w:pPr>
      <w:r>
        <w:t>Data analysis</w:t>
      </w:r>
      <w:bookmarkEnd w:id="1119"/>
    </w:p>
    <w:p w14:paraId="200EDAC2" w14:textId="3ECB87DF" w:rsidR="00E75F14" w:rsidDel="004D1425" w:rsidRDefault="00C95E64" w:rsidP="00C27DCC">
      <w:pPr>
        <w:pStyle w:val="FirstParagraph"/>
        <w:rPr>
          <w:del w:id="1120" w:author="Nicholas Harp" w:date="2020-02-05T13:38:00Z"/>
        </w:rPr>
      </w:pPr>
      <w:r>
        <w:t xml:space="preserve">We used R (Version 3.6.0; </w:t>
      </w:r>
      <w:del w:id="1121" w:author="Nicholas Harp" w:date="2020-02-24T08:26:00Z">
        <w:r w:rsidRPr="003225B5" w:rsidDel="003225B5">
          <w:rPr>
            <w:bCs/>
            <w:rPrChange w:id="1122" w:author="Nicholas Harp" w:date="2020-02-24T08:26:00Z">
              <w:rPr>
                <w:b/>
              </w:rPr>
            </w:rPrChange>
          </w:rPr>
          <w:delText>???</w:delText>
        </w:r>
        <w:r w:rsidRPr="003225B5" w:rsidDel="003225B5">
          <w:rPr>
            <w:bCs/>
          </w:rPr>
          <w:delText xml:space="preserve">) </w:delText>
        </w:r>
      </w:del>
      <w:ins w:id="1123" w:author="Nicholas Harp" w:date="2020-02-24T08:26:00Z">
        <w:r w:rsidR="003225B5" w:rsidRPr="003225B5">
          <w:rPr>
            <w:bCs/>
            <w:rPrChange w:id="1124" w:author="Nicholas Harp" w:date="2020-02-24T08:26:00Z">
              <w:rPr>
                <w:b/>
              </w:rPr>
            </w:rPrChange>
          </w:rPr>
          <w:t>R Core Team, 2019)</w:t>
        </w:r>
        <w:r w:rsidR="003225B5">
          <w:t xml:space="preserve"> </w:t>
        </w:r>
      </w:ins>
      <w:r>
        <w:t>for all our analyses. Data preprocessing</w:t>
      </w:r>
      <w:r w:rsidR="007574F2">
        <w:t>, analysis, and plotting</w:t>
      </w:r>
      <w:r>
        <w:t xml:space="preserve"> w</w:t>
      </w:r>
      <w:r w:rsidR="007574F2">
        <w:t>ere</w:t>
      </w:r>
      <w:r>
        <w:t xml:space="preserve"> completed in R using the mousetrap</w:t>
      </w:r>
      <w:r w:rsidR="007574F2">
        <w:t xml:space="preserve"> </w:t>
      </w:r>
      <w:ins w:id="1125" w:author="Nicholas Harp" w:date="2020-02-24T08:31:00Z">
        <w:r w:rsidR="00485591">
          <w:t>(</w:t>
        </w:r>
        <w:r w:rsidR="00485591" w:rsidRPr="00485591">
          <w:t>Kieslich, Henninger, Wulff, Haslbeck, Schulte-Mecklenbeck</w:t>
        </w:r>
        <w:r w:rsidR="00485591">
          <w:t xml:space="preserve">, </w:t>
        </w:r>
        <w:r w:rsidR="00485591" w:rsidRPr="00485591">
          <w:t>2019</w:t>
        </w:r>
      </w:ins>
      <w:del w:id="1126" w:author="Nicholas Harp" w:date="2020-02-24T08:31:00Z">
        <w:r w:rsidDel="00485591">
          <w:delText>(</w:delText>
        </w:r>
        <w:r w:rsidDel="00485591">
          <w:rPr>
            <w:b/>
          </w:rPr>
          <w:delText>???</w:delText>
        </w:r>
      </w:del>
      <w:r>
        <w:t>)</w:t>
      </w:r>
      <w:r w:rsidR="007574F2">
        <w:t>, lme4 (</w:t>
      </w:r>
      <w:ins w:id="1127" w:author="Nicholas Harp" w:date="2020-02-24T08:34:00Z">
        <w:r w:rsidR="008420AB" w:rsidRPr="000C2B3C">
          <w:t>Bates, Maechle</w:t>
        </w:r>
        <w:r w:rsidR="008420AB">
          <w:t>r,</w:t>
        </w:r>
        <w:r w:rsidR="008420AB" w:rsidRPr="000C2B3C">
          <w:t xml:space="preserve"> Bolker, </w:t>
        </w:r>
        <w:r w:rsidR="008420AB">
          <w:t xml:space="preserve">&amp; </w:t>
        </w:r>
        <w:r w:rsidR="008420AB" w:rsidRPr="000C2B3C">
          <w:t>Walker</w:t>
        </w:r>
        <w:r w:rsidR="008420AB">
          <w:t xml:space="preserve">, </w:t>
        </w:r>
        <w:r w:rsidR="008420AB" w:rsidRPr="000C2B3C">
          <w:t>2015</w:t>
        </w:r>
      </w:ins>
      <w:del w:id="1128" w:author="Nicholas Harp" w:date="2020-02-24T08:34:00Z">
        <w:r w:rsidR="007574F2" w:rsidDel="008420AB">
          <w:delText>???</w:delText>
        </w:r>
      </w:del>
      <w:r w:rsidR="007574F2">
        <w:t>),</w:t>
      </w:r>
      <w:ins w:id="1129" w:author="Nicholas Harp" w:date="2020-01-30T09:12:00Z">
        <w:r w:rsidR="004326A2">
          <w:t xml:space="preserve"> </w:t>
        </w:r>
      </w:ins>
      <w:r w:rsidR="007574F2">
        <w:t xml:space="preserve">and ggplot2 </w:t>
      </w:r>
      <w:ins w:id="1130" w:author="Nicholas Harp" w:date="2020-02-24T08:36:00Z">
        <w:r w:rsidR="00C26A26">
          <w:t>(Wickham, 2016</w:t>
        </w:r>
      </w:ins>
      <w:del w:id="1131" w:author="Nicholas Harp" w:date="2020-02-24T08:36:00Z">
        <w:r w:rsidR="007574F2" w:rsidDel="00C26A26">
          <w:delText>(???</w:delText>
        </w:r>
      </w:del>
      <w:r w:rsidR="007574F2">
        <w:t>) packages</w:t>
      </w:r>
      <w:commentRangeStart w:id="1132"/>
      <w:r>
        <w:t xml:space="preserve">. </w:t>
      </w:r>
      <w:del w:id="1133" w:author="Nicholas Harp" w:date="2020-02-07T12:47:00Z">
        <w:r w:rsidR="00C27DCC" w:rsidDel="0005047F">
          <w:delText xml:space="preserve">First, trials were screened for </w:delText>
        </w:r>
        <w:commentRangeStart w:id="1134"/>
        <w:commentRangeStart w:id="1135"/>
        <w:commentRangeStart w:id="1136"/>
        <w:r w:rsidR="00F41AAA" w:rsidDel="0005047F">
          <w:delText>reaction time</w:delText>
        </w:r>
        <w:r w:rsidR="00C27DCC" w:rsidDel="0005047F">
          <w:delText xml:space="preserve"> outliers</w:delText>
        </w:r>
        <w:r w:rsidR="00F41AAA" w:rsidDel="0005047F">
          <w:delText xml:space="preserve"> </w:delText>
        </w:r>
        <w:commentRangeEnd w:id="1134"/>
        <w:r w:rsidR="00AD4C36" w:rsidDel="0005047F">
          <w:rPr>
            <w:rStyle w:val="CommentReference"/>
            <w:rFonts w:asciiTheme="minorHAnsi" w:hAnsiTheme="minorHAnsi"/>
          </w:rPr>
          <w:commentReference w:id="1134"/>
        </w:r>
        <w:commentRangeEnd w:id="1135"/>
        <w:r w:rsidR="002344B4" w:rsidDel="0005047F">
          <w:rPr>
            <w:rStyle w:val="CommentReference"/>
            <w:rFonts w:asciiTheme="minorHAnsi" w:hAnsiTheme="minorHAnsi"/>
          </w:rPr>
          <w:commentReference w:id="1135"/>
        </w:r>
        <w:commentRangeEnd w:id="1136"/>
        <w:r w:rsidR="004D1425" w:rsidDel="0005047F">
          <w:rPr>
            <w:rStyle w:val="CommentReference"/>
            <w:rFonts w:asciiTheme="minorHAnsi" w:hAnsiTheme="minorHAnsi"/>
          </w:rPr>
          <w:commentReference w:id="1136"/>
        </w:r>
        <w:r w:rsidR="00F41AAA" w:rsidDel="0005047F">
          <w:delText xml:space="preserve">(i.e., &gt; </w:delText>
        </w:r>
        <w:r w:rsidR="00890073" w:rsidDel="0005047F">
          <w:delText>three</w:delText>
        </w:r>
        <w:r w:rsidR="00F41AAA" w:rsidDel="0005047F">
          <w:delText xml:space="preserve"> standard devations above the mean)</w:delText>
        </w:r>
        <w:r w:rsidR="00C27DCC" w:rsidDel="0005047F">
          <w:delText xml:space="preserve"> and subsequently removed</w:delText>
        </w:r>
      </w:del>
      <w:del w:id="1137" w:author="Nicholas Harp" w:date="2020-02-06T14:07:00Z">
        <w:r w:rsidR="00C27DCC" w:rsidDel="00F923F9">
          <w:delText>.</w:delText>
        </w:r>
      </w:del>
      <w:del w:id="1138" w:author="Nicholas Harp" w:date="2020-02-07T12:47:00Z">
        <w:r w:rsidR="00C27DCC" w:rsidDel="0005047F">
          <w:delText xml:space="preserve"> </w:delText>
        </w:r>
      </w:del>
      <w:ins w:id="1139" w:author="Nicholas Harp" w:date="2020-02-07T11:40:00Z">
        <w:r w:rsidR="00A3787E">
          <w:t>W</w:t>
        </w:r>
      </w:ins>
      <w:commentRangeEnd w:id="1132"/>
      <w:ins w:id="1140" w:author="Nicholas Harp" w:date="2020-02-07T12:47:00Z">
        <w:r w:rsidR="0005047F">
          <w:t>hil</w:t>
        </w:r>
        <w:r w:rsidR="0005047F">
          <w:rPr>
            <w:rStyle w:val="CommentReference"/>
            <w:rFonts w:asciiTheme="minorHAnsi" w:hAnsiTheme="minorHAnsi"/>
          </w:rPr>
          <w:commentReference w:id="1132"/>
        </w:r>
      </w:ins>
      <w:ins w:id="1141" w:author="Nicholas Harp" w:date="2020-02-07T11:40:00Z">
        <w:r w:rsidR="00A3787E">
          <w:t>e</w:t>
        </w:r>
      </w:ins>
      <w:ins w:id="1142" w:author="Nicholas Harp" w:date="2020-02-07T12:47:00Z">
        <w:r w:rsidR="0005047F">
          <w:t xml:space="preserve"> it i</w:t>
        </w:r>
      </w:ins>
      <w:ins w:id="1143" w:author="Nicholas Harp" w:date="2020-02-07T12:48:00Z">
        <w:r w:rsidR="0005047F">
          <w:t xml:space="preserve">s possible that trials in which participants </w:t>
        </w:r>
        <w:r w:rsidR="0005047F">
          <w:lastRenderedPageBreak/>
          <w:t>responded incorrectly to the memory probe indicated a manipulation failure (</w:t>
        </w:r>
      </w:ins>
      <w:ins w:id="1144" w:author="Nicholas Harp" w:date="2020-02-07T12:53:00Z">
        <w:r w:rsidR="00E71EB9">
          <w:t>i.e., the participant was not maintaining the images in memory</w:t>
        </w:r>
      </w:ins>
      <w:ins w:id="1145" w:author="Nicholas Harp" w:date="2020-02-07T12:48:00Z">
        <w:r w:rsidR="0005047F">
          <w:t>), we</w:t>
        </w:r>
      </w:ins>
      <w:ins w:id="1146" w:author="Nicholas Harp" w:date="2020-02-07T11:40:00Z">
        <w:r w:rsidR="00A3787E">
          <w:t xml:space="preserve"> included all trials regardless of accurac</w:t>
        </w:r>
      </w:ins>
      <w:ins w:id="1147" w:author="Nicholas Harp" w:date="2020-02-07T12:52:00Z">
        <w:r w:rsidR="00E71EB9">
          <w:t xml:space="preserve">y due to </w:t>
        </w:r>
      </w:ins>
      <w:ins w:id="1148" w:author="Nicholas Harp" w:date="2020-02-07T12:54:00Z">
        <w:r w:rsidR="00E71EB9">
          <w:t>the lack of an</w:t>
        </w:r>
      </w:ins>
      <w:ins w:id="1149" w:author="Nicholas Harp" w:date="2020-02-07T12:52:00Z">
        <w:r w:rsidR="00E71EB9">
          <w:t xml:space="preserve"> objective method for </w:t>
        </w:r>
      </w:ins>
      <w:ins w:id="1150" w:author="Nicholas Harp" w:date="2020-02-07T12:54:00Z">
        <w:del w:id="1151" w:author="Maital Neta [2]" w:date="2020-02-21T10:34:00Z">
          <w:r w:rsidR="00E71EB9" w:rsidDel="008034A2">
            <w:delText>indicating</w:delText>
          </w:r>
        </w:del>
      </w:ins>
      <w:ins w:id="1152" w:author="Nicholas Harp" w:date="2020-02-07T12:52:00Z">
        <w:del w:id="1153" w:author="Maital Neta [2]" w:date="2020-02-21T10:34:00Z">
          <w:r w:rsidR="00E71EB9" w:rsidDel="008034A2">
            <w:delText xml:space="preserve"> manipulation </w:delText>
          </w:r>
        </w:del>
      </w:ins>
      <w:del w:id="1154" w:author="Maital Neta [2]" w:date="2020-02-21T10:34:00Z">
        <w:r w:rsidR="00C27DCC" w:rsidRPr="00E71EB9" w:rsidDel="008034A2">
          <w:delText xml:space="preserve">Additionally, we removed the preceding face rating trial for any incorrect memory probe trials, as these trials can be considered a manipulation </w:delText>
        </w:r>
        <w:commentRangeStart w:id="1155"/>
        <w:commentRangeStart w:id="1156"/>
        <w:r w:rsidR="00C27DCC" w:rsidRPr="00E71EB9" w:rsidDel="008034A2">
          <w:delText>failure</w:delText>
        </w:r>
      </w:del>
      <w:commentRangeEnd w:id="1155"/>
      <w:ins w:id="1157" w:author="Nicholas Harp" w:date="2020-02-07T12:53:00Z">
        <w:del w:id="1158" w:author="Maital Neta [2]" w:date="2020-02-21T10:34:00Z">
          <w:r w:rsidR="00E71EB9" w:rsidRPr="00706C8A" w:rsidDel="008034A2">
            <w:delText xml:space="preserve"> </w:delText>
          </w:r>
        </w:del>
      </w:ins>
      <w:ins w:id="1159" w:author="Nicholas Harp" w:date="2020-02-07T12:54:00Z">
        <w:del w:id="1160" w:author="Maital Neta [2]" w:date="2020-02-21T10:34:00Z">
          <w:r w:rsidR="00E71EB9" w:rsidDel="008034A2">
            <w:delText>over</w:delText>
          </w:r>
        </w:del>
      </w:ins>
      <w:ins w:id="1161" w:author="Nicholas Harp" w:date="2020-02-07T12:53:00Z">
        <w:del w:id="1162" w:author="Maital Neta [2]" w:date="2020-02-21T10:34:00Z">
          <w:r w:rsidR="00E71EB9" w:rsidDel="008034A2">
            <w:delText xml:space="preserve"> </w:delText>
          </w:r>
          <w:r w:rsidR="00E71EB9" w:rsidRPr="00706C8A" w:rsidDel="008034A2">
            <w:delText>alternative explanations</w:delText>
          </w:r>
        </w:del>
      </w:ins>
      <w:del w:id="1163" w:author="Maital Neta [2]" w:date="2020-02-21T10:34:00Z">
        <w:r w:rsidR="00AD4C36" w:rsidRPr="00706C8A" w:rsidDel="008034A2">
          <w:commentReference w:id="1155"/>
        </w:r>
      </w:del>
      <w:commentRangeEnd w:id="1156"/>
      <w:ins w:id="1164" w:author="Nicholas Harp" w:date="2020-02-07T12:55:00Z">
        <w:del w:id="1165" w:author="Maital Neta [2]" w:date="2020-02-21T10:34:00Z">
          <w:r w:rsidR="00E71EB9" w:rsidDel="008034A2">
            <w:delText xml:space="preserve"> for the </w:delText>
          </w:r>
        </w:del>
      </w:ins>
      <w:ins w:id="1166" w:author="Nicholas Harp" w:date="2020-02-07T12:56:00Z">
        <w:del w:id="1167" w:author="Maital Neta [2]" w:date="2020-02-21T10:34:00Z">
          <w:r w:rsidR="00E71EB9" w:rsidDel="008034A2">
            <w:delText>incorrect response</w:delText>
          </w:r>
        </w:del>
      </w:ins>
      <w:del w:id="1168" w:author="Maital Neta [2]" w:date="2020-02-21T10:34:00Z">
        <w:r w:rsidR="002344B4" w:rsidRPr="00E71EB9" w:rsidDel="008034A2">
          <w:rPr>
            <w:rStyle w:val="CommentReference"/>
          </w:rPr>
          <w:commentReference w:id="1156"/>
        </w:r>
      </w:del>
      <w:ins w:id="1169" w:author="Maital Neta [2]" w:date="2020-02-21T10:34:00Z">
        <w:r w:rsidR="008034A2">
          <w:t xml:space="preserve">determining whether or not the participants </w:t>
        </w:r>
      </w:ins>
      <w:ins w:id="1170" w:author="Maital Neta [2]" w:date="2020-02-21T10:35:00Z">
        <w:r w:rsidR="00706C8A">
          <w:t>were</w:t>
        </w:r>
      </w:ins>
      <w:ins w:id="1171" w:author="Maital Neta [2]" w:date="2020-02-21T10:34:00Z">
        <w:r w:rsidR="008034A2">
          <w:t xml:space="preserve"> attempting to remember the images in the matrix</w:t>
        </w:r>
      </w:ins>
      <w:r w:rsidR="00C27DCC" w:rsidRPr="00E71EB9">
        <w:t>.</w:t>
      </w:r>
      <w:r w:rsidR="00C27DCC">
        <w:t xml:space="preserve"> </w:t>
      </w:r>
      <w:commentRangeStart w:id="1172"/>
      <w:del w:id="1173" w:author="Maital Neta [2]" w:date="2020-02-21T10:35:00Z">
        <w:r w:rsidR="00C27DCC" w:rsidDel="00706C8A">
          <w:delText>Next</w:delText>
        </w:r>
        <w:r w:rsidDel="00706C8A">
          <w:delText xml:space="preserve">, </w:delText>
        </w:r>
      </w:del>
      <w:ins w:id="1174" w:author="Catie Brown" w:date="2020-02-04T10:05:00Z">
        <w:del w:id="1175" w:author="Maital Neta [2]" w:date="2020-02-21T10:35:00Z">
          <w:r w:rsidR="00AD4C36" w:rsidDel="00706C8A">
            <w:delText xml:space="preserve">each participants’ </w:delText>
          </w:r>
        </w:del>
      </w:ins>
      <w:ins w:id="1176" w:author="Maital Neta [2]" w:date="2020-02-21T10:35:00Z">
        <w:r w:rsidR="00706C8A">
          <w:t xml:space="preserve">Our primary dependent measures were </w:t>
        </w:r>
      </w:ins>
      <w:ins w:id="1177" w:author="Maital Neta [2]" w:date="2020-02-21T10:36:00Z">
        <w:r w:rsidR="00706C8A">
          <w:t xml:space="preserve">accuracy (percent correct) </w:t>
        </w:r>
      </w:ins>
      <w:del w:id="1178" w:author="Maital Neta [2]" w:date="2020-02-21T10:36:00Z">
        <w:r w:rsidDel="00706C8A">
          <w:delText xml:space="preserve">percent negative ratings were calculated for happy, angry, and surprised faces across all trial types, as well as a percent correct score </w:delText>
        </w:r>
      </w:del>
      <w:r>
        <w:t>for the memory probe trials</w:t>
      </w:r>
      <w:ins w:id="1179" w:author="Maital Neta [2]" w:date="2020-02-21T10:36:00Z">
        <w:r w:rsidR="00706C8A">
          <w:t xml:space="preserve"> and valence bias</w:t>
        </w:r>
      </w:ins>
      <w:commentRangeEnd w:id="1172"/>
      <w:r w:rsidR="00D537AB">
        <w:rPr>
          <w:rStyle w:val="CommentReference"/>
          <w:rFonts w:asciiTheme="minorHAnsi" w:hAnsiTheme="minorHAnsi"/>
        </w:rPr>
        <w:commentReference w:id="1172"/>
      </w:r>
      <w:ins w:id="1180" w:author="Maital Neta [2]" w:date="2020-02-21T10:36:00Z">
        <w:r w:rsidR="00706C8A">
          <w:t>, which is calculated as percent negative ratings for surprised faces across all trials</w:t>
        </w:r>
      </w:ins>
      <w:r>
        <w:t xml:space="preserve">. </w:t>
      </w:r>
    </w:p>
    <w:p w14:paraId="17DF79E7" w14:textId="23B266D2" w:rsidR="004D1425" w:rsidRDefault="000613DA" w:rsidP="004D1425">
      <w:pPr>
        <w:pStyle w:val="FirstParagraph"/>
        <w:rPr>
          <w:ins w:id="1181" w:author="Nicholas Harp" w:date="2020-02-05T13:38:00Z"/>
        </w:rPr>
      </w:pPr>
      <w:r>
        <w:t xml:space="preserve">For the main test of our hypothesis, we </w:t>
      </w:r>
      <w:del w:id="1182" w:author="Maital Neta [2]" w:date="2020-02-21T10:37:00Z">
        <w:r w:rsidDel="00706C8A">
          <w:delText xml:space="preserve">tested for differences in valence bias </w:delText>
        </w:r>
      </w:del>
      <w:ins w:id="1183" w:author="Catie Brown" w:date="2020-02-04T10:06:00Z">
        <w:del w:id="1184" w:author="Maital Neta [2]" w:date="2020-02-21T10:37:00Z">
          <w:r w:rsidR="00AD4C36" w:rsidDel="00706C8A">
            <w:delText xml:space="preserve">(i.e., </w:delText>
          </w:r>
          <w:commentRangeStart w:id="1185"/>
          <w:commentRangeStart w:id="1186"/>
          <w:r w:rsidR="00AD4C36" w:rsidDel="00706C8A">
            <w:delText xml:space="preserve">percent </w:delText>
          </w:r>
          <w:commentRangeEnd w:id="1185"/>
          <w:r w:rsidR="00AD4C36" w:rsidDel="00706C8A">
            <w:rPr>
              <w:rStyle w:val="CommentReference"/>
              <w:rFonts w:asciiTheme="minorHAnsi" w:hAnsiTheme="minorHAnsi"/>
            </w:rPr>
            <w:commentReference w:id="1185"/>
          </w:r>
        </w:del>
      </w:ins>
      <w:commentRangeEnd w:id="1186"/>
      <w:del w:id="1187" w:author="Maital Neta [2]" w:date="2020-02-21T10:37:00Z">
        <w:r w:rsidR="006C34F3" w:rsidDel="00706C8A">
          <w:rPr>
            <w:rStyle w:val="CommentReference"/>
            <w:rFonts w:asciiTheme="minorHAnsi" w:hAnsiTheme="minorHAnsi"/>
          </w:rPr>
          <w:commentReference w:id="1186"/>
        </w:r>
      </w:del>
      <w:ins w:id="1188" w:author="Catie Brown" w:date="2020-02-04T10:06:00Z">
        <w:del w:id="1189" w:author="Maital Neta [2]" w:date="2020-02-21T10:37:00Z">
          <w:r w:rsidR="00AD4C36" w:rsidDel="00706C8A">
            <w:delText xml:space="preserve">negative rating of surprised faces) </w:delText>
          </w:r>
        </w:del>
      </w:ins>
      <w:ins w:id="1190" w:author="Maital Neta [2]" w:date="2020-02-21T10:37:00Z">
        <w:r w:rsidR="00706C8A">
          <w:t xml:space="preserve">compared the valence bias for </w:t>
        </w:r>
      </w:ins>
      <w:del w:id="1191" w:author="Maital Neta [2]" w:date="2020-02-21T10:37:00Z">
        <w:r w:rsidDel="00706C8A">
          <w:delText xml:space="preserve">among </w:delText>
        </w:r>
      </w:del>
      <w:r>
        <w:t>the different working memory load conditions</w:t>
      </w:r>
      <w:ins w:id="1192" w:author="Maital Neta [2]" w:date="2020-02-21T10:37:00Z">
        <w:r w:rsidR="00706C8A">
          <w:t xml:space="preserve"> (high and low load, emotional and non-emotional load)</w:t>
        </w:r>
      </w:ins>
      <w:r>
        <w:t>.</w:t>
      </w:r>
      <w:ins w:id="1193" w:author="Nicholas Harp" w:date="2020-01-27T14:41:00Z">
        <w:r w:rsidR="00E93DEE">
          <w:t xml:space="preserve"> Additionally,</w:t>
        </w:r>
      </w:ins>
      <w:ins w:id="1194" w:author="Nicholas Harp" w:date="2020-01-27T14:42:00Z">
        <w:r w:rsidR="00E93DEE">
          <w:t xml:space="preserve"> we </w:t>
        </w:r>
        <w:del w:id="1195" w:author="Maital Neta [2]" w:date="2020-02-21T10:38:00Z">
          <w:r w:rsidR="00E93DEE" w:rsidDel="00706C8A">
            <w:delText xml:space="preserve">assessed mouse trajectories </w:delText>
          </w:r>
        </w:del>
      </w:ins>
      <w:ins w:id="1196" w:author="Catie Brown" w:date="2020-02-04T10:07:00Z">
        <w:del w:id="1197" w:author="Maital Neta [2]" w:date="2020-02-21T10:38:00Z">
          <w:r w:rsidR="00AD4C36" w:rsidDel="00706C8A">
            <w:delText xml:space="preserve">(i.e., </w:delText>
          </w:r>
        </w:del>
      </w:ins>
      <w:ins w:id="1198" w:author="Maital Neta [2]" w:date="2020-02-21T10:38:00Z">
        <w:r w:rsidR="00706C8A">
          <w:t xml:space="preserve">calculated </w:t>
        </w:r>
      </w:ins>
      <w:ins w:id="1199" w:author="Catie Brown" w:date="2020-02-04T10:07:00Z">
        <w:r w:rsidR="00AD4C36">
          <w:t>maximum deviation</w:t>
        </w:r>
      </w:ins>
      <w:ins w:id="1200" w:author="Maital Neta [2]" w:date="2020-02-21T10:38:00Z">
        <w:r w:rsidR="00706C8A">
          <w:t xml:space="preserve">, or the extent to which a response trajectory deviated or was attracted to the competing </w:t>
        </w:r>
      </w:ins>
      <w:ins w:id="1201" w:author="Maital Neta [2]" w:date="2020-02-21T10:39:00Z">
        <w:r w:rsidR="00706C8A">
          <w:t>–</w:t>
        </w:r>
      </w:ins>
      <w:ins w:id="1202" w:author="Maital Neta [2]" w:date="2020-02-21T10:38:00Z">
        <w:r w:rsidR="00706C8A">
          <w:t xml:space="preserve"> unsele</w:t>
        </w:r>
      </w:ins>
      <w:ins w:id="1203" w:author="Maital Neta [2]" w:date="2020-02-21T10:39:00Z">
        <w:r w:rsidR="00706C8A">
          <w:t>c</w:t>
        </w:r>
      </w:ins>
      <w:ins w:id="1204" w:author="Nicholas Harp" w:date="2020-02-24T09:14:00Z">
        <w:r w:rsidR="008F0D25">
          <w:t>t</w:t>
        </w:r>
      </w:ins>
      <w:ins w:id="1205" w:author="Maital Neta [2]" w:date="2020-02-21T10:39:00Z">
        <w:r w:rsidR="00706C8A">
          <w:t xml:space="preserve">ed – response option, </w:t>
        </w:r>
      </w:ins>
      <w:ins w:id="1206" w:author="Catie Brown" w:date="2020-02-04T10:07:00Z">
        <w:del w:id="1207" w:author="Maital Neta [2]" w:date="2020-02-21T10:39:00Z">
          <w:r w:rsidR="00AD4C36" w:rsidDel="00706C8A">
            <w:delText xml:space="preserve">s) </w:delText>
          </w:r>
        </w:del>
      </w:ins>
      <w:ins w:id="1208" w:author="Nicholas Harp" w:date="2020-01-27T14:42:00Z">
        <w:del w:id="1209" w:author="Maital Neta [2]" w:date="2020-02-21T10:39:00Z">
          <w:r w:rsidR="00E93DEE" w:rsidDel="00706C8A">
            <w:delText>among these same</w:delText>
          </w:r>
        </w:del>
      </w:ins>
      <w:ins w:id="1210" w:author="Maital Neta [2]" w:date="2020-02-21T10:39:00Z">
        <w:r w:rsidR="00706C8A">
          <w:t>for each</w:t>
        </w:r>
      </w:ins>
      <w:ins w:id="1211" w:author="Nicholas Harp" w:date="2020-01-27T14:42:00Z">
        <w:r w:rsidR="00E93DEE">
          <w:t xml:space="preserve"> condition</w:t>
        </w:r>
        <w:del w:id="1212" w:author="Maital Neta [2]" w:date="2020-02-21T10:39:00Z">
          <w:r w:rsidR="00E93DEE" w:rsidDel="00706C8A">
            <w:delText>s, while also testing for differences as a function of subjective rating (i.e., positive or negative)</w:delText>
          </w:r>
        </w:del>
        <w:r w:rsidR="00E93DEE">
          <w:t>.</w:t>
        </w:r>
      </w:ins>
      <w:r>
        <w:t xml:space="preserve"> </w:t>
      </w:r>
      <w:ins w:id="1213" w:author="Maital Neta [2]" w:date="2020-02-21T10:40:00Z">
        <w:r w:rsidR="009F5DE5">
          <w:t>Finally, we explored the effects on maximum deviation and load conditions as a function of the trial-by-trial rating</w:t>
        </w:r>
      </w:ins>
      <w:ins w:id="1214" w:author="Nicholas Harp" w:date="2020-02-24T11:21:00Z">
        <w:r w:rsidR="00A67B93">
          <w:t xml:space="preserve">, </w:t>
        </w:r>
      </w:ins>
      <w:ins w:id="1215" w:author="Maital Neta [2]" w:date="2020-02-21T10:40:00Z">
        <w:del w:id="1216" w:author="Nicholas Harp" w:date="2020-02-24T11:21:00Z">
          <w:r w:rsidR="009F5DE5" w:rsidDel="00A67B93">
            <w:delText xml:space="preserve"> (i.e., </w:delText>
          </w:r>
        </w:del>
        <w:r w:rsidR="009F5DE5">
          <w:t>comparing trials in which surprise was rat</w:t>
        </w:r>
      </w:ins>
      <w:ins w:id="1217" w:author="Maital Neta [2]" w:date="2020-02-21T10:41:00Z">
        <w:r w:rsidR="009F5DE5">
          <w:t>ed as a positive versus negative</w:t>
        </w:r>
        <w:del w:id="1218" w:author="Nicholas Harp" w:date="2020-02-24T11:21:00Z">
          <w:r w:rsidR="009F5DE5" w:rsidDel="00A67B93">
            <w:delText>)</w:delText>
          </w:r>
        </w:del>
        <w:r w:rsidR="009F5DE5">
          <w:t>.</w:t>
        </w:r>
      </w:ins>
    </w:p>
    <w:p w14:paraId="15BDDEC6" w14:textId="3CF2263C" w:rsidR="00C673A2" w:rsidRDefault="00C27DCC" w:rsidP="001A0E00">
      <w:pPr>
        <w:pStyle w:val="FirstParagraph"/>
        <w:rPr>
          <w:ins w:id="1219" w:author="Nicholas Harp" w:date="2020-02-05T13:29:00Z"/>
        </w:rPr>
      </w:pPr>
      <w:r>
        <w:t xml:space="preserve">In order to account for the interdependence among measurements </w:t>
      </w:r>
      <w:r w:rsidR="004D1425">
        <w:t xml:space="preserve">due to </w:t>
      </w:r>
      <w:r>
        <w:t xml:space="preserve">the repeated measures design, we used </w:t>
      </w:r>
      <w:r w:rsidR="003976D7">
        <w:t xml:space="preserve">a </w:t>
      </w:r>
      <w:r w:rsidR="009C683E">
        <w:t>mixed</w:t>
      </w:r>
      <w:r w:rsidR="003C3F99">
        <w:t xml:space="preserve"> </w:t>
      </w:r>
      <w:r w:rsidR="009C683E">
        <w:t xml:space="preserve">effects </w:t>
      </w:r>
      <w:r>
        <w:t>modeling</w:t>
      </w:r>
      <w:r w:rsidR="003976D7">
        <w:t xml:space="preserve"> approach.</w:t>
      </w:r>
      <w:r>
        <w:t xml:space="preserve"> </w:t>
      </w:r>
      <w:r w:rsidR="00FC0F52">
        <w:t>Unlike the repeated measures ANOVA, mixed effects</w:t>
      </w:r>
      <w:r w:rsidR="00E71EB9">
        <w:t xml:space="preserve"> model</w:t>
      </w:r>
      <w:r w:rsidR="00FC0F52">
        <w:t>s</w:t>
      </w:r>
      <w:r w:rsidR="00E71EB9">
        <w:t xml:space="preserve"> can account for missing data</w:t>
      </w:r>
      <w:r w:rsidR="00FC0F52">
        <w:t xml:space="preserve"> in repeated measures designs</w:t>
      </w:r>
      <w:r w:rsidR="00E71EB9">
        <w:t xml:space="preserve">, which was a concern in </w:t>
      </w:r>
      <w:r w:rsidR="00FC0F52">
        <w:t xml:space="preserve">our </w:t>
      </w:r>
      <w:r w:rsidR="00E71EB9">
        <w:t xml:space="preserve">analyses </w:t>
      </w:r>
      <w:ins w:id="1220" w:author="Maital Neta [2]" w:date="2020-02-21T10:41:00Z">
        <w:r w:rsidR="009F5DE5">
          <w:t xml:space="preserve">given that </w:t>
        </w:r>
      </w:ins>
      <w:del w:id="1221" w:author="Maital Neta [2]" w:date="2020-02-21T10:41:00Z">
        <w:r w:rsidR="00E71EB9" w:rsidDel="009F5DE5">
          <w:delText xml:space="preserve">with interpretations of surprise as a factor (i.e., </w:delText>
        </w:r>
      </w:del>
      <w:r w:rsidR="00E71EB9">
        <w:t xml:space="preserve">some participants </w:t>
      </w:r>
      <w:commentRangeStart w:id="1222"/>
      <w:commentRangeStart w:id="1223"/>
      <w:ins w:id="1224" w:author="Maital Neta [2]" w:date="2020-02-21T10:41:00Z">
        <w:r w:rsidR="009F5DE5">
          <w:t>rated surprise as</w:t>
        </w:r>
      </w:ins>
      <w:ins w:id="1225" w:author="Nicholas Harp" w:date="2020-02-24T11:58:00Z">
        <w:r w:rsidR="001A0E00">
          <w:t xml:space="preserve"> either</w:t>
        </w:r>
      </w:ins>
      <w:ins w:id="1226" w:author="Maital Neta [2]" w:date="2020-02-21T10:41:00Z">
        <w:r w:rsidR="009F5DE5">
          <w:t xml:space="preserve"> negative</w:t>
        </w:r>
      </w:ins>
      <w:ins w:id="1227" w:author="Nicholas Harp" w:date="2020-02-24T09:50:00Z">
        <w:r w:rsidR="003F14DC">
          <w:t xml:space="preserve"> or positive</w:t>
        </w:r>
      </w:ins>
      <w:ins w:id="1228" w:author="Maital Neta [2]" w:date="2020-02-21T10:41:00Z">
        <w:r w:rsidR="009F5DE5">
          <w:t xml:space="preserve"> </w:t>
        </w:r>
      </w:ins>
      <w:commentRangeEnd w:id="1222"/>
      <w:ins w:id="1229" w:author="Maital Neta [2]" w:date="2020-02-21T10:42:00Z">
        <w:r w:rsidR="009F5DE5">
          <w:rPr>
            <w:rStyle w:val="CommentReference"/>
            <w:rFonts w:asciiTheme="minorHAnsi" w:hAnsiTheme="minorHAnsi"/>
          </w:rPr>
          <w:commentReference w:id="1222"/>
        </w:r>
      </w:ins>
      <w:commentRangeEnd w:id="1223"/>
      <w:r w:rsidR="003F14DC">
        <w:rPr>
          <w:rStyle w:val="CommentReference"/>
          <w:rFonts w:asciiTheme="minorHAnsi" w:hAnsiTheme="minorHAnsi"/>
        </w:rPr>
        <w:commentReference w:id="1223"/>
      </w:r>
      <w:ins w:id="1230" w:author="Maital Neta [2]" w:date="2020-02-21T10:41:00Z">
        <w:r w:rsidR="009F5DE5">
          <w:t xml:space="preserve">on all trials (i.e., </w:t>
        </w:r>
      </w:ins>
      <w:ins w:id="1231" w:author="Nicholas Harp" w:date="2020-02-24T11:58:00Z">
        <w:r w:rsidR="001A0E00">
          <w:t xml:space="preserve">there were </w:t>
        </w:r>
      </w:ins>
      <w:del w:id="1232" w:author="Maital Neta [2]" w:date="2020-02-21T10:41:00Z">
        <w:r w:rsidR="00E71EB9" w:rsidDel="009F5DE5">
          <w:delText xml:space="preserve">were </w:delText>
        </w:r>
      </w:del>
      <w:r w:rsidR="00E71EB9">
        <w:t xml:space="preserve">missing values </w:t>
      </w:r>
      <w:del w:id="1233" w:author="Maital Neta [2]" w:date="2020-02-21T10:41:00Z">
        <w:r w:rsidR="00E71EB9" w:rsidDel="009F5DE5">
          <w:delText xml:space="preserve">if they never interpreted </w:delText>
        </w:r>
      </w:del>
      <w:ins w:id="1234" w:author="Maital Neta [2]" w:date="2020-02-21T10:41:00Z">
        <w:r w:rsidR="009F5DE5">
          <w:t xml:space="preserve">for the </w:t>
        </w:r>
      </w:ins>
      <w:ins w:id="1235" w:author="Nicholas Harp" w:date="2020-02-24T11:24:00Z">
        <w:r w:rsidR="00A67B93">
          <w:t xml:space="preserve">analysis </w:t>
        </w:r>
      </w:ins>
      <w:ins w:id="1236" w:author="Maital Neta [2]" w:date="2020-02-21T10:41:00Z">
        <w:del w:id="1237" w:author="Nicholas Harp" w:date="2020-02-24T11:24:00Z">
          <w:r w:rsidR="009F5DE5" w:rsidDel="00A67B93">
            <w:delText xml:space="preserve">condition </w:delText>
          </w:r>
        </w:del>
        <w:r w:rsidR="009F5DE5">
          <w:t>of surprise</w:t>
        </w:r>
      </w:ins>
      <w:ins w:id="1238" w:author="Nicholas Harp" w:date="2020-02-24T11:59:00Z">
        <w:r w:rsidR="001A0E00">
          <w:t xml:space="preserve"> using trial-by-trial rating as a factor</w:t>
        </w:r>
      </w:ins>
      <w:ins w:id="1239" w:author="Maital Neta [2]" w:date="2020-02-21T10:41:00Z">
        <w:del w:id="1240" w:author="Nicholas Harp" w:date="2020-02-24T11:24:00Z">
          <w:r w:rsidR="009F5DE5" w:rsidDel="00A67B93">
            <w:delText xml:space="preserve"> rated </w:delText>
          </w:r>
        </w:del>
      </w:ins>
      <w:del w:id="1241" w:author="Maital Neta [2]" w:date="2020-02-21T10:41:00Z">
        <w:r w:rsidR="00E71EB9" w:rsidDel="009F5DE5">
          <w:delText xml:space="preserve">surprise </w:delText>
        </w:r>
      </w:del>
      <w:del w:id="1242" w:author="Nicholas Harp" w:date="2020-02-24T11:24:00Z">
        <w:r w:rsidR="00E71EB9" w:rsidDel="00A67B93">
          <w:delText>as positive</w:delText>
        </w:r>
      </w:del>
      <w:del w:id="1243" w:author="Maital Neta [2]" w:date="2020-02-21T10:41:00Z">
        <w:r w:rsidR="00FC0F52" w:rsidDel="009F5DE5">
          <w:delText xml:space="preserve"> [negative]</w:delText>
        </w:r>
      </w:del>
      <w:r w:rsidR="00FC0F52">
        <w:t xml:space="preserve">). </w:t>
      </w:r>
      <w:r w:rsidR="009C683E">
        <w:t>Mixed</w:t>
      </w:r>
      <w:r w:rsidR="006C34F3">
        <w:t xml:space="preserve"> </w:t>
      </w:r>
      <w:r w:rsidR="009C683E">
        <w:t>effects approaches are an extension of ordinary least squares (OLS) regressions</w:t>
      </w:r>
      <w:ins w:id="1244" w:author="Maital Neta [2]" w:date="2020-02-21T10:42:00Z">
        <w:r w:rsidR="009F5DE5">
          <w:t xml:space="preserve"> that al</w:t>
        </w:r>
      </w:ins>
      <w:ins w:id="1245" w:author="Maital Neta [2]" w:date="2020-02-21T10:43:00Z">
        <w:r w:rsidR="009F5DE5">
          <w:t xml:space="preserve">so </w:t>
        </w:r>
      </w:ins>
      <w:del w:id="1246" w:author="Maital Neta [2]" w:date="2020-02-21T10:43:00Z">
        <w:r w:rsidR="009C683E" w:rsidDel="009F5DE5">
          <w:delText xml:space="preserve">, </w:delText>
        </w:r>
        <w:r w:rsidR="004D1425" w:rsidDel="009F5DE5">
          <w:delText xml:space="preserve">but </w:delText>
        </w:r>
        <w:r w:rsidR="009C683E" w:rsidDel="009F5DE5">
          <w:delText xml:space="preserve">which </w:delText>
        </w:r>
      </w:del>
      <w:r w:rsidR="009C683E">
        <w:t xml:space="preserve">include both fixed and random effects. </w:t>
      </w:r>
      <w:commentRangeStart w:id="1247"/>
      <w:r w:rsidR="009C683E">
        <w:t>The interpretations of fixed effects follow the conventions of OLS regression</w:t>
      </w:r>
      <w:ins w:id="1248" w:author="Maital Neta [2]" w:date="2020-02-21T10:43:00Z">
        <w:r w:rsidR="009F5DE5">
          <w:t>, where</w:t>
        </w:r>
      </w:ins>
      <w:ins w:id="1249" w:author="Nicholas Harp" w:date="2020-02-05T13:39:00Z">
        <w:r w:rsidR="004D1425">
          <w:t xml:space="preserve"> </w:t>
        </w:r>
        <w:del w:id="1250" w:author="Maital Neta [2]" w:date="2020-02-21T10:43:00Z">
          <w:r w:rsidR="004D1425" w:rsidDel="009F5DE5">
            <w:delText xml:space="preserve">(i.e., </w:delText>
          </w:r>
        </w:del>
        <w:r w:rsidR="004D1425">
          <w:t xml:space="preserve">the slope describes the </w:t>
        </w:r>
        <w:commentRangeStart w:id="1251"/>
        <w:r w:rsidR="004D1425">
          <w:t>average</w:t>
        </w:r>
      </w:ins>
      <w:ins w:id="1252" w:author="Nicholas Harp" w:date="2020-02-24T11:26:00Z">
        <w:r w:rsidR="00A67B93">
          <w:t xml:space="preserve"> effect</w:t>
        </w:r>
      </w:ins>
      <w:ins w:id="1253" w:author="Nicholas Harp" w:date="2020-02-05T13:39:00Z">
        <w:r w:rsidR="004D1425">
          <w:t xml:space="preserve"> </w:t>
        </w:r>
      </w:ins>
      <w:commentRangeEnd w:id="1251"/>
      <w:r w:rsidR="009F5DE5">
        <w:rPr>
          <w:rStyle w:val="CommentReference"/>
          <w:rFonts w:asciiTheme="minorHAnsi" w:hAnsiTheme="minorHAnsi"/>
        </w:rPr>
        <w:commentReference w:id="1251"/>
      </w:r>
      <w:ins w:id="1254" w:author="Nicholas Harp" w:date="2020-02-07T13:00:00Z">
        <w:r w:rsidR="002944DB">
          <w:t>for each one unit increase in the predictor</w:t>
        </w:r>
      </w:ins>
      <w:ins w:id="1255" w:author="Nicholas Harp" w:date="2020-02-05T13:09:00Z">
        <w:r w:rsidR="009C683E">
          <w:t xml:space="preserve">, while random effects </w:t>
        </w:r>
      </w:ins>
      <w:ins w:id="1256" w:author="Nicholas Harp" w:date="2020-02-07T13:05:00Z">
        <w:r w:rsidR="002944DB">
          <w:t xml:space="preserve">allow the model to fit effects which </w:t>
        </w:r>
      </w:ins>
      <w:ins w:id="1257" w:author="Nicholas Harp" w:date="2020-02-24T11:26:00Z">
        <w:r w:rsidR="00A67B93">
          <w:t xml:space="preserve">vary </w:t>
        </w:r>
      </w:ins>
      <w:ins w:id="1258" w:author="Nicholas Harp" w:date="2020-03-02T18:03:00Z">
        <w:r w:rsidR="003A18C5">
          <w:t xml:space="preserve">randomly </w:t>
        </w:r>
      </w:ins>
      <w:ins w:id="1259" w:author="Nicholas Harp" w:date="2020-02-24T12:00:00Z">
        <w:r w:rsidR="001A0E00">
          <w:t>across</w:t>
        </w:r>
      </w:ins>
      <w:ins w:id="1260" w:author="Nicholas Harp" w:date="2020-02-24T11:51:00Z">
        <w:r w:rsidR="001A0E00">
          <w:t xml:space="preserve"> the nested structure of the data</w:t>
        </w:r>
      </w:ins>
      <w:ins w:id="1261" w:author="Nicholas Harp" w:date="2020-02-24T11:27:00Z">
        <w:r w:rsidR="00A67B93">
          <w:t xml:space="preserve">. </w:t>
        </w:r>
      </w:ins>
      <w:ins w:id="1262" w:author="Nicholas Harp" w:date="2020-02-24T11:55:00Z">
        <w:r w:rsidR="001A0E00">
          <w:t xml:space="preserve">In other words, random effects </w:t>
        </w:r>
      </w:ins>
      <w:ins w:id="1263" w:author="Nicholas Harp" w:date="2020-02-24T12:01:00Z">
        <w:r w:rsidR="005E34CE">
          <w:t>allow the partitioning of variance to either lower or higher level units of analysis</w:t>
        </w:r>
      </w:ins>
      <w:ins w:id="1264" w:author="Nicholas Harp" w:date="2020-02-24T11:57:00Z">
        <w:r w:rsidR="001A0E00">
          <w:t>.</w:t>
        </w:r>
      </w:ins>
      <w:ins w:id="1265" w:author="Nicholas Harp" w:date="2020-02-24T12:01:00Z">
        <w:r w:rsidR="005E34CE">
          <w:t xml:space="preserve"> In </w:t>
        </w:r>
      </w:ins>
      <w:ins w:id="1266" w:author="Nicholas Harp" w:date="2020-02-26T11:48:00Z">
        <w:r w:rsidR="00234D75">
          <w:t>this</w:t>
        </w:r>
      </w:ins>
      <w:ins w:id="1267" w:author="Nicholas Harp" w:date="2020-02-24T12:01:00Z">
        <w:r w:rsidR="005E34CE">
          <w:t xml:space="preserve"> </w:t>
        </w:r>
      </w:ins>
      <w:ins w:id="1268" w:author="Nicholas Harp" w:date="2020-02-26T11:48:00Z">
        <w:r w:rsidR="00234D75">
          <w:t>analysis</w:t>
        </w:r>
      </w:ins>
      <w:ins w:id="1269" w:author="Nicholas Harp" w:date="2020-02-24T12:01:00Z">
        <w:r w:rsidR="005E34CE">
          <w:t xml:space="preserve">, the lower </w:t>
        </w:r>
        <w:r w:rsidR="005E34CE">
          <w:lastRenderedPageBreak/>
          <w:t xml:space="preserve">level units are the repeated measurements and the higher level units are </w:t>
        </w:r>
      </w:ins>
      <w:ins w:id="1270" w:author="Nicholas Harp" w:date="2020-02-24T13:22:00Z">
        <w:r w:rsidR="0058193B">
          <w:t>the</w:t>
        </w:r>
      </w:ins>
      <w:ins w:id="1271" w:author="Nicholas Harp" w:date="2020-02-24T12:01:00Z">
        <w:r w:rsidR="005E34CE">
          <w:t xml:space="preserve"> participants. Allowing the intercept to vary randomly as a func</w:t>
        </w:r>
      </w:ins>
      <w:ins w:id="1272" w:author="Nicholas Harp" w:date="2020-02-24T12:02:00Z">
        <w:r w:rsidR="005E34CE">
          <w:t>tion of the higher level units accounts for individual differences in bias</w:t>
        </w:r>
      </w:ins>
      <w:ins w:id="1273" w:author="Nicholas Harp" w:date="2020-02-26T11:48:00Z">
        <w:r w:rsidR="00234D75">
          <w:t xml:space="preserve"> or other measures</w:t>
        </w:r>
      </w:ins>
      <w:ins w:id="1274" w:author="Nicholas Harp" w:date="2020-02-24T13:23:00Z">
        <w:r w:rsidR="0058193B">
          <w:t>, thus allowing</w:t>
        </w:r>
      </w:ins>
      <w:ins w:id="1275" w:author="Nicholas Harp" w:date="2020-02-24T12:02:00Z">
        <w:r w:rsidR="005E34CE">
          <w:t xml:space="preserve"> </w:t>
        </w:r>
      </w:ins>
      <w:ins w:id="1276" w:author="Nicholas Harp" w:date="2020-03-02T18:04:00Z">
        <w:r w:rsidR="003A18C5">
          <w:t xml:space="preserve">better </w:t>
        </w:r>
      </w:ins>
      <w:ins w:id="1277" w:author="Nicholas Harp" w:date="2020-02-24T12:02:00Z">
        <w:r w:rsidR="005E34CE">
          <w:t xml:space="preserve">estimation of </w:t>
        </w:r>
      </w:ins>
      <w:commentRangeStart w:id="1278"/>
      <w:ins w:id="1279" w:author="Nicholas Harp" w:date="2020-02-26T11:49:00Z">
        <w:r w:rsidR="00234D75">
          <w:t>[</w:t>
        </w:r>
      </w:ins>
      <w:ins w:id="1280" w:author="Nicholas Harp" w:date="2020-02-24T12:02:00Z">
        <w:r w:rsidR="005E34CE">
          <w:t>the working memory condition</w:t>
        </w:r>
      </w:ins>
      <w:ins w:id="1281" w:author="Nicholas Harp" w:date="2020-02-26T11:49:00Z">
        <w:r w:rsidR="00234D75">
          <w:t>]</w:t>
        </w:r>
      </w:ins>
      <w:ins w:id="1282" w:author="Nicholas Harp" w:date="2020-02-24T12:02:00Z">
        <w:r w:rsidR="005E34CE">
          <w:t xml:space="preserve"> </w:t>
        </w:r>
      </w:ins>
      <w:commentRangeEnd w:id="1278"/>
      <w:ins w:id="1283" w:author="Nicholas Harp" w:date="2020-02-26T11:49:00Z">
        <w:r w:rsidR="00234D75">
          <w:rPr>
            <w:rStyle w:val="CommentReference"/>
            <w:rFonts w:asciiTheme="minorHAnsi" w:hAnsiTheme="minorHAnsi"/>
          </w:rPr>
          <w:commentReference w:id="1278"/>
        </w:r>
      </w:ins>
      <w:ins w:id="1284" w:author="Nicholas Harp" w:date="2020-02-24T12:02:00Z">
        <w:r w:rsidR="005E34CE">
          <w:t>effects at the lower level</w:t>
        </w:r>
      </w:ins>
      <w:ins w:id="1285" w:author="Nicholas Harp" w:date="2020-02-24T12:03:00Z">
        <w:r w:rsidR="005E34CE">
          <w:t xml:space="preserve"> of analysis:</w:t>
        </w:r>
      </w:ins>
      <w:ins w:id="1286" w:author="Nicholas Harp" w:date="2020-02-24T12:02:00Z">
        <w:r w:rsidR="005E34CE">
          <w:t xml:space="preserve"> </w:t>
        </w:r>
      </w:ins>
      <w:ins w:id="1287" w:author="Nicholas Harp" w:date="2020-02-24T12:03:00Z">
        <w:r w:rsidR="005E34CE">
          <w:t xml:space="preserve">the </w:t>
        </w:r>
      </w:ins>
      <w:ins w:id="1288" w:author="Nicholas Harp" w:date="2020-02-24T12:02:00Z">
        <w:r w:rsidR="005E34CE">
          <w:t>repeated measurements.</w:t>
        </w:r>
      </w:ins>
      <w:ins w:id="1289" w:author="Nicholas Harp" w:date="2020-02-24T11:55:00Z">
        <w:r w:rsidR="001A0E00">
          <w:t xml:space="preserve"> </w:t>
        </w:r>
      </w:ins>
      <w:ins w:id="1290" w:author="Maital Neta [2]" w:date="2020-02-21T10:45:00Z">
        <w:r w:rsidR="009F5DE5">
          <w:t>Additional justification for the mixed effects modeling approach comes from</w:t>
        </w:r>
        <w:r w:rsidR="0059347F">
          <w:t xml:space="preserve"> </w:t>
        </w:r>
        <w:del w:id="1291" w:author="Nicholas Harp" w:date="2020-02-24T12:03:00Z">
          <w:r w:rsidR="0059347F" w:rsidDel="005E34CE">
            <w:delText>the</w:delText>
          </w:r>
        </w:del>
      </w:ins>
      <w:ins w:id="1292" w:author="Nicholas Harp" w:date="2020-02-24T12:03:00Z">
        <w:r w:rsidR="005E34CE">
          <w:t>tests of</w:t>
        </w:r>
      </w:ins>
      <w:ins w:id="1293" w:author="Maital Neta [2]" w:date="2020-02-21T10:45:00Z">
        <w:r w:rsidR="0059347F">
          <w:t xml:space="preserve"> statistical depend</w:t>
        </w:r>
      </w:ins>
      <w:ins w:id="1294" w:author="Maital Neta [2]" w:date="2020-02-21T10:46:00Z">
        <w:r w:rsidR="0059347F">
          <w:t xml:space="preserve">ency among the measures for any given subject, which was </w:t>
        </w:r>
      </w:ins>
      <w:ins w:id="1295" w:author="Maital Neta [2]" w:date="2020-02-21T11:28:00Z">
        <w:r w:rsidR="00D34FE5">
          <w:t>revealed</w:t>
        </w:r>
      </w:ins>
      <w:ins w:id="1296" w:author="Maital Neta [2]" w:date="2020-02-21T10:46:00Z">
        <w:r w:rsidR="0059347F">
          <w:t xml:space="preserve"> through an </w:t>
        </w:r>
      </w:ins>
      <w:del w:id="1297" w:author="Maital Neta [2]" w:date="2020-02-21T10:46:00Z">
        <w:r w:rsidDel="0059347F">
          <w:delText xml:space="preserve">The </w:delText>
        </w:r>
      </w:del>
      <w:r>
        <w:t xml:space="preserve">intraclass correlation </w:t>
      </w:r>
      <w:ins w:id="1298" w:author="Maital Neta [2]" w:date="2020-02-21T11:28:00Z">
        <w:r w:rsidR="00D34FE5">
          <w:t xml:space="preserve">(ICC) </w:t>
        </w:r>
      </w:ins>
      <w:del w:id="1299" w:author="Maital Neta [2]" w:date="2020-02-21T10:46:00Z">
        <w:r w:rsidDel="0059347F">
          <w:delText xml:space="preserve">was </w:delText>
        </w:r>
      </w:del>
      <w:ins w:id="1300" w:author="Maital Neta [2]" w:date="2020-02-21T10:46:00Z">
        <w:r w:rsidR="0059347F">
          <w:t xml:space="preserve">of </w:t>
        </w:r>
      </w:ins>
      <w:ins w:id="1301" w:author="Nicholas Harp" w:date="2020-02-05T13:53:00Z">
        <w:r w:rsidR="00D758C5">
          <w:t>.75</w:t>
        </w:r>
      </w:ins>
      <w:ins w:id="1302" w:author="Nicholas Harp" w:date="2020-02-05T13:40:00Z">
        <w:r w:rsidR="004D1425">
          <w:t xml:space="preserve"> for </w:t>
        </w:r>
      </w:ins>
      <w:ins w:id="1303" w:author="Nicholas Harp" w:date="2020-02-05T13:53:00Z">
        <w:del w:id="1304" w:author="Maital Neta [2]" w:date="2020-02-21T10:46:00Z">
          <w:r w:rsidR="00D758C5" w:rsidDel="0059347F">
            <w:delText>subjective interpretations</w:delText>
          </w:r>
        </w:del>
      </w:ins>
      <w:ins w:id="1305" w:author="Maital Neta [2]" w:date="2020-02-21T10:46:00Z">
        <w:r w:rsidR="0059347F">
          <w:t>ratings</w:t>
        </w:r>
      </w:ins>
      <w:ins w:id="1306" w:author="Nicholas Harp" w:date="2020-02-05T13:53:00Z">
        <w:r w:rsidR="00D758C5">
          <w:t xml:space="preserve"> of </w:t>
        </w:r>
        <w:del w:id="1307" w:author="Maital Neta [2]" w:date="2020-02-21T10:46:00Z">
          <w:r w:rsidR="00D758C5" w:rsidDel="0059347F">
            <w:delText>ambiguity</w:delText>
          </w:r>
        </w:del>
      </w:ins>
      <w:ins w:id="1308" w:author="Maital Neta [2]" w:date="2020-02-21T10:46:00Z">
        <w:r w:rsidR="0059347F">
          <w:t>surprised faces</w:t>
        </w:r>
      </w:ins>
      <w:ins w:id="1309" w:author="Nicholas Harp" w:date="2020-02-05T13:40:00Z">
        <w:r w:rsidR="004D1425">
          <w:t xml:space="preserve"> </w:t>
        </w:r>
      </w:ins>
      <w:r w:rsidR="004D1425">
        <w:t xml:space="preserve">and </w:t>
      </w:r>
      <w:r>
        <w:t>.1</w:t>
      </w:r>
      <w:r w:rsidR="00D758C5">
        <w:t>7</w:t>
      </w:r>
      <w:r w:rsidR="004D1425">
        <w:t xml:space="preserve"> for maximum deviations</w:t>
      </w:r>
      <w:r w:rsidR="00245AD9">
        <w:t xml:space="preserve">. </w:t>
      </w:r>
      <w:commentRangeEnd w:id="1247"/>
      <w:r w:rsidR="009F5DE5">
        <w:rPr>
          <w:rStyle w:val="CommentReference"/>
          <w:rFonts w:asciiTheme="minorHAnsi" w:hAnsiTheme="minorHAnsi"/>
        </w:rPr>
        <w:commentReference w:id="1247"/>
      </w:r>
      <w:r>
        <w:t xml:space="preserve"> </w:t>
      </w:r>
    </w:p>
    <w:p w14:paraId="74EB0343" w14:textId="635574B3" w:rsidR="00E75F14" w:rsidRDefault="00950241" w:rsidP="00E93DEE">
      <w:pPr>
        <w:pStyle w:val="BodyText"/>
        <w:rPr>
          <w:ins w:id="1310" w:author="Maital Neta [2]" w:date="2020-02-21T10:49:00Z"/>
        </w:rPr>
      </w:pPr>
      <w:ins w:id="1311" w:author="Maital Neta [2]" w:date="2020-02-21T10:52:00Z">
        <w:r>
          <w:t>To test the effects of experimental conditions (l</w:t>
        </w:r>
      </w:ins>
      <w:ins w:id="1312" w:author="Maital Neta [2]" w:date="2020-02-21T10:53:00Z">
        <w:r>
          <w:t>oad: high versus low, and domain: emotional versus non-emotional) on ratings and maximum deviations, w</w:t>
        </w:r>
      </w:ins>
      <w:del w:id="1313" w:author="Maital Neta [2]" w:date="2020-02-21T10:49:00Z">
        <w:r w:rsidR="00C95E64" w:rsidDel="00950241">
          <w:delText>Prior to completing the analyses, all</w:delText>
        </w:r>
        <w:r w:rsidR="00C27DCC" w:rsidDel="00950241">
          <w:delText xml:space="preserve"> rating</w:delText>
        </w:r>
        <w:r w:rsidR="00C95E64" w:rsidDel="00950241">
          <w:delText xml:space="preserve"> </w:delText>
        </w:r>
      </w:del>
      <w:ins w:id="1314" w:author="Nicholas Harp" w:date="2020-01-27T14:37:00Z">
        <w:del w:id="1315" w:author="Maital Neta [2]" w:date="2020-02-21T10:49:00Z">
          <w:r w:rsidR="007574F2" w:rsidDel="00950241">
            <w:delText xml:space="preserve">and mouse </w:delText>
          </w:r>
        </w:del>
      </w:ins>
      <w:del w:id="1316" w:author="Maital Neta [2]" w:date="2020-02-21T10:49:00Z">
        <w:r w:rsidR="00C95E64" w:rsidDel="00950241">
          <w:delText xml:space="preserve">data were assessed for normality using Shapiro-Wilks tests. </w:delText>
        </w:r>
        <w:r w:rsidR="000613DA" w:rsidDel="00950241">
          <w:delText>The results of all four tests were highly significant (</w:delText>
        </w:r>
        <w:r w:rsidR="000613DA" w:rsidRPr="00D5575E" w:rsidDel="00950241">
          <w:rPr>
            <w:i/>
            <w:iCs/>
          </w:rPr>
          <w:delText>p</w:delText>
        </w:r>
        <w:r w:rsidR="000613DA" w:rsidDel="00950241">
          <w:delText>’s &lt; .001)</w:delText>
        </w:r>
      </w:del>
      <w:ins w:id="1317" w:author="Nicholas Harp" w:date="2020-01-27T14:37:00Z">
        <w:del w:id="1318" w:author="Maital Neta [2]" w:date="2020-02-21T10:49:00Z">
          <w:r w:rsidR="007574F2" w:rsidDel="00950241">
            <w:delText xml:space="preserve"> for the rating data</w:delText>
          </w:r>
        </w:del>
      </w:ins>
      <w:del w:id="1319" w:author="Maital Neta [2]" w:date="2020-02-21T10:49:00Z">
        <w:r w:rsidR="00324684" w:rsidDel="00950241">
          <w:delText>, as ratings of ambiguity are typically negatively skewed</w:delText>
        </w:r>
        <w:r w:rsidR="003976D7" w:rsidDel="00950241">
          <w:delText xml:space="preserve">. </w:delText>
        </w:r>
      </w:del>
      <w:moveToRangeStart w:id="1320" w:author="Nicholas Harp" w:date="2020-01-27T14:37:00Z" w:name="move31028286"/>
      <w:moveTo w:id="1321" w:author="Nicholas Harp" w:date="2020-01-27T14:37:00Z">
        <w:del w:id="1322" w:author="Maital Neta [2]" w:date="2020-02-21T10:49:00Z">
          <w:r w:rsidR="007574F2" w:rsidDel="00950241">
            <w:delText>Next, we assessed the distribution of the mouse trajectory data, which was normally distributed except for one condition.</w:delText>
          </w:r>
        </w:del>
      </w:moveTo>
      <w:moveToRangeEnd w:id="1320"/>
      <w:ins w:id="1323" w:author="Nicholas Harp" w:date="2020-01-27T14:37:00Z">
        <w:del w:id="1324" w:author="Maital Neta [2]" w:date="2020-02-21T10:49:00Z">
          <w:r w:rsidR="007574F2" w:rsidDel="00950241">
            <w:delText xml:space="preserve"> </w:delText>
          </w:r>
        </w:del>
      </w:ins>
      <w:del w:id="1325" w:author="Maital Neta [2]" w:date="2020-02-21T10:49:00Z">
        <w:r w:rsidR="003976D7" w:rsidDel="00950241">
          <w:delText>As such,</w:delText>
        </w:r>
        <w:r w:rsidR="000613DA" w:rsidDel="00950241">
          <w:delText xml:space="preserve"> </w:delText>
        </w:r>
      </w:del>
      <w:ins w:id="1326" w:author="Nicholas Harp" w:date="2020-01-27T14:39:00Z">
        <w:del w:id="1327" w:author="Maital Neta [2]" w:date="2020-02-21T10:49:00Z">
          <w:r w:rsidR="00E93DEE" w:rsidDel="00950241">
            <w:delText>we assessed alternative distributions for use in a generalized linear mixed model</w:delText>
          </w:r>
        </w:del>
      </w:ins>
      <w:ins w:id="1328" w:author="Nicholas Harp" w:date="2020-01-27T14:40:00Z">
        <w:del w:id="1329" w:author="Maital Neta [2]" w:date="2020-02-21T10:49:00Z">
          <w:r w:rsidR="00E93DEE" w:rsidDel="00950241">
            <w:delText xml:space="preserve">; however, the model fit of the </w:delText>
          </w:r>
        </w:del>
      </w:ins>
      <w:ins w:id="1330" w:author="Maital Neta [2]" w:date="2020-02-21T10:49:00Z">
        <w:r>
          <w:t xml:space="preserve">e used a </w:t>
        </w:r>
      </w:ins>
      <w:ins w:id="1331" w:author="Nicholas Harp" w:date="2020-01-27T14:40:00Z">
        <w:del w:id="1332" w:author="Maital Neta [2]" w:date="2020-02-21T10:49:00Z">
          <w:r w:rsidR="00E93DEE" w:rsidDel="00950241">
            <w:delText xml:space="preserve">traditional </w:delText>
          </w:r>
        </w:del>
        <w:r w:rsidR="00E93DEE">
          <w:t xml:space="preserve">linear mixed model with a </w:t>
        </w:r>
        <w:del w:id="1333" w:author="Catie Brown" w:date="2020-02-04T10:09:00Z">
          <w:r w:rsidR="00E93DEE" w:rsidDel="00C56AFB">
            <w:delText>g</w:delText>
          </w:r>
        </w:del>
      </w:ins>
      <w:ins w:id="1334" w:author="Catie Brown" w:date="2020-02-04T10:09:00Z">
        <w:r w:rsidR="00C56AFB">
          <w:t>G</w:t>
        </w:r>
      </w:ins>
      <w:ins w:id="1335" w:author="Nicholas Harp" w:date="2020-01-27T14:40:00Z">
        <w:r w:rsidR="00E93DEE">
          <w:t>aussian error distribution</w:t>
        </w:r>
      </w:ins>
      <w:ins w:id="1336" w:author="Maital Neta [2]" w:date="2020-02-21T10:53:00Z">
        <w:r>
          <w:t>. This approach</w:t>
        </w:r>
      </w:ins>
      <w:ins w:id="1337" w:author="Maital Neta [2]" w:date="2020-02-21T10:50:00Z">
        <w:r>
          <w:t xml:space="preserve"> demonstrated</w:t>
        </w:r>
      </w:ins>
      <w:ins w:id="1338" w:author="Nicholas Harp" w:date="2020-01-27T14:40:00Z">
        <w:r w:rsidR="00E93DEE">
          <w:t xml:space="preserve"> </w:t>
        </w:r>
        <w:del w:id="1339" w:author="Maital Neta [2]" w:date="2020-02-21T10:50:00Z">
          <w:r w:rsidR="00E93DEE" w:rsidDel="00950241">
            <w:delText xml:space="preserve">fit </w:delText>
          </w:r>
        </w:del>
        <w:r w:rsidR="00E93DEE">
          <w:t xml:space="preserve">better </w:t>
        </w:r>
      </w:ins>
      <w:ins w:id="1340" w:author="Maital Neta [2]" w:date="2020-02-21T10:50:00Z">
        <w:r>
          <w:t xml:space="preserve">model fit </w:t>
        </w:r>
      </w:ins>
      <w:ins w:id="1341" w:author="Nicholas Harp" w:date="2020-01-27T14:40:00Z">
        <w:r w:rsidR="00E93DEE">
          <w:t xml:space="preserve">than alternative </w:t>
        </w:r>
        <w:del w:id="1342" w:author="Maital Neta [2]" w:date="2020-02-21T10:50:00Z">
          <w:r w:rsidR="00E93DEE" w:rsidDel="00950241">
            <w:delText xml:space="preserve">model </w:delText>
          </w:r>
        </w:del>
        <w:r w:rsidR="00E93DEE">
          <w:t>options</w:t>
        </w:r>
      </w:ins>
      <w:ins w:id="1343" w:author="Nicholas Harp" w:date="2020-01-30T09:13:00Z">
        <w:r w:rsidR="004326A2">
          <w:t xml:space="preserve"> (i.e., gamma distribution)</w:t>
        </w:r>
      </w:ins>
      <w:ins w:id="1344" w:author="Maital Neta [2]" w:date="2020-02-21T10:50:00Z">
        <w:r>
          <w:t xml:space="preserve">, and </w:t>
        </w:r>
      </w:ins>
      <w:ins w:id="1345" w:author="Nicholas Harp" w:date="2020-01-27T14:40:00Z">
        <w:del w:id="1346" w:author="Maital Neta [2]" w:date="2020-02-21T10:54:00Z">
          <w:r w:rsidR="00E93DEE" w:rsidDel="00950241">
            <w:delText>.</w:delText>
          </w:r>
        </w:del>
      </w:ins>
      <w:ins w:id="1347" w:author="Nicholas Harp" w:date="2020-01-27T14:47:00Z">
        <w:del w:id="1348" w:author="Maital Neta [2]" w:date="2020-02-21T10:54:00Z">
          <w:r w:rsidR="0091768D" w:rsidDel="00950241">
            <w:delText xml:space="preserve"> </w:delText>
          </w:r>
        </w:del>
        <w:del w:id="1349" w:author="Maital Neta [2]" w:date="2020-02-21T10:51:00Z">
          <w:r w:rsidR="0091768D" w:rsidDel="00950241">
            <w:delText>Notably</w:delText>
          </w:r>
        </w:del>
        <w:del w:id="1350" w:author="Maital Neta [2]" w:date="2020-02-21T10:54:00Z">
          <w:r w:rsidR="0091768D" w:rsidDel="00950241">
            <w:delText xml:space="preserve">, </w:delText>
          </w:r>
        </w:del>
        <w:del w:id="1351" w:author="Maital Neta [2]" w:date="2020-02-21T10:51:00Z">
          <w:r w:rsidR="0091768D" w:rsidDel="00950241">
            <w:delText xml:space="preserve">other work has shown that </w:delText>
          </w:r>
        </w:del>
        <w:del w:id="1352" w:author="Maital Neta [2]" w:date="2020-02-21T10:54:00Z">
          <w:r w:rsidR="0091768D" w:rsidDel="00950241">
            <w:delText xml:space="preserve">linear mixed models are </w:delText>
          </w:r>
        </w:del>
      </w:ins>
      <w:ins w:id="1353" w:author="Maital Neta [2]" w:date="2020-02-21T10:54:00Z">
        <w:r>
          <w:t xml:space="preserve">is </w:t>
        </w:r>
      </w:ins>
      <w:ins w:id="1354" w:author="Nicholas Harp" w:date="2020-01-27T14:47:00Z">
        <w:r w:rsidR="0091768D">
          <w:t xml:space="preserve">robust to violations of normality </w:t>
        </w:r>
      </w:ins>
      <w:ins w:id="1355" w:author="Nicholas Harp" w:date="2020-01-27T14:48:00Z">
        <w:r w:rsidR="0091768D">
          <w:t>(Knief &amp; Forstmeier, 2018)</w:t>
        </w:r>
      </w:ins>
      <w:ins w:id="1356" w:author="Maital Neta [2]" w:date="2020-02-21T10:54:00Z">
        <w:r>
          <w:t xml:space="preserve"> evidenced </w:t>
        </w:r>
      </w:ins>
      <w:ins w:id="1357" w:author="Nicholas Harp" w:date="2020-02-24T12:16:00Z">
        <w:r w:rsidR="008145A7">
          <w:t xml:space="preserve">in our data </w:t>
        </w:r>
      </w:ins>
      <w:ins w:id="1358" w:author="Maital Neta [2]" w:date="2020-02-21T10:54:00Z">
        <w:r>
          <w:t>by Shapiro-Wilks tests (</w:t>
        </w:r>
        <w:r w:rsidRPr="00843F20">
          <w:rPr>
            <w:i/>
            <w:iCs/>
          </w:rPr>
          <w:t>p</w:t>
        </w:r>
        <w:r>
          <w:t xml:space="preserve">’s &lt; .001). </w:t>
        </w:r>
      </w:ins>
      <w:ins w:id="1359" w:author="Nicholas Harp" w:date="2020-01-27T14:48:00Z">
        <w:del w:id="1360" w:author="Maital Neta [2]" w:date="2020-02-21T10:54:00Z">
          <w:r w:rsidR="0091768D" w:rsidDel="00950241">
            <w:delText>.</w:delText>
          </w:r>
        </w:del>
      </w:ins>
      <w:ins w:id="1361" w:author="Nicholas Harp" w:date="2020-01-27T14:40:00Z">
        <w:del w:id="1362" w:author="Maital Neta [2]" w:date="2020-02-21T10:54:00Z">
          <w:r w:rsidR="00E93DEE" w:rsidDel="00950241">
            <w:delText xml:space="preserve"> </w:delText>
          </w:r>
        </w:del>
      </w:ins>
      <w:del w:id="1363" w:author="Maital Neta [2]" w:date="2020-02-21T10:54:00Z">
        <w:r w:rsidR="00C27DCC" w:rsidDel="00950241">
          <w:delText>robust standard errors</w:delText>
        </w:r>
        <w:r w:rsidR="000613DA" w:rsidDel="00950241">
          <w:delText xml:space="preserve"> were used </w:delText>
        </w:r>
        <w:r w:rsidR="00C27DCC" w:rsidDel="00950241">
          <w:delText>to account for the violation of the assumption of normality</w:delText>
        </w:r>
        <w:r w:rsidR="000613DA" w:rsidDel="00950241">
          <w:delText xml:space="preserve">. </w:delText>
        </w:r>
      </w:del>
      <w:moveFromRangeStart w:id="1364" w:author="Nicholas Harp" w:date="2020-01-27T14:37:00Z" w:name="move31028286"/>
      <w:moveFrom w:id="1365" w:author="Nicholas Harp" w:date="2020-01-27T14:37:00Z">
        <w:del w:id="1366" w:author="Maital Neta [2]" w:date="2020-02-21T10:54:00Z">
          <w:r w:rsidR="00C95E64" w:rsidDel="00950241">
            <w:delText xml:space="preserve">Next, </w:delText>
          </w:r>
          <w:r w:rsidR="003976D7" w:rsidDel="00950241">
            <w:delText>we assessed the distribution of</w:delText>
          </w:r>
          <w:r w:rsidR="00C27DCC" w:rsidDel="00950241">
            <w:delText xml:space="preserve"> the mouse trajectory data</w:delText>
          </w:r>
          <w:r w:rsidR="003976D7" w:rsidDel="00950241">
            <w:delText xml:space="preserve">, which was normally distributed except for one condition. </w:delText>
          </w:r>
        </w:del>
      </w:moveFrom>
      <w:moveFromRangeEnd w:id="1364"/>
      <w:del w:id="1367" w:author="Maital Neta [2]" w:date="2020-02-21T10:54:00Z">
        <w:r w:rsidR="003976D7" w:rsidDel="00950241">
          <w:delText>Robust standard errors were used for the maximum deviation analyses as well.</w:delText>
        </w:r>
        <w:r w:rsidR="00C27DCC" w:rsidDel="00950241">
          <w:delText xml:space="preserve"> </w:delText>
        </w:r>
        <w:r w:rsidR="003976D7" w:rsidDel="00950241">
          <w:delText>W</w:delText>
        </w:r>
        <w:r w:rsidR="00C95E64" w:rsidDel="00950241">
          <w:delText xml:space="preserve">e tested for differences among each working memory load condition </w:delText>
        </w:r>
        <w:r w:rsidR="003976D7" w:rsidDel="00950241">
          <w:delText>with a multilevel modeling approach here</w:delText>
        </w:r>
        <w:r w:rsidR="00324684" w:rsidDel="00950241">
          <w:delText xml:space="preserve"> </w:delText>
        </w:r>
        <w:r w:rsidR="00CB52D2" w:rsidDel="00950241">
          <w:delText>as well</w:delText>
        </w:r>
        <w:r w:rsidR="00C95E64" w:rsidDel="00950241">
          <w:delText>.</w:delText>
        </w:r>
        <w:r w:rsidR="00CB52D2" w:rsidDel="00950241">
          <w:delText xml:space="preserve"> </w:delText>
        </w:r>
        <w:r w:rsidR="00324684" w:rsidDel="00950241">
          <w:delText>W</w:delText>
        </w:r>
      </w:del>
      <w:ins w:id="1368" w:author="Catie Brown" w:date="2020-02-04T10:09:00Z">
        <w:del w:id="1369" w:author="Maital Neta [2]" w:date="2020-02-21T10:54:00Z">
          <w:r w:rsidR="00C56AFB" w:rsidDel="00950241">
            <w:delText>Therefore, w</w:delText>
          </w:r>
        </w:del>
      </w:ins>
      <w:del w:id="1370" w:author="Maital Neta [2]" w:date="2020-02-21T10:54:00Z">
        <w:r w:rsidR="00324684" w:rsidDel="00950241">
          <w:delText xml:space="preserve">e employed the model building approach suggested by Raudenbush and Bryk (2001), assessing model fit using </w:delText>
        </w:r>
        <w:r w:rsidR="00324684" w:rsidDel="00950241">
          <w:rPr>
            <w:i/>
            <w:iCs/>
          </w:rPr>
          <w:delText>X</w:delText>
        </w:r>
        <w:r w:rsidR="00324684" w:rsidDel="00950241">
          <w:rPr>
            <w:vertAlign w:val="superscript"/>
          </w:rPr>
          <w:delText>2</w:delText>
        </w:r>
        <w:r w:rsidR="00324684" w:rsidDel="00950241">
          <w:delText xml:space="preserve"> difference tests for each parameter</w:delText>
        </w:r>
        <w:r w:rsidR="003976D7" w:rsidDel="00950241">
          <w:delText xml:space="preserve"> added to the model</w:delText>
        </w:r>
        <w:r w:rsidR="00324684" w:rsidDel="00950241">
          <w:delText xml:space="preserve">. </w:delText>
        </w:r>
      </w:del>
      <w:r w:rsidR="00CB52D2">
        <w:t xml:space="preserve">All model </w:t>
      </w:r>
      <w:del w:id="1371" w:author="Nicholas Harp" w:date="2020-02-05T13:30:00Z">
        <w:r w:rsidR="00CB52D2" w:rsidDel="00C673A2">
          <w:delText xml:space="preserve">comparisons </w:delText>
        </w:r>
      </w:del>
      <w:ins w:id="1372" w:author="Nicholas Harp" w:date="2020-02-05T13:30:00Z">
        <w:r w:rsidR="00C673A2">
          <w:t xml:space="preserve">building </w:t>
        </w:r>
      </w:ins>
      <w:r w:rsidR="00CB52D2">
        <w:t>w</w:t>
      </w:r>
      <w:ins w:id="1373" w:author="Nicholas Harp" w:date="2020-02-05T13:30:00Z">
        <w:r w:rsidR="00C673A2">
          <w:t>as</w:t>
        </w:r>
      </w:ins>
      <w:del w:id="1374" w:author="Nicholas Harp" w:date="2020-02-05T13:30:00Z">
        <w:r w:rsidR="00CB52D2" w:rsidDel="00C673A2">
          <w:delText>ere</w:delText>
        </w:r>
      </w:del>
      <w:r w:rsidR="00CB52D2">
        <w:t xml:space="preserve"> completed </w:t>
      </w:r>
      <w:del w:id="1375" w:author="Nicholas Harp" w:date="2020-02-05T13:30:00Z">
        <w:r w:rsidR="00CB52D2" w:rsidDel="00C673A2">
          <w:delText xml:space="preserve">with </w:delText>
        </w:r>
      </w:del>
      <w:ins w:id="1376" w:author="Nicholas Harp" w:date="2020-02-05T13:30:00Z">
        <w:r w:rsidR="00C673A2">
          <w:t xml:space="preserve">using </w:t>
        </w:r>
      </w:ins>
      <w:r w:rsidR="00CB52D2">
        <w:t>full information maximum likelihood estimation</w:t>
      </w:r>
      <w:r w:rsidR="003976D7">
        <w:t xml:space="preserve"> to account for </w:t>
      </w:r>
      <w:ins w:id="1377" w:author="Nicholas Harp" w:date="2020-01-15T13:41:00Z">
        <w:r w:rsidR="00083DD4">
          <w:t>any missing data</w:t>
        </w:r>
      </w:ins>
      <w:del w:id="1378" w:author="Nicholas Harp" w:date="2020-01-15T13:41:00Z">
        <w:r w:rsidR="003976D7" w:rsidDel="00083DD4">
          <w:delText>the addition of fixed parameters</w:delText>
        </w:r>
        <w:r w:rsidR="00CB52D2" w:rsidDel="00083DD4">
          <w:delText xml:space="preserve">. </w:delText>
        </w:r>
      </w:del>
      <w:r w:rsidR="000613DA" w:rsidRPr="000613DA">
        <w:t xml:space="preserve"> </w:t>
      </w:r>
      <w:ins w:id="1379" w:author="Nicholas Harp" w:date="2020-01-15T13:41:00Z">
        <w:r w:rsidR="00083DD4">
          <w:t>(e.g., if a pa</w:t>
        </w:r>
      </w:ins>
      <w:ins w:id="1380" w:author="Nicholas Harp" w:date="2020-01-15T13:42:00Z">
        <w:r w:rsidR="00083DD4">
          <w:t xml:space="preserve">rticipant did not rate any </w:t>
        </w:r>
      </w:ins>
      <w:ins w:id="1381" w:author="Maital Neta [2]" w:date="2020-02-21T10:52:00Z">
        <w:r>
          <w:t xml:space="preserve">surprised faces </w:t>
        </w:r>
      </w:ins>
      <w:ins w:id="1382" w:author="Nicholas Harp" w:date="2020-01-15T13:42:00Z">
        <w:del w:id="1383" w:author="Maital Neta [2]" w:date="2020-02-21T10:52:00Z">
          <w:r w:rsidR="00083DD4" w:rsidDel="00950241">
            <w:delText xml:space="preserve">images </w:delText>
          </w:r>
        </w:del>
        <w:r w:rsidR="00083DD4">
          <w:t>as positive</w:t>
        </w:r>
      </w:ins>
      <w:ins w:id="1384" w:author="Nicholas Harp" w:date="2020-02-24T12:04:00Z">
        <w:r w:rsidR="005E34CE">
          <w:t xml:space="preserve"> or negative</w:t>
        </w:r>
      </w:ins>
      <w:ins w:id="1385" w:author="Nicholas Harp" w:date="2020-01-15T13:42:00Z">
        <w:r w:rsidR="00083DD4">
          <w:t>).</w:t>
        </w:r>
      </w:ins>
      <w:ins w:id="1386" w:author="Nicholas Harp" w:date="2020-01-31T14:56:00Z">
        <w:r w:rsidR="00B4384D">
          <w:t xml:space="preserve"> </w:t>
        </w:r>
      </w:ins>
    </w:p>
    <w:p w14:paraId="432724B5" w14:textId="6C7F54B3" w:rsidR="00950241" w:rsidDel="00950241" w:rsidRDefault="00950241" w:rsidP="00E93DEE">
      <w:pPr>
        <w:pStyle w:val="BodyText"/>
        <w:rPr>
          <w:del w:id="1387" w:author="Maital Neta [2]" w:date="2020-02-21T10:51:00Z"/>
        </w:rPr>
      </w:pPr>
    </w:p>
    <w:p w14:paraId="290F5BA5" w14:textId="77777777" w:rsidR="00DB6E4D" w:rsidRDefault="00C95E64">
      <w:pPr>
        <w:pStyle w:val="Heading1"/>
        <w:rPr>
          <w:ins w:id="1388" w:author="Nicholas Harp" w:date="2020-02-07T13:53:00Z"/>
        </w:rPr>
      </w:pPr>
      <w:bookmarkStart w:id="1389" w:name="results"/>
      <w:commentRangeStart w:id="1390"/>
      <w:r>
        <w:t>Results</w:t>
      </w:r>
      <w:bookmarkEnd w:id="1389"/>
      <w:commentRangeEnd w:id="1390"/>
      <w:r w:rsidR="00831FFA">
        <w:rPr>
          <w:rStyle w:val="CommentReference"/>
          <w:rFonts w:asciiTheme="minorHAnsi" w:eastAsiaTheme="minorHAnsi" w:hAnsiTheme="minorHAnsi" w:cstheme="minorBidi"/>
          <w:b w:val="0"/>
          <w:bCs w:val="0"/>
        </w:rPr>
        <w:commentReference w:id="1390"/>
      </w:r>
    </w:p>
    <w:p w14:paraId="69F4D504" w14:textId="1B0E1809" w:rsidR="00E75F14" w:rsidRDefault="00C95E64">
      <w:pPr>
        <w:pStyle w:val="Heading2"/>
      </w:pPr>
      <w:bookmarkStart w:id="1391" w:name="subjective-ratings"/>
      <w:r>
        <w:t>Subjective ratings</w:t>
      </w:r>
      <w:bookmarkEnd w:id="1391"/>
      <w:r w:rsidR="003B43DF">
        <w:t xml:space="preserve"> </w:t>
      </w:r>
      <w:commentRangeStart w:id="1392"/>
      <w:commentRangeStart w:id="1393"/>
      <w:r w:rsidR="003B43DF">
        <w:t>of ambiguity</w:t>
      </w:r>
      <w:commentRangeEnd w:id="1392"/>
      <w:r w:rsidR="003B43DF">
        <w:rPr>
          <w:rStyle w:val="CommentReference"/>
          <w:rFonts w:asciiTheme="minorHAnsi" w:eastAsiaTheme="minorHAnsi" w:hAnsiTheme="minorHAnsi" w:cstheme="minorBidi"/>
          <w:b w:val="0"/>
          <w:bCs w:val="0"/>
        </w:rPr>
        <w:commentReference w:id="1392"/>
      </w:r>
      <w:commentRangeEnd w:id="1393"/>
      <w:r w:rsidR="00CC4156">
        <w:rPr>
          <w:rStyle w:val="CommentReference"/>
          <w:rFonts w:asciiTheme="minorHAnsi" w:eastAsiaTheme="minorHAnsi" w:hAnsiTheme="minorHAnsi" w:cstheme="minorBidi"/>
          <w:b w:val="0"/>
          <w:bCs w:val="0"/>
        </w:rPr>
        <w:commentReference w:id="1393"/>
      </w:r>
    </w:p>
    <w:p w14:paraId="115743B2" w14:textId="6DF72760" w:rsidR="00CB52D2" w:rsidRDefault="00CB52D2" w:rsidP="000D126D">
      <w:pPr>
        <w:pStyle w:val="FirstParagraph"/>
      </w:pPr>
      <w:r>
        <w:t>First, a</w:t>
      </w:r>
      <w:r w:rsidR="003E7A83">
        <w:t xml:space="preserve"> random</w:t>
      </w:r>
      <w:r>
        <w:t xml:space="preserve"> intercept-only model was tested</w:t>
      </w:r>
      <w:r w:rsidR="000A1223">
        <w:t xml:space="preserve"> and</w:t>
      </w:r>
      <w:r>
        <w:t xml:space="preserve"> </w:t>
      </w:r>
      <w:r w:rsidR="000A1223">
        <w:t>t</w:t>
      </w:r>
      <w:r>
        <w:t xml:space="preserve">he </w:t>
      </w:r>
      <w:r w:rsidR="000A1223">
        <w:t xml:space="preserve">likelihood ratio test </w:t>
      </w:r>
      <w:r>
        <w:t>results support</w:t>
      </w:r>
      <w:r w:rsidR="003E7A83">
        <w:t>ed</w:t>
      </w:r>
      <w:r>
        <w:t xml:space="preserve"> the decision to model the intercept random</w:t>
      </w:r>
      <w:r w:rsidR="00324684">
        <w:t>ly across individuals</w:t>
      </w:r>
      <w:r>
        <w:t xml:space="preserve"> </w:t>
      </w:r>
      <w:r w:rsidR="004379CF">
        <w:t>(</w:t>
      </w:r>
      <w:r w:rsidRPr="00EF19A9">
        <w:rPr>
          <w:i/>
          <w:iCs/>
        </w:rPr>
        <w:t>p</w:t>
      </w:r>
      <w:r>
        <w:t xml:space="preserve"> &lt; .001</w:t>
      </w:r>
      <w:r w:rsidR="004379CF">
        <w:t>)</w:t>
      </w:r>
      <w:r w:rsidR="002D756E">
        <w:t>.</w:t>
      </w:r>
      <w:r w:rsidR="003E7A83">
        <w:t xml:space="preserve"> </w:t>
      </w:r>
      <w:r w:rsidR="002D756E">
        <w:t xml:space="preserve">This </w:t>
      </w:r>
      <w:r w:rsidR="003E7A83">
        <w:t>suggest</w:t>
      </w:r>
      <w:r w:rsidR="002D756E">
        <w:t>s</w:t>
      </w:r>
      <w:r w:rsidR="003E7A83">
        <w:t xml:space="preserve"> </w:t>
      </w:r>
      <w:r w:rsidR="002D756E">
        <w:t xml:space="preserve">there was </w:t>
      </w:r>
      <w:r w:rsidR="003E7A83">
        <w:t>individual var</w:t>
      </w:r>
      <w:r w:rsidR="002D756E">
        <w:t xml:space="preserve">iance </w:t>
      </w:r>
      <w:r w:rsidR="003E7A83">
        <w:t>in percent negative ratings at baseline</w:t>
      </w:r>
      <w:r w:rsidR="00946C93">
        <w:t xml:space="preserve"> (i.e., low, non-emotional </w:t>
      </w:r>
      <w:del w:id="1394" w:author="Maital Neta [2]" w:date="2020-02-21T10:55:00Z">
        <w:r w:rsidR="00946C93" w:rsidDel="00EF19A9">
          <w:delText xml:space="preserve">cognitive </w:delText>
        </w:r>
      </w:del>
      <w:r w:rsidR="00946C93">
        <w:t>loads)</w:t>
      </w:r>
      <w:r w:rsidR="00AE6EAB">
        <w:t xml:space="preserve"> that is best modeled as a separate intercept for each subject</w:t>
      </w:r>
      <w:r w:rsidR="002D756E">
        <w:t xml:space="preserve">, as expected </w:t>
      </w:r>
      <w:ins w:id="1395" w:author="Nicholas Harp" w:date="2020-03-02T18:05:00Z">
        <w:r w:rsidR="003A18C5">
          <w:t>with repeated measurements</w:t>
        </w:r>
        <w:r w:rsidR="003A18C5">
          <w:t xml:space="preserve"> </w:t>
        </w:r>
      </w:ins>
      <w:del w:id="1396" w:author="Nicholas Harp" w:date="2020-03-02T18:05:00Z">
        <w:r w:rsidR="002D756E" w:rsidDel="003A18C5">
          <w:delText xml:space="preserve">with </w:delText>
        </w:r>
      </w:del>
      <w:ins w:id="1397" w:author="Nicholas Harp" w:date="2020-03-02T18:05:00Z">
        <w:r w:rsidR="003A18C5">
          <w:t>of</w:t>
        </w:r>
        <w:r w:rsidR="003A18C5">
          <w:t xml:space="preserve"> </w:t>
        </w:r>
      </w:ins>
      <w:r w:rsidR="002D756E">
        <w:t>an individual difference measure</w:t>
      </w:r>
      <w:del w:id="1398" w:author="Nicholas Harp" w:date="2020-03-02T18:05:00Z">
        <w:r w:rsidR="009342C6" w:rsidDel="003A18C5">
          <w:delText xml:space="preserve"> with repeated measurements</w:delText>
        </w:r>
      </w:del>
      <w:r>
        <w:t>.</w:t>
      </w:r>
      <w:r w:rsidR="00CA5C8A">
        <w:rPr>
          <w:i/>
          <w:iCs/>
        </w:rPr>
        <w:t xml:space="preserve"> </w:t>
      </w:r>
      <w:del w:id="1399" w:author="Maital Neta [2]" w:date="2020-02-21T10:57:00Z">
        <w:r w:rsidR="00CA5C8A" w:rsidDel="00EF19A9">
          <w:delText>After</w:delText>
        </w:r>
      </w:del>
      <w:ins w:id="1400" w:author="Maital Neta [2]" w:date="2020-02-21T10:57:00Z">
        <w:r w:rsidR="00EF19A9">
          <w:t>Next</w:t>
        </w:r>
      </w:ins>
      <w:r w:rsidR="00CA5C8A">
        <w:t xml:space="preserve">, </w:t>
      </w:r>
      <w:del w:id="1401" w:author="Nicholas Harp" w:date="2020-03-02T18:05:00Z">
        <w:r w:rsidR="00CA5C8A" w:rsidDel="00281E45">
          <w:delText xml:space="preserve">a </w:delText>
        </w:r>
      </w:del>
      <w:r w:rsidR="00CA5C8A">
        <w:t xml:space="preserve">fixed </w:t>
      </w:r>
      <w:del w:id="1402" w:author="Nicholas Harp" w:date="2020-03-02T18:05:00Z">
        <w:r w:rsidR="00CA5C8A" w:rsidDel="00281E45">
          <w:delText xml:space="preserve">component </w:delText>
        </w:r>
      </w:del>
      <w:ins w:id="1403" w:author="Nicholas Harp" w:date="2020-03-02T18:05:00Z">
        <w:r w:rsidR="00281E45">
          <w:t>effects</w:t>
        </w:r>
        <w:r w:rsidR="00281E45">
          <w:t xml:space="preserve"> </w:t>
        </w:r>
      </w:ins>
      <w:r w:rsidR="00CA5C8A">
        <w:t xml:space="preserve">for </w:t>
      </w:r>
      <w:del w:id="1404" w:author="Nicholas Harp" w:date="2020-03-02T18:05:00Z">
        <w:r w:rsidR="00CA5C8A" w:rsidDel="00281E45">
          <w:delText xml:space="preserve">the effect of </w:delText>
        </w:r>
      </w:del>
      <w:del w:id="1405" w:author="Maital Neta [2]" w:date="2020-02-21T10:57:00Z">
        <w:r w:rsidR="00EF19A9" w:rsidDel="00EF19A9">
          <w:delText xml:space="preserve">load </w:delText>
        </w:r>
      </w:del>
      <w:ins w:id="1406" w:author="Maital Neta [2]" w:date="2020-02-21T10:57:00Z">
        <w:r w:rsidR="00EF19A9">
          <w:t xml:space="preserve">Load </w:t>
        </w:r>
      </w:ins>
      <w:r w:rsidR="00EF19A9">
        <w:t>(</w:t>
      </w:r>
      <w:del w:id="1407" w:author="Maital Neta [2]" w:date="2020-02-21T10:57:00Z">
        <w:r w:rsidR="00EF19A9" w:rsidDel="00EF19A9">
          <w:delText xml:space="preserve">i.e., </w:delText>
        </w:r>
      </w:del>
      <w:r w:rsidR="00EF19A9">
        <w:t xml:space="preserve">low </w:t>
      </w:r>
      <w:del w:id="1408" w:author="Maital Neta [2]" w:date="2020-02-21T10:57:00Z">
        <w:r w:rsidR="00EF19A9" w:rsidDel="00EF19A9">
          <w:delText>vs</w:delText>
        </w:r>
      </w:del>
      <w:ins w:id="1409" w:author="Maital Neta [2]" w:date="2020-02-21T10:57:00Z">
        <w:r w:rsidR="00EF19A9">
          <w:t>versus</w:t>
        </w:r>
      </w:ins>
      <w:del w:id="1410" w:author="Maital Neta [2]" w:date="2020-02-21T10:57:00Z">
        <w:r w:rsidR="00EF19A9" w:rsidDel="00EF19A9">
          <w:delText>.</w:delText>
        </w:r>
      </w:del>
      <w:r w:rsidR="00EF19A9">
        <w:t xml:space="preserve"> high), </w:t>
      </w:r>
      <w:ins w:id="1411" w:author="Nicholas Harp" w:date="2020-02-17T14:06:00Z">
        <w:del w:id="1412" w:author="Maital Neta [2]" w:date="2020-02-21T10:57:00Z">
          <w:r w:rsidR="004148BB" w:rsidDel="00EF19A9">
            <w:delText>d</w:delText>
          </w:r>
        </w:del>
      </w:ins>
      <w:ins w:id="1413" w:author="Maital Neta [2]" w:date="2020-02-21T10:57:00Z">
        <w:r w:rsidR="00EF19A9">
          <w:t>D</w:t>
        </w:r>
      </w:ins>
      <w:r w:rsidR="004148BB">
        <w:t xml:space="preserve">omain </w:t>
      </w:r>
      <w:r w:rsidR="00CA5C8A">
        <w:t xml:space="preserve">(emotional </w:t>
      </w:r>
      <w:del w:id="1414" w:author="Maital Neta [2]" w:date="2020-02-21T10:57:00Z">
        <w:r w:rsidR="00CA5C8A" w:rsidDel="00EF19A9">
          <w:delText>vs</w:delText>
        </w:r>
      </w:del>
      <w:ins w:id="1415" w:author="Maital Neta [2]" w:date="2020-02-21T10:57:00Z">
        <w:r w:rsidR="00EF19A9">
          <w:t>versus</w:t>
        </w:r>
      </w:ins>
      <w:del w:id="1416" w:author="Maital Neta [2]" w:date="2020-02-21T10:57:00Z">
        <w:r w:rsidR="00CA5C8A" w:rsidDel="00EF19A9">
          <w:delText>.</w:delText>
        </w:r>
      </w:del>
      <w:r w:rsidR="00CA5C8A">
        <w:t xml:space="preserve"> non-emotional)</w:t>
      </w:r>
      <w:r w:rsidR="00DE4ECC">
        <w:t xml:space="preserve">, and their interaction </w:t>
      </w:r>
      <w:r w:rsidR="00051035">
        <w:t>were</w:t>
      </w:r>
      <w:r w:rsidR="00DE4ECC">
        <w:t xml:space="preserve"> added</w:t>
      </w:r>
      <w:r w:rsidR="00CA5C8A">
        <w:t xml:space="preserve"> to the </w:t>
      </w:r>
      <w:r w:rsidR="00CA5C8A">
        <w:lastRenderedPageBreak/>
        <w:t>model</w:t>
      </w:r>
      <w:del w:id="1417" w:author="Nicholas Harp" w:date="2020-03-02T18:05:00Z">
        <w:r w:rsidR="00CA5C8A" w:rsidDel="00281E45">
          <w:delText xml:space="preserve"> uncentered at level one</w:delText>
        </w:r>
      </w:del>
      <w:r w:rsidR="00CA5C8A">
        <w:t>. The</w:t>
      </w:r>
      <w:ins w:id="1418" w:author="Nicholas Harp" w:date="2020-02-25T09:53:00Z">
        <w:r w:rsidR="00091E3F">
          <w:t xml:space="preserve">re </w:t>
        </w:r>
      </w:ins>
      <w:ins w:id="1419" w:author="Nicholas Harp" w:date="2020-02-25T09:56:00Z">
        <w:r w:rsidR="00191073">
          <w:t>was a</w:t>
        </w:r>
      </w:ins>
      <w:ins w:id="1420" w:author="Nicholas Harp" w:date="2020-02-25T09:53:00Z">
        <w:r w:rsidR="00091E3F">
          <w:t xml:space="preserve"> significant</w:t>
        </w:r>
      </w:ins>
      <w:r w:rsidR="00CA5C8A">
        <w:t xml:space="preserve"> effect of </w:t>
      </w:r>
      <w:ins w:id="1421" w:author="Nicholas Harp" w:date="2020-02-17T14:07:00Z">
        <w:del w:id="1422" w:author="Maital Neta [2]" w:date="2020-02-21T10:57:00Z">
          <w:r w:rsidR="004148BB" w:rsidDel="00EF19A9">
            <w:delText>d</w:delText>
          </w:r>
        </w:del>
      </w:ins>
      <w:ins w:id="1423" w:author="Maital Neta [2]" w:date="2020-02-21T10:57:00Z">
        <w:r w:rsidR="00EF19A9">
          <w:t>D</w:t>
        </w:r>
      </w:ins>
      <w:ins w:id="1424" w:author="Nicholas Harp" w:date="2020-02-17T14:07:00Z">
        <w:r w:rsidR="004148BB">
          <w:t>omain</w:t>
        </w:r>
      </w:ins>
      <w:del w:id="1425" w:author="Nicholas Harp" w:date="2020-02-25T09:53:00Z">
        <w:r w:rsidR="00CA5C8A" w:rsidDel="00091E3F">
          <w:delText xml:space="preserve"> significantly contributed to the model (ß</w:delText>
        </w:r>
        <w:r w:rsidR="00CA5C8A" w:rsidDel="00091E3F">
          <w:rPr>
            <w:vertAlign w:val="subscript"/>
          </w:rPr>
          <w:delText>10</w:delText>
        </w:r>
        <w:r w:rsidR="00CA5C8A" w:rsidDel="00091E3F">
          <w:delText xml:space="preserve"> = </w:delText>
        </w:r>
        <w:r w:rsidR="00461D6D" w:rsidDel="00091E3F">
          <w:delText>8</w:delText>
        </w:r>
        <w:r w:rsidR="00CA5C8A" w:rsidDel="00091E3F">
          <w:delText>.</w:delText>
        </w:r>
        <w:r w:rsidR="00E03AD5" w:rsidDel="00091E3F">
          <w:delText>06</w:delText>
        </w:r>
        <w:r w:rsidR="00CA5C8A" w:rsidDel="00091E3F">
          <w:delText xml:space="preserve">, S.E. = </w:delText>
        </w:r>
        <w:r w:rsidR="00461D6D" w:rsidDel="00091E3F">
          <w:delText>2.4</w:delText>
        </w:r>
        <w:r w:rsidR="00E03AD5" w:rsidDel="00091E3F">
          <w:delText>7</w:delText>
        </w:r>
        <w:r w:rsidR="00CA5C8A" w:rsidDel="00091E3F">
          <w:delText xml:space="preserve">, </w:delText>
        </w:r>
        <w:r w:rsidR="00CA5C8A" w:rsidRPr="00946C93" w:rsidDel="00091E3F">
          <w:rPr>
            <w:i/>
            <w:iCs/>
          </w:rPr>
          <w:delText>t</w:delText>
        </w:r>
        <w:r w:rsidR="00CA5C8A" w:rsidDel="00091E3F">
          <w:delText>(14</w:delText>
        </w:r>
        <w:r w:rsidR="00461D6D" w:rsidDel="00091E3F">
          <w:delText>7</w:delText>
        </w:r>
        <w:r w:rsidR="00CA5C8A" w:rsidDel="00091E3F">
          <w:delText xml:space="preserve">) = </w:delText>
        </w:r>
        <w:r w:rsidR="00461D6D" w:rsidDel="00091E3F">
          <w:delText>3</w:delText>
        </w:r>
        <w:r w:rsidR="00CA5C8A" w:rsidDel="00091E3F">
          <w:delText>.</w:delText>
        </w:r>
        <w:r w:rsidR="00E03AD5" w:rsidDel="00091E3F">
          <w:delText>26</w:delText>
        </w:r>
        <w:r w:rsidR="00CA5C8A" w:rsidDel="00091E3F">
          <w:delText xml:space="preserve">, </w:delText>
        </w:r>
        <w:r w:rsidR="00CA5C8A" w:rsidRPr="00EF19A9" w:rsidDel="00091E3F">
          <w:rPr>
            <w:i/>
            <w:iCs/>
          </w:rPr>
          <w:delText>p</w:delText>
        </w:r>
        <w:r w:rsidR="00CA5C8A" w:rsidDel="00091E3F">
          <w:delText xml:space="preserve"> </w:delText>
        </w:r>
        <w:r w:rsidR="00E03AD5" w:rsidDel="00091E3F">
          <w:delText>=</w:delText>
        </w:r>
        <w:r w:rsidR="00CA5C8A" w:rsidDel="00091E3F">
          <w:delText xml:space="preserve"> .001), </w:delText>
        </w:r>
      </w:del>
      <w:ins w:id="1426" w:author="Nicholas Harp" w:date="2020-02-25T09:53:00Z">
        <w:r w:rsidR="00091E3F">
          <w:t xml:space="preserve">, </w:t>
        </w:r>
      </w:ins>
      <w:r w:rsidR="00CA5C8A">
        <w:t xml:space="preserve">such that </w:t>
      </w:r>
      <w:del w:id="1427" w:author="Maital Neta [2]" w:date="2020-02-21T10:58:00Z">
        <w:r w:rsidR="00CA5C8A" w:rsidDel="00EF19A9">
          <w:delText xml:space="preserve">the </w:delText>
        </w:r>
      </w:del>
      <w:ins w:id="1428" w:author="Nicholas Harp" w:date="2020-02-06T14:24:00Z">
        <w:del w:id="1429" w:author="Maital Neta [2]" w:date="2020-02-21T10:58:00Z">
          <w:r w:rsidR="00F60AA6" w:rsidDel="00EF19A9">
            <w:delText>interpretations</w:delText>
          </w:r>
        </w:del>
      </w:ins>
      <w:ins w:id="1430" w:author="Maital Neta [2]" w:date="2020-02-21T10:58:00Z">
        <w:r w:rsidR="00EF19A9">
          <w:t>ratings</w:t>
        </w:r>
      </w:ins>
      <w:r w:rsidR="00F60AA6">
        <w:t xml:space="preserve"> of surprise</w:t>
      </w:r>
      <w:ins w:id="1431" w:author="Maital Neta [2]" w:date="2020-02-21T10:58:00Z">
        <w:r w:rsidR="009541CD">
          <w:t>d faces</w:t>
        </w:r>
      </w:ins>
      <w:r w:rsidR="00F60AA6">
        <w:t xml:space="preserve"> following an </w:t>
      </w:r>
      <w:r w:rsidR="00CA5C8A">
        <w:t xml:space="preserve">emotional load </w:t>
      </w:r>
      <w:del w:id="1432" w:author="Nicholas Harp" w:date="2020-02-06T14:24:00Z">
        <w:r w:rsidR="00CA5C8A" w:rsidDel="00F60AA6">
          <w:delText xml:space="preserve">ratings </w:delText>
        </w:r>
      </w:del>
      <w:r w:rsidR="00CA5C8A">
        <w:t xml:space="preserve">were </w:t>
      </w:r>
      <w:del w:id="1433" w:author="Nicholas Harp" w:date="2020-01-30T09:01:00Z">
        <w:r w:rsidR="00CA5C8A" w:rsidDel="00AE5840">
          <w:delText xml:space="preserve">predicted to be </w:delText>
        </w:r>
      </w:del>
      <w:r w:rsidR="00CA5C8A">
        <w:t xml:space="preserve">more negative than </w:t>
      </w:r>
      <w:r w:rsidR="00F60AA6">
        <w:t>those following</w:t>
      </w:r>
      <w:r w:rsidR="00CA5C8A">
        <w:t xml:space="preserve"> non-emotional load</w:t>
      </w:r>
      <w:r w:rsidR="00F60AA6">
        <w:t>s</w:t>
      </w:r>
      <w:ins w:id="1434" w:author="Nicholas Harp" w:date="2020-02-25T09:53:00Z">
        <w:r w:rsidR="00091E3F">
          <w:t xml:space="preserve"> at both low (ß</w:t>
        </w:r>
        <w:r w:rsidR="00091E3F">
          <w:rPr>
            <w:vertAlign w:val="subscript"/>
          </w:rPr>
          <w:t>10</w:t>
        </w:r>
        <w:r w:rsidR="00091E3F">
          <w:t xml:space="preserve"> = 8.06, S.E. = 2.4</w:t>
        </w:r>
      </w:ins>
      <w:ins w:id="1435" w:author="Nicholas Harp" w:date="2020-02-25T10:10:00Z">
        <w:r w:rsidR="00593803">
          <w:t>5</w:t>
        </w:r>
      </w:ins>
      <w:ins w:id="1436" w:author="Nicholas Harp" w:date="2020-02-25T09:53:00Z">
        <w:r w:rsidR="00091E3F">
          <w:t xml:space="preserve">, </w:t>
        </w:r>
        <w:r w:rsidR="00091E3F" w:rsidRPr="00946C93">
          <w:rPr>
            <w:i/>
            <w:iCs/>
          </w:rPr>
          <w:t>t</w:t>
        </w:r>
        <w:r w:rsidR="00091E3F">
          <w:t>(1</w:t>
        </w:r>
      </w:ins>
      <w:ins w:id="1437" w:author="Nicholas Harp" w:date="2020-02-25T10:10:00Z">
        <w:r w:rsidR="00593803">
          <w:t>50</w:t>
        </w:r>
      </w:ins>
      <w:ins w:id="1438" w:author="Nicholas Harp" w:date="2020-02-25T09:53:00Z">
        <w:r w:rsidR="00091E3F">
          <w:t>) = 3.</w:t>
        </w:r>
      </w:ins>
      <w:ins w:id="1439" w:author="Nicholas Harp" w:date="2020-02-25T10:10:00Z">
        <w:r w:rsidR="00593803">
          <w:t>30</w:t>
        </w:r>
      </w:ins>
      <w:ins w:id="1440" w:author="Nicholas Harp" w:date="2020-02-25T09:53:00Z">
        <w:r w:rsidR="00091E3F">
          <w:t xml:space="preserve">, </w:t>
        </w:r>
        <w:r w:rsidR="00091E3F" w:rsidRPr="00EF19A9">
          <w:rPr>
            <w:i/>
            <w:iCs/>
          </w:rPr>
          <w:t>p</w:t>
        </w:r>
        <w:r w:rsidR="00091E3F">
          <w:t xml:space="preserve"> = .001) and </w:t>
        </w:r>
      </w:ins>
      <w:ins w:id="1441" w:author="Nicholas Harp" w:date="2020-02-25T09:54:00Z">
        <w:r w:rsidR="00091E3F">
          <w:t>high load (</w:t>
        </w:r>
      </w:ins>
      <w:ins w:id="1442" w:author="Nicholas Harp" w:date="2020-02-25T10:08:00Z">
        <w:r w:rsidR="00593803">
          <w:t>ß</w:t>
        </w:r>
        <w:r w:rsidR="00593803">
          <w:rPr>
            <w:vertAlign w:val="subscript"/>
          </w:rPr>
          <w:t xml:space="preserve">10 </w:t>
        </w:r>
        <w:r w:rsidR="00593803">
          <w:t xml:space="preserve">= 10.00, S.E. = 2.45, </w:t>
        </w:r>
      </w:ins>
      <w:ins w:id="1443" w:author="Nicholas Harp" w:date="2020-02-25T10:09:00Z">
        <w:r w:rsidR="00593803">
          <w:rPr>
            <w:i/>
            <w:iCs/>
          </w:rPr>
          <w:t>t</w:t>
        </w:r>
        <w:r w:rsidR="00593803">
          <w:t>(150) = 4.09, p &lt; .001</w:t>
        </w:r>
      </w:ins>
      <w:ins w:id="1444" w:author="Nicholas Harp" w:date="2020-02-25T10:57:00Z">
        <w:r w:rsidR="008565B3">
          <w:t>; Bonferroni corrected signific</w:t>
        </w:r>
      </w:ins>
      <w:ins w:id="1445" w:author="Nicholas Harp" w:date="2020-02-25T10:58:00Z">
        <w:r w:rsidR="008565B3">
          <w:t>ance p &lt; .025</w:t>
        </w:r>
      </w:ins>
      <w:ins w:id="1446" w:author="Nicholas Harp" w:date="2020-02-25T09:54:00Z">
        <w:r w:rsidR="00091E3F">
          <w:t>)</w:t>
        </w:r>
      </w:ins>
      <w:r w:rsidR="00CA5C8A">
        <w:t>.</w:t>
      </w:r>
      <w:r w:rsidR="00584485" w:rsidRPr="00584485">
        <w:t xml:space="preserve"> </w:t>
      </w:r>
      <w:r w:rsidR="00584485">
        <w:t xml:space="preserve">The effect of </w:t>
      </w:r>
      <w:r w:rsidR="00992AC3">
        <w:t>L</w:t>
      </w:r>
      <w:r w:rsidR="00584485">
        <w:t xml:space="preserve">oad did not significantly contribute to the model </w:t>
      </w:r>
      <w:ins w:id="1447" w:author="Nicholas Harp" w:date="2020-02-25T10:11:00Z">
        <w:r w:rsidR="00687BD2">
          <w:t xml:space="preserve">for </w:t>
        </w:r>
      </w:ins>
      <w:ins w:id="1448" w:author="Nicholas Harp" w:date="2020-02-25T10:12:00Z">
        <w:r w:rsidR="00687BD2">
          <w:t xml:space="preserve">either non-emotional </w:t>
        </w:r>
      </w:ins>
      <w:r w:rsidR="00584485">
        <w:t>(</w:t>
      </w:r>
      <w:r w:rsidR="00277A19">
        <w:t>ß</w:t>
      </w:r>
      <w:r w:rsidR="00277A19">
        <w:rPr>
          <w:vertAlign w:val="subscript"/>
        </w:rPr>
        <w:t xml:space="preserve">20 </w:t>
      </w:r>
      <w:r w:rsidR="00277A19">
        <w:t xml:space="preserve">= </w:t>
      </w:r>
      <w:r w:rsidR="00E03AD5">
        <w:t>.37</w:t>
      </w:r>
      <w:r w:rsidR="00277A19">
        <w:t xml:space="preserve">, </w:t>
      </w:r>
      <w:ins w:id="1449" w:author="Nicholas Harp" w:date="2020-02-25T10:17:00Z">
        <w:r w:rsidR="00754482">
          <w:t>S.E. = 2.45,</w:t>
        </w:r>
      </w:ins>
      <w:ins w:id="1450" w:author="Nicholas Harp" w:date="2020-02-25T10:18:00Z">
        <w:r w:rsidR="00754482">
          <w:t xml:space="preserve"> </w:t>
        </w:r>
      </w:ins>
      <w:r w:rsidR="00584485">
        <w:rPr>
          <w:i/>
          <w:iCs/>
        </w:rPr>
        <w:t>t</w:t>
      </w:r>
      <w:r w:rsidR="00584485">
        <w:t>(1</w:t>
      </w:r>
      <w:ins w:id="1451" w:author="Nicholas Harp" w:date="2020-02-25T10:16:00Z">
        <w:r w:rsidR="00687BD2">
          <w:t>50</w:t>
        </w:r>
      </w:ins>
      <w:del w:id="1452" w:author="Nicholas Harp" w:date="2020-02-25T10:16:00Z">
        <w:r w:rsidR="00584485" w:rsidDel="00687BD2">
          <w:delText>47</w:delText>
        </w:r>
      </w:del>
      <w:r w:rsidR="00584485">
        <w:t xml:space="preserve">) = </w:t>
      </w:r>
      <w:r w:rsidR="00E03AD5">
        <w:t>.15</w:t>
      </w:r>
      <w:r w:rsidR="00584485">
        <w:t xml:space="preserve">, </w:t>
      </w:r>
      <w:del w:id="1453" w:author="Nicholas Harp" w:date="2020-02-25T10:17:00Z">
        <w:r w:rsidR="00584485" w:rsidDel="00754482">
          <w:delText>S.E. = 2.4</w:delText>
        </w:r>
      </w:del>
      <w:del w:id="1454" w:author="Nicholas Harp" w:date="2020-02-25T10:16:00Z">
        <w:r w:rsidR="00E03AD5" w:rsidDel="00687BD2">
          <w:delText>7</w:delText>
        </w:r>
      </w:del>
      <w:del w:id="1455" w:author="Nicholas Harp" w:date="2020-02-25T10:17:00Z">
        <w:r w:rsidR="00584485" w:rsidDel="00754482">
          <w:delText xml:space="preserve">, </w:delText>
        </w:r>
      </w:del>
      <w:r w:rsidR="00584485" w:rsidRPr="009541CD">
        <w:rPr>
          <w:i/>
          <w:iCs/>
        </w:rPr>
        <w:t>p</w:t>
      </w:r>
      <w:r w:rsidR="00584485">
        <w:t xml:space="preserve"> = .</w:t>
      </w:r>
      <w:r w:rsidR="00E03AD5">
        <w:t>8</w:t>
      </w:r>
      <w:del w:id="1456" w:author="Nicholas Harp" w:date="2020-02-25T10:17:00Z">
        <w:r w:rsidR="00E03AD5" w:rsidDel="00754482">
          <w:delText>81</w:delText>
        </w:r>
      </w:del>
      <w:ins w:id="1457" w:author="Nicholas Harp" w:date="2020-03-02T09:05:00Z">
        <w:r w:rsidR="00182E9F">
          <w:t>8</w:t>
        </w:r>
      </w:ins>
      <w:r w:rsidR="00584485">
        <w:t>)</w:t>
      </w:r>
      <w:ins w:id="1458" w:author="Nicholas Harp" w:date="2020-02-25T10:12:00Z">
        <w:r w:rsidR="00687BD2">
          <w:t xml:space="preserve"> or emotional (</w:t>
        </w:r>
      </w:ins>
      <w:ins w:id="1459" w:author="Nicholas Harp" w:date="2020-02-25T10:17:00Z">
        <w:r w:rsidR="00754482">
          <w:t>ß</w:t>
        </w:r>
        <w:r w:rsidR="00754482">
          <w:rPr>
            <w:vertAlign w:val="subscript"/>
          </w:rPr>
          <w:t xml:space="preserve">20 </w:t>
        </w:r>
        <w:r w:rsidR="00754482">
          <w:t xml:space="preserve">= 2.31, </w:t>
        </w:r>
      </w:ins>
      <w:ins w:id="1460" w:author="Nicholas Harp" w:date="2020-02-25T10:18:00Z">
        <w:r w:rsidR="00754482">
          <w:t xml:space="preserve">S.E. = 2.45, </w:t>
        </w:r>
        <w:r w:rsidR="00754482">
          <w:rPr>
            <w:i/>
            <w:iCs/>
          </w:rPr>
          <w:t>t</w:t>
        </w:r>
        <w:r w:rsidR="00754482">
          <w:t>(150) = .94, p = .3</w:t>
        </w:r>
      </w:ins>
      <w:ins w:id="1461" w:author="Nicholas Harp" w:date="2020-03-02T09:04:00Z">
        <w:r w:rsidR="00182E9F">
          <w:t>5</w:t>
        </w:r>
      </w:ins>
      <w:ins w:id="1462" w:author="Nicholas Harp" w:date="2020-02-25T10:12:00Z">
        <w:r w:rsidR="00687BD2">
          <w:t xml:space="preserve">) loads. </w:t>
        </w:r>
      </w:ins>
      <w:del w:id="1463" w:author="Nicholas Harp" w:date="2020-02-25T10:12:00Z">
        <w:r w:rsidR="00992AC3" w:rsidDel="00687BD2">
          <w:delText>, nor did</w:delText>
        </w:r>
      </w:del>
      <w:r w:rsidR="00992AC3">
        <w:t xml:space="preserve"> </w:t>
      </w:r>
      <w:del w:id="1464" w:author="Nicholas Harp" w:date="2020-02-25T10:12:00Z">
        <w:r w:rsidR="00992AC3" w:rsidDel="00687BD2">
          <w:delText>t</w:delText>
        </w:r>
      </w:del>
      <w:ins w:id="1465" w:author="Nicholas Harp" w:date="2020-02-25T10:12:00Z">
        <w:r w:rsidR="00687BD2">
          <w:t>T</w:t>
        </w:r>
      </w:ins>
      <w:r w:rsidR="00992AC3">
        <w:t xml:space="preserve">he Domain </w:t>
      </w:r>
      <w:r w:rsidR="00B40E15">
        <w:sym w:font="Symbol" w:char="F0B4"/>
      </w:r>
      <w:r w:rsidR="00992AC3">
        <w:t xml:space="preserve"> Load </w:t>
      </w:r>
      <w:r w:rsidR="00584485">
        <w:t>interaction (</w:t>
      </w:r>
      <w:r w:rsidR="00E2490D">
        <w:t>ß</w:t>
      </w:r>
      <w:r w:rsidR="00E2490D">
        <w:rPr>
          <w:vertAlign w:val="subscript"/>
        </w:rPr>
        <w:t xml:space="preserve">30 </w:t>
      </w:r>
      <w:r w:rsidR="00E2490D">
        <w:t xml:space="preserve">= </w:t>
      </w:r>
      <w:r w:rsidR="00E03AD5">
        <w:t>1</w:t>
      </w:r>
      <w:r w:rsidR="00E2490D">
        <w:t>.</w:t>
      </w:r>
      <w:r w:rsidR="00E03AD5">
        <w:t>9</w:t>
      </w:r>
      <w:del w:id="1466" w:author="Nicholas Harp" w:date="2020-02-25T10:20:00Z">
        <w:r w:rsidR="00E03AD5" w:rsidDel="000B40AE">
          <w:delText>4</w:delText>
        </w:r>
      </w:del>
      <w:ins w:id="1467" w:author="Nicholas Harp" w:date="2020-02-25T10:20:00Z">
        <w:r w:rsidR="000B40AE">
          <w:t>3</w:t>
        </w:r>
      </w:ins>
      <w:r w:rsidR="00E2490D">
        <w:t>,</w:t>
      </w:r>
      <w:ins w:id="1468" w:author="Nicholas Harp" w:date="2020-02-25T10:20:00Z">
        <w:r w:rsidR="000B40AE" w:rsidRPr="000B40AE">
          <w:t xml:space="preserve"> </w:t>
        </w:r>
        <w:r w:rsidR="000B40AE">
          <w:t xml:space="preserve">, S.E. = 3.46, </w:t>
        </w:r>
      </w:ins>
      <w:r w:rsidR="00E2490D">
        <w:rPr>
          <w:vertAlign w:val="subscript"/>
        </w:rPr>
        <w:t xml:space="preserve"> </w:t>
      </w:r>
      <w:r w:rsidR="00584485">
        <w:rPr>
          <w:i/>
          <w:iCs/>
        </w:rPr>
        <w:t>t</w:t>
      </w:r>
      <w:r w:rsidR="00584485">
        <w:t>(1</w:t>
      </w:r>
      <w:del w:id="1469" w:author="Nicholas Harp" w:date="2020-02-25T10:20:00Z">
        <w:r w:rsidR="00584485" w:rsidDel="000B40AE">
          <w:delText>47</w:delText>
        </w:r>
      </w:del>
      <w:ins w:id="1470" w:author="Nicholas Harp" w:date="2020-02-25T10:20:00Z">
        <w:r w:rsidR="000B40AE">
          <w:t>50</w:t>
        </w:r>
      </w:ins>
      <w:r w:rsidR="00584485">
        <w:t>) = .</w:t>
      </w:r>
      <w:r w:rsidR="00E03AD5">
        <w:t>5</w:t>
      </w:r>
      <w:ins w:id="1471" w:author="Nicholas Harp" w:date="2020-02-25T10:21:00Z">
        <w:r w:rsidR="000B40AE">
          <w:t>6,</w:t>
        </w:r>
      </w:ins>
      <w:del w:id="1472" w:author="Nicholas Harp" w:date="2020-02-25T10:21:00Z">
        <w:r w:rsidR="00E03AD5" w:rsidDel="000B40AE">
          <w:delText>5</w:delText>
        </w:r>
      </w:del>
      <w:del w:id="1473" w:author="Nicholas Harp" w:date="2020-02-25T10:20:00Z">
        <w:r w:rsidR="00584485" w:rsidDel="000B40AE">
          <w:delText xml:space="preserve">, S.E. = </w:delText>
        </w:r>
        <w:r w:rsidR="00E2490D" w:rsidDel="000B40AE">
          <w:delText>3.</w:delText>
        </w:r>
        <w:r w:rsidR="00E03AD5" w:rsidDel="000B40AE">
          <w:delText>50</w:delText>
        </w:r>
        <w:r w:rsidR="00584485" w:rsidDel="000B40AE">
          <w:delText>,</w:delText>
        </w:r>
      </w:del>
      <w:r w:rsidR="00584485">
        <w:t xml:space="preserve"> </w:t>
      </w:r>
      <w:r w:rsidR="00584485" w:rsidRPr="009541CD">
        <w:rPr>
          <w:i/>
          <w:iCs/>
        </w:rPr>
        <w:t>p</w:t>
      </w:r>
      <w:r w:rsidR="00584485">
        <w:t xml:space="preserve"> = .</w:t>
      </w:r>
      <w:r w:rsidR="00E03AD5">
        <w:t>5</w:t>
      </w:r>
      <w:ins w:id="1474" w:author="Nicholas Harp" w:date="2020-03-02T09:04:00Z">
        <w:r w:rsidR="00182E9F">
          <w:t>8</w:t>
        </w:r>
      </w:ins>
      <w:del w:id="1475" w:author="Nicholas Harp" w:date="2020-02-25T10:20:00Z">
        <w:r w:rsidR="00E03AD5" w:rsidDel="000B40AE">
          <w:delText>81</w:delText>
        </w:r>
      </w:del>
      <w:r w:rsidR="00584485">
        <w:t>)</w:t>
      </w:r>
      <w:ins w:id="1476" w:author="Nicholas Harp" w:date="2020-02-25T10:12:00Z">
        <w:r w:rsidR="00687BD2">
          <w:t xml:space="preserve"> was also non-sign</w:t>
        </w:r>
      </w:ins>
      <w:ins w:id="1477" w:author="Nicholas Harp" w:date="2020-02-25T10:35:00Z">
        <w:r w:rsidR="00861389">
          <w:t>i</w:t>
        </w:r>
      </w:ins>
      <w:ins w:id="1478" w:author="Nicholas Harp" w:date="2020-02-25T10:12:00Z">
        <w:r w:rsidR="00687BD2">
          <w:t>ficant</w:t>
        </w:r>
      </w:ins>
      <w:r w:rsidR="00584485">
        <w:t xml:space="preserve">. </w:t>
      </w:r>
      <w:r w:rsidR="00F60AA6">
        <w:t>T</w:t>
      </w:r>
      <w:r w:rsidR="00A47DE8">
        <w:t>ogether, t</w:t>
      </w:r>
      <w:r w:rsidR="002A175A">
        <w:t>hese results suggest that load did not</w:t>
      </w:r>
      <w:r w:rsidR="00F60AA6">
        <w:t xml:space="preserve"> significantly</w:t>
      </w:r>
      <w:r w:rsidR="002A175A">
        <w:t xml:space="preserve"> </w:t>
      </w:r>
      <w:del w:id="1479" w:author="Maital Neta [2]" w:date="2020-02-05T10:25:00Z">
        <w:r w:rsidR="002A175A" w:rsidDel="00831FFA">
          <w:delText xml:space="preserve">differentially </w:delText>
        </w:r>
      </w:del>
      <w:r w:rsidR="002A175A">
        <w:t>affect ratings</w:t>
      </w:r>
      <w:r w:rsidR="00461B2D">
        <w:t xml:space="preserve">, but that </w:t>
      </w:r>
      <w:r w:rsidR="004148BB">
        <w:t>domain</w:t>
      </w:r>
      <w:r w:rsidR="00461B2D">
        <w:t xml:space="preserve"> </w:t>
      </w:r>
      <w:del w:id="1480" w:author="Maital Neta [2]" w:date="2020-02-21T10:59:00Z">
        <w:r w:rsidR="002344B4" w:rsidDel="009541CD">
          <w:delText xml:space="preserve">(emotional versus neutral) </w:delText>
        </w:r>
      </w:del>
      <w:r w:rsidR="00461B2D">
        <w:t>did</w:t>
      </w:r>
      <w:r w:rsidR="002A175A">
        <w:t>.</w:t>
      </w:r>
      <w:r w:rsidR="00E34F3C">
        <w:t xml:space="preserve"> </w:t>
      </w:r>
    </w:p>
    <w:p w14:paraId="5E31E562" w14:textId="2C6817B9" w:rsidR="00BD3DC6" w:rsidRPr="00946C93" w:rsidRDefault="00C52E47" w:rsidP="00BD3DC6">
      <w:pPr>
        <w:pStyle w:val="FirstParagraph"/>
        <w:ind w:firstLine="0"/>
        <w:jc w:val="both"/>
      </w:pPr>
      <w:r>
        <w:rPr>
          <w:b/>
          <w:bCs/>
        </w:rPr>
        <w:t xml:space="preserve">Mixed </w:t>
      </w:r>
      <w:r w:rsidR="00BD3DC6" w:rsidRPr="00DE0FF0">
        <w:rPr>
          <w:b/>
          <w:bCs/>
        </w:rPr>
        <w:t>Model</w:t>
      </w:r>
      <w:r w:rsidR="00DE0FF0" w:rsidRPr="00946C93">
        <w:rPr>
          <w:b/>
          <w:bCs/>
        </w:rPr>
        <w:t xml:space="preserve">: </w:t>
      </w:r>
      <w:r w:rsidR="00BD3DC6" w:rsidRPr="00946C93">
        <w:t>Percent Neg</w:t>
      </w:r>
      <w:r w:rsidR="00BD3DC6">
        <w:t>a</w:t>
      </w:r>
      <w:r w:rsidR="00BD3DC6" w:rsidRPr="00946C93">
        <w:t>tive Ratings</w:t>
      </w:r>
      <w:r w:rsidR="00BD3DC6" w:rsidRPr="00946C93">
        <w:rPr>
          <w:vertAlign w:val="subscript"/>
        </w:rPr>
        <w:t>ti</w:t>
      </w:r>
      <w:r w:rsidR="00BD3DC6" w:rsidRPr="00946C93">
        <w:t xml:space="preserve"> = </w:t>
      </w:r>
      <w:r>
        <w:t>(</w:t>
      </w:r>
      <w:r w:rsidRPr="00946C93">
        <w:t>β</w:t>
      </w:r>
      <w:r w:rsidRPr="00946C93">
        <w:rPr>
          <w:vertAlign w:val="subscript"/>
        </w:rPr>
        <w:t>00</w:t>
      </w:r>
      <w:r w:rsidRPr="00946C93">
        <w:t xml:space="preserve"> + r</w:t>
      </w:r>
      <w:r w:rsidRPr="00946C93">
        <w:rPr>
          <w:vertAlign w:val="subscript"/>
        </w:rPr>
        <w:t>0i</w:t>
      </w:r>
      <w:r>
        <w:t>)</w:t>
      </w:r>
      <w:r w:rsidRPr="00946C93" w:rsidDel="00C52E47">
        <w:t xml:space="preserve"> </w:t>
      </w:r>
      <w:r w:rsidR="00BD3DC6" w:rsidRPr="00946C93">
        <w:t xml:space="preserve">+ </w:t>
      </w:r>
      <w:r w:rsidRPr="00946C93">
        <w:t>β</w:t>
      </w:r>
      <w:r w:rsidRPr="00946C93">
        <w:rPr>
          <w:vertAlign w:val="subscript"/>
        </w:rPr>
        <w:t>10</w:t>
      </w:r>
      <w:r w:rsidR="00BD3DC6" w:rsidRPr="00946C93">
        <w:t>*(</w:t>
      </w:r>
      <w:r w:rsidR="004148BB">
        <w:t>Domain</w:t>
      </w:r>
      <w:r w:rsidR="00BD3DC6" w:rsidRPr="00946C93">
        <w:rPr>
          <w:vertAlign w:val="subscript"/>
        </w:rPr>
        <w:t>ti</w:t>
      </w:r>
      <w:r w:rsidR="00BD3DC6" w:rsidRPr="00946C93">
        <w:t xml:space="preserve">) </w:t>
      </w:r>
      <w:r w:rsidR="00423EB3">
        <w:t xml:space="preserve"> + </w:t>
      </w:r>
      <w:r w:rsidR="00423EB3" w:rsidRPr="00946C93">
        <w:t>β</w:t>
      </w:r>
      <w:r w:rsidR="00DE4ECC">
        <w:rPr>
          <w:vertAlign w:val="subscript"/>
        </w:rPr>
        <w:t>2</w:t>
      </w:r>
      <w:r w:rsidR="00423EB3" w:rsidRPr="00946C93">
        <w:rPr>
          <w:vertAlign w:val="subscript"/>
        </w:rPr>
        <w:t>0</w:t>
      </w:r>
      <w:r w:rsidR="00423EB3" w:rsidRPr="00946C93">
        <w:t>*(Load</w:t>
      </w:r>
      <w:r w:rsidR="00423EB3" w:rsidRPr="00946C93">
        <w:rPr>
          <w:vertAlign w:val="subscript"/>
        </w:rPr>
        <w:t>ti</w:t>
      </w:r>
      <w:r w:rsidR="00423EB3" w:rsidRPr="00946C93">
        <w:t>) β</w:t>
      </w:r>
      <w:r w:rsidR="00423EB3">
        <w:rPr>
          <w:vertAlign w:val="subscript"/>
        </w:rPr>
        <w:t>3</w:t>
      </w:r>
      <w:r w:rsidR="00423EB3" w:rsidRPr="00946C93">
        <w:rPr>
          <w:vertAlign w:val="subscript"/>
        </w:rPr>
        <w:t>0</w:t>
      </w:r>
      <w:r w:rsidR="00423EB3" w:rsidRPr="00946C93">
        <w:t>*(</w:t>
      </w:r>
      <w:r w:rsidR="004148BB">
        <w:t>Domain</w:t>
      </w:r>
      <w:r w:rsidR="00423EB3">
        <w:rPr>
          <w:vertAlign w:val="subscript"/>
        </w:rPr>
        <w:t>ti</w:t>
      </w:r>
      <w:r w:rsidR="00423EB3">
        <w:t xml:space="preserve"> * Load</w:t>
      </w:r>
      <w:r w:rsidR="00423EB3" w:rsidRPr="00946C93">
        <w:rPr>
          <w:vertAlign w:val="subscript"/>
        </w:rPr>
        <w:t>ti</w:t>
      </w:r>
      <w:r w:rsidR="00423EB3" w:rsidRPr="00946C93">
        <w:t xml:space="preserve">) </w:t>
      </w:r>
      <w:r w:rsidR="00BD3DC6" w:rsidRPr="00946C93">
        <w:t>+ e</w:t>
      </w:r>
      <w:r w:rsidR="00BD3DC6" w:rsidRPr="00946C93">
        <w:rPr>
          <w:vertAlign w:val="subscript"/>
        </w:rPr>
        <w:t>ti</w:t>
      </w:r>
    </w:p>
    <w:p w14:paraId="709CE1ED" w14:textId="0C4656A6" w:rsidR="00E75F14" w:rsidRDefault="00223C9C" w:rsidP="00946C93">
      <w:pPr>
        <w:pStyle w:val="FirstParagraph"/>
        <w:ind w:firstLine="0"/>
        <w:rPr>
          <w:b/>
          <w:bCs/>
        </w:rPr>
      </w:pPr>
      <w:ins w:id="1481" w:author="Nicholas Harp" w:date="2020-01-30T10:06:00Z">
        <w:r w:rsidRPr="00223C9C">
          <w:rPr>
            <w:noProof/>
          </w:rPr>
          <w:t xml:space="preserve"> </w:t>
        </w:r>
      </w:ins>
      <w:commentRangeStart w:id="1482"/>
      <w:commentRangeEnd w:id="1482"/>
      <w:r w:rsidR="00476D06">
        <w:rPr>
          <w:rStyle w:val="CommentReference"/>
          <w:rFonts w:asciiTheme="minorHAnsi" w:hAnsiTheme="minorHAnsi"/>
        </w:rPr>
        <w:commentReference w:id="1482"/>
      </w:r>
      <w:ins w:id="1483" w:author="Nicholas Harp" w:date="2020-02-25T06:48:00Z">
        <w:r w:rsidR="006532D4" w:rsidRPr="006532D4">
          <w:rPr>
            <w:noProof/>
          </w:rPr>
          <w:t xml:space="preserve"> </w:t>
        </w:r>
      </w:ins>
      <w:ins w:id="1484" w:author="Nicholas Harp" w:date="2020-02-25T11:40:00Z">
        <w:r w:rsidR="00FB2A6F" w:rsidRPr="00FB2A6F">
          <w:rPr>
            <w:noProof/>
          </w:rPr>
          <w:drawing>
            <wp:inline distT="0" distB="0" distL="0" distR="0" wp14:anchorId="0176CA84" wp14:editId="7C833C65">
              <wp:extent cx="5971540" cy="398081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1540" cy="3980815"/>
                      </a:xfrm>
                      <a:prstGeom prst="rect">
                        <a:avLst/>
                      </a:prstGeom>
                    </pic:spPr>
                  </pic:pic>
                </a:graphicData>
              </a:graphic>
            </wp:inline>
          </w:drawing>
        </w:r>
      </w:ins>
    </w:p>
    <w:p w14:paraId="770D0451" w14:textId="440F25EE" w:rsidR="00741A67" w:rsidRDefault="00741A67" w:rsidP="00F80A18">
      <w:pPr>
        <w:pStyle w:val="BodyText"/>
        <w:ind w:firstLine="0"/>
        <w:rPr>
          <w:b/>
          <w:bCs/>
        </w:rPr>
      </w:pPr>
      <w:r>
        <w:rPr>
          <w:b/>
          <w:bCs/>
        </w:rPr>
        <w:lastRenderedPageBreak/>
        <w:t>Figure 2</w:t>
      </w:r>
      <w:r w:rsidR="00BA7EFC">
        <w:rPr>
          <w:b/>
          <w:bCs/>
        </w:rPr>
        <w:t xml:space="preserve">: Percent negative ratings across </w:t>
      </w:r>
      <w:del w:id="1485" w:author="Maital Neta [2]" w:date="2020-02-21T11:01:00Z">
        <w:r w:rsidR="00BA7EFC" w:rsidDel="000C6459">
          <w:rPr>
            <w:b/>
            <w:bCs/>
          </w:rPr>
          <w:delText xml:space="preserve">the working memory load </w:delText>
        </w:r>
      </w:del>
      <w:r w:rsidR="00BA7EFC">
        <w:rPr>
          <w:b/>
          <w:bCs/>
        </w:rPr>
        <w:t>conditions. Ratings during emotional</w:t>
      </w:r>
      <w:r w:rsidR="00440D03">
        <w:rPr>
          <w:b/>
          <w:bCs/>
        </w:rPr>
        <w:t xml:space="preserve"> loads</w:t>
      </w:r>
      <w:r w:rsidR="00BA7EFC">
        <w:rPr>
          <w:b/>
          <w:bCs/>
        </w:rPr>
        <w:t xml:space="preserve"> were more negative than ratings during non-emotional</w:t>
      </w:r>
      <w:r w:rsidR="00440D03" w:rsidRPr="00440D03">
        <w:rPr>
          <w:b/>
          <w:bCs/>
        </w:rPr>
        <w:t xml:space="preserve"> </w:t>
      </w:r>
      <w:r w:rsidR="00440D03">
        <w:rPr>
          <w:b/>
          <w:bCs/>
        </w:rPr>
        <w:t>loads</w:t>
      </w:r>
      <w:ins w:id="1486" w:author="Nicholas Harp" w:date="2020-02-25T10:33:00Z">
        <w:r w:rsidR="00176D6A">
          <w:rPr>
            <w:b/>
            <w:bCs/>
          </w:rPr>
          <w:t xml:space="preserve"> for both low and high loads</w:t>
        </w:r>
      </w:ins>
      <w:r w:rsidR="00BA7EFC">
        <w:rPr>
          <w:b/>
          <w:bCs/>
        </w:rPr>
        <w:t xml:space="preserve">, but there was no </w:t>
      </w:r>
      <w:del w:id="1487" w:author="Nicholas Harp" w:date="2020-02-25T10:33:00Z">
        <w:r w:rsidR="00BA7EFC" w:rsidDel="00176D6A">
          <w:rPr>
            <w:b/>
            <w:bCs/>
          </w:rPr>
          <w:delText xml:space="preserve">difference </w:delText>
        </w:r>
      </w:del>
      <w:ins w:id="1488" w:author="Nicholas Harp" w:date="2020-02-25T10:33:00Z">
        <w:r w:rsidR="00176D6A">
          <w:rPr>
            <w:b/>
            <w:bCs/>
          </w:rPr>
          <w:t xml:space="preserve">effect of load </w:t>
        </w:r>
      </w:ins>
      <w:del w:id="1489" w:author="Nicholas Harp" w:date="2020-02-25T10:33:00Z">
        <w:r w:rsidR="00BA7EFC" w:rsidDel="00176D6A">
          <w:rPr>
            <w:b/>
            <w:bCs/>
          </w:rPr>
          <w:delText xml:space="preserve">between </w:delText>
        </w:r>
      </w:del>
      <w:ins w:id="1490" w:author="Nicholas Harp" w:date="2020-02-25T10:42:00Z">
        <w:r w:rsidR="00073089">
          <w:rPr>
            <w:b/>
            <w:bCs/>
          </w:rPr>
          <w:t>on</w:t>
        </w:r>
      </w:ins>
      <w:ins w:id="1491" w:author="Nicholas Harp" w:date="2020-02-25T10:33:00Z">
        <w:r w:rsidR="00176D6A">
          <w:rPr>
            <w:b/>
            <w:bCs/>
          </w:rPr>
          <w:t xml:space="preserve"> </w:t>
        </w:r>
      </w:ins>
      <w:r w:rsidR="00BA7EFC">
        <w:rPr>
          <w:b/>
          <w:bCs/>
        </w:rPr>
        <w:t xml:space="preserve">ratings </w:t>
      </w:r>
      <w:del w:id="1492" w:author="Nicholas Harp" w:date="2020-02-25T10:42:00Z">
        <w:r w:rsidR="00BA7EFC" w:rsidDel="00073089">
          <w:rPr>
            <w:b/>
            <w:bCs/>
          </w:rPr>
          <w:delText xml:space="preserve">under </w:delText>
        </w:r>
      </w:del>
      <w:ins w:id="1493" w:author="Nicholas Harp" w:date="2020-02-25T10:42:00Z">
        <w:r w:rsidR="00073089">
          <w:rPr>
            <w:b/>
            <w:bCs/>
          </w:rPr>
          <w:t xml:space="preserve">for </w:t>
        </w:r>
      </w:ins>
      <w:del w:id="1494" w:author="Nicholas Harp" w:date="2020-02-25T10:34:00Z">
        <w:r w:rsidR="00BA7EFC" w:rsidDel="00176D6A">
          <w:rPr>
            <w:b/>
            <w:bCs/>
          </w:rPr>
          <w:delText>low or high</w:delText>
        </w:r>
      </w:del>
      <w:ins w:id="1495" w:author="Nicholas Harp" w:date="2020-02-25T10:42:00Z">
        <w:r w:rsidR="00073089">
          <w:rPr>
            <w:b/>
            <w:bCs/>
          </w:rPr>
          <w:t>either</w:t>
        </w:r>
      </w:ins>
      <w:r w:rsidR="00BA7EFC">
        <w:rPr>
          <w:b/>
          <w:bCs/>
        </w:rPr>
        <w:t xml:space="preserve"> </w:t>
      </w:r>
      <w:commentRangeStart w:id="1496"/>
      <w:del w:id="1497" w:author="Maital Neta [2]" w:date="2020-02-21T11:02:00Z">
        <w:r w:rsidR="00BA7EFC" w:rsidDel="000C6459">
          <w:rPr>
            <w:b/>
            <w:bCs/>
          </w:rPr>
          <w:delText xml:space="preserve">cognitive </w:delText>
        </w:r>
      </w:del>
      <w:ins w:id="1498" w:author="Nicholas Harp" w:date="2020-02-25T10:42:00Z">
        <w:r w:rsidR="00073089">
          <w:rPr>
            <w:b/>
            <w:bCs/>
          </w:rPr>
          <w:t>d</w:t>
        </w:r>
      </w:ins>
      <w:del w:id="1499" w:author="Nicholas Harp" w:date="2020-02-25T10:42:00Z">
        <w:r w:rsidR="00BA7EFC" w:rsidDel="00073089">
          <w:rPr>
            <w:b/>
            <w:bCs/>
          </w:rPr>
          <w:delText>l</w:delText>
        </w:r>
      </w:del>
      <w:r w:rsidR="00BA7EFC">
        <w:rPr>
          <w:b/>
          <w:bCs/>
        </w:rPr>
        <w:t>o</w:t>
      </w:r>
      <w:ins w:id="1500" w:author="Nicholas Harp" w:date="2020-02-25T10:42:00Z">
        <w:r w:rsidR="00073089">
          <w:rPr>
            <w:b/>
            <w:bCs/>
          </w:rPr>
          <w:t>main</w:t>
        </w:r>
      </w:ins>
      <w:del w:id="1501" w:author="Nicholas Harp" w:date="2020-02-25T10:42:00Z">
        <w:r w:rsidR="00BA7EFC" w:rsidDel="00073089">
          <w:rPr>
            <w:b/>
            <w:bCs/>
          </w:rPr>
          <w:delText>ad</w:delText>
        </w:r>
        <w:r w:rsidR="000C6459" w:rsidDel="00073089">
          <w:rPr>
            <w:b/>
            <w:bCs/>
          </w:rPr>
          <w:delText>s</w:delText>
        </w:r>
      </w:del>
      <w:commentRangeEnd w:id="1496"/>
      <w:r w:rsidR="000C6459">
        <w:rPr>
          <w:rStyle w:val="CommentReference"/>
          <w:rFonts w:asciiTheme="minorHAnsi" w:hAnsiTheme="minorHAnsi"/>
        </w:rPr>
        <w:commentReference w:id="1496"/>
      </w:r>
      <w:r w:rsidR="00BA7EFC">
        <w:rPr>
          <w:b/>
          <w:bCs/>
        </w:rPr>
        <w:t xml:space="preserve">. </w:t>
      </w:r>
      <w:r w:rsidR="004E54DF">
        <w:rPr>
          <w:b/>
          <w:bCs/>
        </w:rPr>
        <w:t>Error bars represent the standard error of the mean.</w:t>
      </w:r>
    </w:p>
    <w:p w14:paraId="7E14653D" w14:textId="1132BDB8" w:rsidR="00083DD4" w:rsidRPr="00083DD4" w:rsidRDefault="00083DD4" w:rsidP="00F80A18">
      <w:pPr>
        <w:pStyle w:val="BodyText"/>
        <w:ind w:firstLine="0"/>
        <w:rPr>
          <w:b/>
          <w:bCs/>
        </w:rPr>
      </w:pPr>
      <w:commentRangeStart w:id="1502"/>
      <w:commentRangeStart w:id="1503"/>
      <w:commentRangeStart w:id="1504"/>
      <w:r>
        <w:rPr>
          <w:b/>
          <w:bCs/>
        </w:rPr>
        <w:t xml:space="preserve">Maximum </w:t>
      </w:r>
      <w:commentRangeEnd w:id="1502"/>
      <w:r w:rsidR="005F213E">
        <w:rPr>
          <w:rStyle w:val="CommentReference"/>
          <w:rFonts w:asciiTheme="minorHAnsi" w:hAnsiTheme="minorHAnsi"/>
        </w:rPr>
        <w:commentReference w:id="1502"/>
      </w:r>
      <w:commentRangeEnd w:id="1503"/>
      <w:r w:rsidR="00073089">
        <w:rPr>
          <w:rStyle w:val="CommentReference"/>
          <w:rFonts w:asciiTheme="minorHAnsi" w:hAnsiTheme="minorHAnsi"/>
        </w:rPr>
        <w:commentReference w:id="1503"/>
      </w:r>
      <w:r>
        <w:rPr>
          <w:b/>
          <w:bCs/>
        </w:rPr>
        <w:t>deviation</w:t>
      </w:r>
      <w:commentRangeEnd w:id="1504"/>
      <w:r w:rsidR="003B43DF">
        <w:rPr>
          <w:rStyle w:val="CommentReference"/>
          <w:rFonts w:asciiTheme="minorHAnsi" w:hAnsiTheme="minorHAnsi"/>
        </w:rPr>
        <w:commentReference w:id="1504"/>
      </w:r>
    </w:p>
    <w:p w14:paraId="665622C9" w14:textId="0B9686BF" w:rsidR="00801D0F" w:rsidRDefault="001C09FE" w:rsidP="00DD5B72">
      <w:pPr>
        <w:pStyle w:val="FirstParagraph"/>
        <w:rPr>
          <w:ins w:id="1505" w:author="Maital Neta [2]" w:date="2020-02-21T11:25:00Z"/>
        </w:rPr>
      </w:pPr>
      <w:commentRangeStart w:id="1506"/>
      <w:r>
        <w:t>Next</w:t>
      </w:r>
      <w:commentRangeEnd w:id="1506"/>
      <w:r w:rsidR="00EB03BE">
        <w:rPr>
          <w:rStyle w:val="CommentReference"/>
          <w:rFonts w:asciiTheme="minorHAnsi" w:hAnsiTheme="minorHAnsi"/>
        </w:rPr>
        <w:commentReference w:id="1506"/>
      </w:r>
      <w:r>
        <w:t xml:space="preserve">, </w:t>
      </w:r>
      <w:ins w:id="1507" w:author="Nicholas Harp" w:date="2020-01-15T13:36:00Z">
        <w:r w:rsidR="00083DD4">
          <w:t xml:space="preserve">we </w:t>
        </w:r>
        <w:del w:id="1508" w:author="Maital Neta [2]" w:date="2020-02-21T11:08:00Z">
          <w:r w:rsidR="00083DD4" w:rsidDel="005F213E">
            <w:delText>tested for differences in</w:delText>
          </w:r>
        </w:del>
      </w:ins>
      <w:ins w:id="1509" w:author="Maital Neta [2]" w:date="2020-02-21T11:08:00Z">
        <w:r w:rsidR="005F213E">
          <w:t xml:space="preserve">examined the effect of </w:t>
        </w:r>
      </w:ins>
      <w:ins w:id="1510" w:author="Nicholas Harp" w:date="2020-02-25T10:59:00Z">
        <w:r w:rsidR="008565B3">
          <w:t xml:space="preserve">both </w:t>
        </w:r>
      </w:ins>
      <w:ins w:id="1511" w:author="Maital Neta [2]" w:date="2020-02-21T11:08:00Z">
        <w:r w:rsidR="005F213E">
          <w:t xml:space="preserve">our experimental manipulation </w:t>
        </w:r>
      </w:ins>
      <w:ins w:id="1512" w:author="Maital Neta [2]" w:date="2020-02-21T11:09:00Z">
        <w:r w:rsidR="005F213E">
          <w:t xml:space="preserve">and </w:t>
        </w:r>
        <w:del w:id="1513" w:author="Nicholas Harp" w:date="2020-02-25T10:59:00Z">
          <w:r w:rsidR="005F213E" w:rsidDel="008565B3">
            <w:delText xml:space="preserve">of </w:delText>
          </w:r>
        </w:del>
        <w:r w:rsidR="00EB03BE">
          <w:t xml:space="preserve">surprise ratings (positive versus negative trials) </w:t>
        </w:r>
      </w:ins>
      <w:ins w:id="1514" w:author="Maital Neta [2]" w:date="2020-02-21T11:08:00Z">
        <w:r w:rsidR="005F213E">
          <w:t>on</w:t>
        </w:r>
      </w:ins>
      <w:ins w:id="1515" w:author="Nicholas Harp" w:date="2020-01-15T13:36:00Z">
        <w:r w:rsidR="00083DD4">
          <w:t xml:space="preserve"> maximum deviation</w:t>
        </w:r>
      </w:ins>
      <w:ins w:id="1516" w:author="Maital Neta [2]" w:date="2020-02-21T11:09:00Z">
        <w:r w:rsidR="005F213E">
          <w:t>,</w:t>
        </w:r>
      </w:ins>
      <w:ins w:id="1517" w:author="Nicholas Harp" w:date="2020-01-15T13:36:00Z">
        <w:r w:rsidR="00083DD4">
          <w:t xml:space="preserve"> </w:t>
        </w:r>
      </w:ins>
      <w:ins w:id="1518" w:author="Catie Brown" w:date="2020-02-04T10:16:00Z">
        <w:del w:id="1519" w:author="Maital Neta [2]" w:date="2020-02-21T11:09:00Z">
          <w:r w:rsidR="00C56AFB" w:rsidDel="005F213E">
            <w:delText>(</w:delText>
          </w:r>
        </w:del>
        <w:r w:rsidR="00C56AFB">
          <w:t xml:space="preserve">a measure of </w:t>
        </w:r>
      </w:ins>
      <w:ins w:id="1520" w:author="Catie Brown" w:date="2020-02-04T10:17:00Z">
        <w:r w:rsidR="00C56AFB">
          <w:t xml:space="preserve">response competition in </w:t>
        </w:r>
      </w:ins>
      <w:ins w:id="1521" w:author="Catie Brown" w:date="2020-02-04T10:16:00Z">
        <w:r w:rsidR="00C56AFB">
          <w:t>mouse trajectory</w:t>
        </w:r>
      </w:ins>
      <w:ins w:id="1522" w:author="Maital Neta [2]" w:date="2020-02-21T11:09:00Z">
        <w:r w:rsidR="00EB03BE">
          <w:t>.</w:t>
        </w:r>
      </w:ins>
      <w:ins w:id="1523" w:author="Catie Brown" w:date="2020-02-04T10:17:00Z">
        <w:del w:id="1524" w:author="Maital Neta [2]" w:date="2020-02-21T11:09:00Z">
          <w:r w:rsidR="00C56AFB" w:rsidDel="00EB03BE">
            <w:delText>)</w:delText>
          </w:r>
        </w:del>
        <w:r w:rsidR="00C56AFB">
          <w:t xml:space="preserve"> </w:t>
        </w:r>
      </w:ins>
      <w:ins w:id="1525" w:author="Nicholas Harp" w:date="2020-01-15T13:36:00Z">
        <w:del w:id="1526" w:author="Maital Neta [2]" w:date="2020-02-21T11:09:00Z">
          <w:r w:rsidR="00083DD4" w:rsidDel="00EB03BE">
            <w:delText xml:space="preserve">across the </w:delText>
          </w:r>
        </w:del>
      </w:ins>
      <w:ins w:id="1527" w:author="Nicholas Harp" w:date="2020-01-15T13:37:00Z">
        <w:del w:id="1528" w:author="Maital Neta [2]" w:date="2020-02-21T11:09:00Z">
          <w:r w:rsidR="00083DD4" w:rsidDel="00EB03BE">
            <w:delText>working memory conditions, as well as by subjective rating (i.e., positive and negative ratings</w:delText>
          </w:r>
        </w:del>
      </w:ins>
      <w:ins w:id="1529" w:author="Catie Brown" w:date="2020-02-04T10:23:00Z">
        <w:del w:id="1530" w:author="Maital Neta [2]" w:date="2020-02-21T11:09:00Z">
          <w:r w:rsidR="00FD6516" w:rsidDel="00EB03BE">
            <w:delText xml:space="preserve"> of surprised faces</w:delText>
          </w:r>
        </w:del>
      </w:ins>
      <w:ins w:id="1531" w:author="Nicholas Harp" w:date="2020-01-15T13:37:00Z">
        <w:del w:id="1532" w:author="Maital Neta [2]" w:date="2020-02-21T11:09:00Z">
          <w:r w:rsidR="00083DD4" w:rsidDel="00EB03BE">
            <w:delText>)</w:delText>
          </w:r>
        </w:del>
      </w:ins>
      <w:ins w:id="1533" w:author="Nicholas Harp" w:date="2020-02-06T14:29:00Z">
        <w:del w:id="1534" w:author="Maital Neta [2]" w:date="2020-02-21T11:09:00Z">
          <w:r w:rsidR="008B7F1B" w:rsidDel="00EB03BE">
            <w:delText xml:space="preserve"> in order to assess </w:delText>
          </w:r>
        </w:del>
      </w:ins>
      <w:ins w:id="1535" w:author="Nicholas Harp" w:date="2020-02-12T11:53:00Z">
        <w:del w:id="1536" w:author="Maital Neta [2]" w:date="2020-02-21T11:09:00Z">
          <w:r w:rsidR="00572BAD" w:rsidDel="00EB03BE">
            <w:delText>for</w:delText>
          </w:r>
        </w:del>
      </w:ins>
      <w:ins w:id="1537" w:author="Nicholas Harp" w:date="2020-02-06T14:29:00Z">
        <w:del w:id="1538" w:author="Maital Neta [2]" w:date="2020-02-21T11:09:00Z">
          <w:r w:rsidR="008B7F1B" w:rsidDel="00EB03BE">
            <w:delText xml:space="preserve"> mitigation of typical mouse response trajectories during the interpretations of surprised expressions</w:delText>
          </w:r>
        </w:del>
      </w:ins>
      <w:ins w:id="1539" w:author="Nicholas Harp" w:date="2020-01-15T13:36:00Z">
        <w:del w:id="1540" w:author="Maital Neta [2]" w:date="2020-02-21T11:09:00Z">
          <w:r w:rsidR="00083DD4" w:rsidDel="00EB03BE">
            <w:delText>.</w:delText>
          </w:r>
        </w:del>
      </w:ins>
      <w:ins w:id="1541" w:author="Nicholas Harp" w:date="2020-02-06T14:29:00Z">
        <w:del w:id="1542" w:author="Maital Neta [2]" w:date="2020-02-21T11:09:00Z">
          <w:r w:rsidR="008B7F1B" w:rsidDel="00EB03BE">
            <w:delText xml:space="preserve"> </w:delText>
          </w:r>
        </w:del>
        <w:del w:id="1543" w:author="Maital Neta [2]" w:date="2020-02-21T11:10:00Z">
          <w:r w:rsidR="008B7F1B" w:rsidDel="00EB03BE">
            <w:delText>Specifically, w</w:delText>
          </w:r>
        </w:del>
      </w:ins>
      <w:ins w:id="1544" w:author="Maital Neta [2]" w:date="2020-02-21T11:10:00Z">
        <w:r w:rsidR="00EB03BE">
          <w:t>W</w:t>
        </w:r>
      </w:ins>
      <w:ins w:id="1545" w:author="Nicholas Harp" w:date="2020-02-06T14:29:00Z">
        <w:r w:rsidR="008B7F1B">
          <w:t xml:space="preserve">e </w:t>
        </w:r>
        <w:del w:id="1546" w:author="Maital Neta [2]" w:date="2020-02-21T11:10:00Z">
          <w:r w:rsidR="008B7F1B" w:rsidDel="00EB03BE">
            <w:delText>expected</w:delText>
          </w:r>
        </w:del>
      </w:ins>
      <w:ins w:id="1547" w:author="Maital Neta [2]" w:date="2020-02-21T11:10:00Z">
        <w:r w:rsidR="00EB03BE">
          <w:t>predicted</w:t>
        </w:r>
      </w:ins>
      <w:ins w:id="1548" w:author="Nicholas Harp" w:date="2020-02-06T14:29:00Z">
        <w:r w:rsidR="008B7F1B">
          <w:t xml:space="preserve"> </w:t>
        </w:r>
        <w:del w:id="1549" w:author="Maital Neta [2]" w:date="2020-02-21T11:10:00Z">
          <w:r w:rsidR="008B7F1B" w:rsidDel="00EB03BE">
            <w:delText xml:space="preserve">to find </w:delText>
          </w:r>
        </w:del>
      </w:ins>
      <w:ins w:id="1550" w:author="Nicholas Harp" w:date="2020-02-06T14:30:00Z">
        <w:r w:rsidR="008B7F1B">
          <w:t xml:space="preserve">that high </w:t>
        </w:r>
        <w:del w:id="1551" w:author="Maital Neta [2]" w:date="2020-02-21T11:10:00Z">
          <w:r w:rsidR="008B7F1B" w:rsidDel="00EB03BE">
            <w:delText xml:space="preserve">cognitive </w:delText>
          </w:r>
        </w:del>
        <w:r w:rsidR="008B7F1B">
          <w:t xml:space="preserve">load </w:t>
        </w:r>
      </w:ins>
      <w:ins w:id="1552" w:author="Maital Neta [2]" w:date="2020-02-21T11:12:00Z">
        <w:r w:rsidR="00EB03BE">
          <w:t xml:space="preserve">would </w:t>
        </w:r>
      </w:ins>
      <w:ins w:id="1553" w:author="Nicholas Harp" w:date="2020-02-12T11:53:00Z">
        <w:del w:id="1554" w:author="Maital Neta [2]" w:date="2020-02-21T11:10:00Z">
          <w:r w:rsidR="00572BAD" w:rsidDel="00EB03BE">
            <w:delText>mitigates</w:delText>
          </w:r>
        </w:del>
      </w:ins>
      <w:ins w:id="1555" w:author="Maital Neta [2]" w:date="2020-02-21T11:10:00Z">
        <w:r w:rsidR="00EB03BE">
          <w:t>diminish</w:t>
        </w:r>
      </w:ins>
      <w:ins w:id="1556" w:author="Maital Neta [2]" w:date="2020-02-21T11:11:00Z">
        <w:r w:rsidR="00EB03BE">
          <w:t xml:space="preserve"> response competition, as evidenced by more direct response trajectories (i.e., lower maximum deviation), particularly on trials that are characteriz</w:t>
        </w:r>
      </w:ins>
      <w:ins w:id="1557" w:author="Maital Neta [2]" w:date="2020-02-21T11:12:00Z">
        <w:r w:rsidR="00EB03BE">
          <w:t>ed by greater competition (i.e., trials where surprised faces are rated as positive).</w:t>
        </w:r>
      </w:ins>
      <w:ins w:id="1558" w:author="Nicholas Harp" w:date="2020-02-06T14:30:00Z">
        <w:r w:rsidR="008B7F1B">
          <w:t xml:space="preserve"> </w:t>
        </w:r>
      </w:ins>
      <w:r w:rsidR="00083DD4">
        <w:t xml:space="preserve">First, </w:t>
      </w:r>
      <w:r>
        <w:t>a</w:t>
      </w:r>
      <w:r w:rsidR="00946C93">
        <w:t xml:space="preserve"> random</w:t>
      </w:r>
      <w:r>
        <w:t xml:space="preserve"> intercept-only model was tested for </w:t>
      </w:r>
      <w:del w:id="1559" w:author="Nicholas Harp" w:date="2020-03-02T18:07:00Z">
        <w:r w:rsidDel="004E2B53">
          <w:delText xml:space="preserve">absolute </w:delText>
        </w:r>
      </w:del>
      <w:r>
        <w:t>maximum deviation</w:t>
      </w:r>
      <w:r w:rsidR="00946C93">
        <w:t xml:space="preserve"> of mouse trajectories</w:t>
      </w:r>
      <w:r w:rsidR="00B3642F">
        <w:t xml:space="preserve">, and a likelihood ratio test </w:t>
      </w:r>
      <w:r>
        <w:t>support</w:t>
      </w:r>
      <w:r w:rsidR="00946C93">
        <w:t>ed</w:t>
      </w:r>
      <w:r>
        <w:t xml:space="preserve"> th</w:t>
      </w:r>
      <w:r w:rsidR="00B3642F">
        <w:t>is</w:t>
      </w:r>
      <w:r>
        <w:t xml:space="preserve"> decision to model </w:t>
      </w:r>
      <w:r w:rsidRPr="00CB5639">
        <w:t>the intercept random</w:t>
      </w:r>
      <w:r w:rsidR="00946C93" w:rsidRPr="00CB5639">
        <w:t>ly</w:t>
      </w:r>
      <w:r w:rsidRPr="00CB5639">
        <w:t xml:space="preserve"> (</w:t>
      </w:r>
      <w:r w:rsidRPr="00EB03BE">
        <w:rPr>
          <w:i/>
          <w:iCs/>
        </w:rPr>
        <w:t>p</w:t>
      </w:r>
      <w:r w:rsidRPr="00D22831">
        <w:t xml:space="preserve"> &lt; .001)</w:t>
      </w:r>
      <w:r w:rsidR="00B3642F" w:rsidRPr="00A06813">
        <w:t>. This</w:t>
      </w:r>
      <w:r w:rsidR="00946C93" w:rsidRPr="005E1C74">
        <w:t xml:space="preserve"> mean</w:t>
      </w:r>
      <w:r w:rsidR="00B3642F" w:rsidRPr="005E1C74">
        <w:t xml:space="preserve">s </w:t>
      </w:r>
      <w:r w:rsidR="009C1295">
        <w:t xml:space="preserve">that </w:t>
      </w:r>
      <w:r w:rsidR="00946C93" w:rsidRPr="005E1C74">
        <w:t>individuals differed in their average</w:t>
      </w:r>
      <w:r w:rsidR="00F80A18" w:rsidRPr="005E1C74">
        <w:t xml:space="preserve"> maximum</w:t>
      </w:r>
      <w:r w:rsidR="00946C93" w:rsidRPr="005E1C74">
        <w:t xml:space="preserve"> deviations at baseline (i.e., low, non-emotional loads)</w:t>
      </w:r>
      <w:r w:rsidR="00AE6EAB">
        <w:t>, and that the best fitting model includes an intercept for each subject individually</w:t>
      </w:r>
      <w:r w:rsidRPr="00AE5840">
        <w:t>.</w:t>
      </w:r>
      <w:r w:rsidRPr="004326A2">
        <w:rPr>
          <w:i/>
          <w:iCs/>
        </w:rPr>
        <w:t xml:space="preserve"> </w:t>
      </w:r>
      <w:del w:id="1560" w:author="Maital Neta [2]" w:date="2020-02-21T11:13:00Z">
        <w:r w:rsidRPr="00223C9C" w:rsidDel="00EB03BE">
          <w:delText>After</w:delText>
        </w:r>
      </w:del>
      <w:ins w:id="1561" w:author="Maital Neta [2]" w:date="2020-02-21T11:13:00Z">
        <w:r w:rsidR="00EB03BE">
          <w:t>Next</w:t>
        </w:r>
      </w:ins>
      <w:r w:rsidRPr="00223C9C">
        <w:t>,</w:t>
      </w:r>
      <w:del w:id="1562" w:author="Nicholas Harp" w:date="2020-01-15T13:45:00Z">
        <w:r w:rsidRPr="00223C9C" w:rsidDel="00801D0F">
          <w:delText xml:space="preserve"> a</w:delText>
        </w:r>
      </w:del>
      <w:r w:rsidRPr="00223C9C">
        <w:t xml:space="preserve"> fixed </w:t>
      </w:r>
      <w:del w:id="1563" w:author="Nicholas Harp" w:date="2020-03-02T18:07:00Z">
        <w:r w:rsidR="00801D0F" w:rsidRPr="00223C9C" w:rsidDel="004E2B53">
          <w:delText xml:space="preserve">parameters </w:delText>
        </w:r>
        <w:r w:rsidRPr="007F5E4E" w:rsidDel="004E2B53">
          <w:delText xml:space="preserve">for the </w:delText>
        </w:r>
      </w:del>
      <w:r w:rsidRPr="007F5E4E">
        <w:t>effect</w:t>
      </w:r>
      <w:ins w:id="1564" w:author="Nicholas Harp" w:date="2020-03-02T18:07:00Z">
        <w:r w:rsidR="004E2B53">
          <w:t>s</w:t>
        </w:r>
      </w:ins>
      <w:r w:rsidRPr="007F5E4E">
        <w:t xml:space="preserve"> of </w:t>
      </w:r>
      <w:ins w:id="1565" w:author="Maital Neta [2]" w:date="2020-02-21T11:14:00Z">
        <w:r w:rsidR="00EB03BE">
          <w:t>L</w:t>
        </w:r>
        <w:r w:rsidR="00EB03BE" w:rsidRPr="00CB5639">
          <w:t xml:space="preserve">oad (low </w:t>
        </w:r>
        <w:r w:rsidR="00EB03BE">
          <w:t>versus</w:t>
        </w:r>
        <w:r w:rsidR="00EB03BE" w:rsidRPr="00CB5639">
          <w:t xml:space="preserve"> high),</w:t>
        </w:r>
        <w:r w:rsidR="00EB03BE">
          <w:t xml:space="preserve"> </w:t>
        </w:r>
      </w:ins>
      <w:r w:rsidR="00EB03BE">
        <w:t>D</w:t>
      </w:r>
      <w:r w:rsidR="004148BB">
        <w:t>omain</w:t>
      </w:r>
      <w:r w:rsidR="000B34B6" w:rsidRPr="005F258F">
        <w:t xml:space="preserve"> </w:t>
      </w:r>
      <w:r w:rsidRPr="002461C5">
        <w:t>(</w:t>
      </w:r>
      <w:commentRangeStart w:id="1566"/>
      <w:del w:id="1567" w:author="Maital Neta [2]" w:date="2020-02-21T11:13:00Z">
        <w:r w:rsidRPr="002461C5" w:rsidDel="00EB03BE">
          <w:delText xml:space="preserve">i.e., </w:delText>
        </w:r>
      </w:del>
      <w:ins w:id="1568" w:author="Maital Neta [2]" w:date="2020-02-21T11:13:00Z">
        <w:r w:rsidR="00EB03BE">
          <w:t>emotional versus non-emotional</w:t>
        </w:r>
      </w:ins>
      <w:commentRangeEnd w:id="1566"/>
      <w:ins w:id="1569" w:author="Maital Neta [2]" w:date="2020-02-21T11:14:00Z">
        <w:r w:rsidR="00EB03BE">
          <w:rPr>
            <w:rStyle w:val="CommentReference"/>
            <w:rFonts w:asciiTheme="minorHAnsi" w:hAnsiTheme="minorHAnsi"/>
          </w:rPr>
          <w:commentReference w:id="1566"/>
        </w:r>
      </w:ins>
      <w:del w:id="1570" w:author="Maital Neta [2]" w:date="2020-02-21T11:13:00Z">
        <w:r w:rsidRPr="002461C5" w:rsidDel="00EB03BE">
          <w:delText>non-emotional</w:delText>
        </w:r>
        <w:r w:rsidR="00946C93" w:rsidRPr="004E54DF" w:rsidDel="00EB03BE">
          <w:delText xml:space="preserve"> vs. emotiona</w:delText>
        </w:r>
      </w:del>
      <w:del w:id="1571" w:author="Maital Neta [2]" w:date="2020-02-21T11:14:00Z">
        <w:r w:rsidR="00946C93" w:rsidRPr="004E54DF" w:rsidDel="00EB03BE">
          <w:delText>l</w:delText>
        </w:r>
      </w:del>
      <w:r w:rsidRPr="00717A6E">
        <w:t>)</w:t>
      </w:r>
      <w:ins w:id="1572" w:author="Nicholas Harp" w:date="2020-01-15T13:45:00Z">
        <w:r w:rsidR="00801D0F" w:rsidRPr="00E774B0">
          <w:t>,</w:t>
        </w:r>
      </w:ins>
      <w:r w:rsidRPr="00E774B0">
        <w:t xml:space="preserve"> </w:t>
      </w:r>
      <w:del w:id="1573" w:author="Nicholas Harp" w:date="2020-01-15T13:45:00Z">
        <w:r w:rsidR="00946C93" w:rsidRPr="00CB5639" w:rsidDel="00801D0F">
          <w:delText xml:space="preserve">was added </w:delText>
        </w:r>
        <w:r w:rsidRPr="00CB5639" w:rsidDel="00801D0F">
          <w:delText xml:space="preserve">to the model uncentered at level one. The effect of load type </w:delText>
        </w:r>
        <w:r w:rsidR="00290069" w:rsidRPr="00CB5639" w:rsidDel="00801D0F">
          <w:delText xml:space="preserve">did not </w:delText>
        </w:r>
        <w:r w:rsidRPr="00CB5639" w:rsidDel="00801D0F">
          <w:delText>significantly contribute to the model (</w:delText>
        </w:r>
        <w:r w:rsidRPr="00CB5639" w:rsidDel="00801D0F">
          <w:rPr>
            <w:i/>
            <w:iCs/>
          </w:rPr>
          <w:delText>t</w:delText>
        </w:r>
        <w:r w:rsidRPr="00CB5639" w:rsidDel="00801D0F">
          <w:delText>(</w:delText>
        </w:r>
        <w:r w:rsidR="00290069" w:rsidRPr="00CB5639" w:rsidDel="00801D0F">
          <w:delText>149</w:delText>
        </w:r>
        <w:r w:rsidRPr="00CB5639" w:rsidDel="00801D0F">
          <w:delText xml:space="preserve">) = </w:delText>
        </w:r>
        <w:r w:rsidR="00290069" w:rsidRPr="00CB5639" w:rsidDel="00801D0F">
          <w:delText>.14</w:delText>
        </w:r>
        <w:r w:rsidRPr="00CB5639" w:rsidDel="00801D0F">
          <w:delText xml:space="preserve">, p </w:delText>
        </w:r>
        <w:r w:rsidR="00290069" w:rsidRPr="00CB5639" w:rsidDel="00801D0F">
          <w:delText>= .8</w:delText>
        </w:r>
        <w:r w:rsidR="00A61A14" w:rsidRPr="00CB5639" w:rsidDel="00801D0F">
          <w:delText>86</w:delText>
        </w:r>
        <w:r w:rsidRPr="00CB5639" w:rsidDel="00801D0F">
          <w:delText xml:space="preserve">), </w:delText>
        </w:r>
        <w:r w:rsidR="00290069" w:rsidRPr="00CB5639" w:rsidDel="00801D0F">
          <w:delText>additionally the nested model comparison suggested that the effect of load type did not improve the fit of the model</w:delText>
        </w:r>
        <w:r w:rsidRPr="00CB5639" w:rsidDel="00801D0F">
          <w:delText xml:space="preserve"> (</w:delText>
        </w:r>
        <w:r w:rsidRPr="00CB5639" w:rsidDel="00801D0F">
          <w:rPr>
            <w:i/>
            <w:iCs/>
          </w:rPr>
          <w:delText xml:space="preserve">X </w:delText>
        </w:r>
        <w:r w:rsidRPr="00CB5639" w:rsidDel="00801D0F">
          <w:rPr>
            <w:vertAlign w:val="superscript"/>
          </w:rPr>
          <w:delText>2</w:delText>
        </w:r>
        <w:r w:rsidRPr="00CB5639" w:rsidDel="00801D0F">
          <w:delText>(</w:delText>
        </w:r>
        <w:r w:rsidR="00034C53" w:rsidRPr="00CB5639" w:rsidDel="00801D0F">
          <w:delText>2</w:delText>
        </w:r>
        <w:r w:rsidRPr="00CB5639" w:rsidDel="00801D0F">
          <w:delText>)</w:delText>
        </w:r>
        <w:r w:rsidRPr="00CB5639" w:rsidDel="00801D0F">
          <w:rPr>
            <w:i/>
            <w:iCs/>
          </w:rPr>
          <w:delText xml:space="preserve"> </w:delText>
        </w:r>
        <w:r w:rsidRPr="00CB5639" w:rsidDel="00801D0F">
          <w:delText xml:space="preserve">= </w:delText>
        </w:r>
        <w:r w:rsidR="00034C53" w:rsidRPr="00CB5639" w:rsidDel="00801D0F">
          <w:delText>3.80</w:delText>
        </w:r>
        <w:r w:rsidRPr="00CB5639" w:rsidDel="00801D0F">
          <w:delText xml:space="preserve">, p </w:delText>
        </w:r>
        <w:r w:rsidR="00034C53" w:rsidRPr="00CB5639" w:rsidDel="00801D0F">
          <w:delText>=</w:delText>
        </w:r>
        <w:r w:rsidRPr="00CB5639" w:rsidDel="00801D0F">
          <w:delText xml:space="preserve"> .</w:delText>
        </w:r>
        <w:r w:rsidR="00034C53" w:rsidRPr="00CB5639" w:rsidDel="00801D0F">
          <w:delText>148</w:delText>
        </w:r>
        <w:r w:rsidRPr="00CB5639" w:rsidDel="00801D0F">
          <w:delText>)</w:delText>
        </w:r>
        <w:r w:rsidR="00290069" w:rsidRPr="00CB5639" w:rsidDel="00801D0F">
          <w:delText>.</w:delText>
        </w:r>
        <w:r w:rsidRPr="00CB5639" w:rsidDel="00801D0F">
          <w:delText xml:space="preserve"> </w:delText>
        </w:r>
        <w:r w:rsidR="00290069" w:rsidRPr="00CB5639" w:rsidDel="00801D0F">
          <w:delText xml:space="preserve"> The</w:delText>
        </w:r>
        <w:r w:rsidRPr="00CB5639" w:rsidDel="00801D0F">
          <w:delText xml:space="preserve"> effect of </w:delText>
        </w:r>
      </w:del>
      <w:del w:id="1574" w:author="Maital Neta [2]" w:date="2020-02-21T11:14:00Z">
        <w:r w:rsidRPr="00CB5639" w:rsidDel="00EB03BE">
          <w:delText>load (i.e., low vs. high)</w:delText>
        </w:r>
      </w:del>
      <w:ins w:id="1575" w:author="Nicholas Harp" w:date="2020-01-15T13:45:00Z">
        <w:del w:id="1576" w:author="Maital Neta [2]" w:date="2020-02-21T11:14:00Z">
          <w:r w:rsidR="00801D0F" w:rsidRPr="00CB5639" w:rsidDel="00EB03BE">
            <w:delText>,</w:delText>
          </w:r>
        </w:del>
        <w:r w:rsidR="00801D0F" w:rsidRPr="00CB5639">
          <w:t xml:space="preserve"> </w:t>
        </w:r>
        <w:del w:id="1577" w:author="Maital Neta [2]" w:date="2020-02-21T11:14:00Z">
          <w:r w:rsidR="00801D0F" w:rsidRPr="00CB5639" w:rsidDel="00EB03BE">
            <w:delText>r</w:delText>
          </w:r>
        </w:del>
      </w:ins>
      <w:ins w:id="1578" w:author="Maital Neta [2]" w:date="2020-02-21T11:14:00Z">
        <w:r w:rsidR="00EB03BE">
          <w:t>R</w:t>
        </w:r>
      </w:ins>
      <w:ins w:id="1579" w:author="Nicholas Harp" w:date="2020-01-15T13:45:00Z">
        <w:r w:rsidR="00801D0F" w:rsidRPr="00CB5639">
          <w:t>ating (</w:t>
        </w:r>
        <w:del w:id="1580" w:author="Maital Neta [2]" w:date="2020-02-21T11:14:00Z">
          <w:r w:rsidR="00801D0F" w:rsidRPr="00CB5639" w:rsidDel="00EB03BE">
            <w:delText xml:space="preserve">i.e., </w:delText>
          </w:r>
        </w:del>
        <w:r w:rsidR="00801D0F" w:rsidRPr="00CB5639">
          <w:t>posi</w:t>
        </w:r>
      </w:ins>
      <w:ins w:id="1581" w:author="Nicholas Harp" w:date="2020-01-15T13:46:00Z">
        <w:r w:rsidR="00801D0F" w:rsidRPr="00CB5639">
          <w:t xml:space="preserve">tive </w:t>
        </w:r>
        <w:del w:id="1582" w:author="Maital Neta [2]" w:date="2020-02-21T11:14:00Z">
          <w:r w:rsidR="00801D0F" w:rsidRPr="00CB5639" w:rsidDel="00EB03BE">
            <w:delText>or</w:delText>
          </w:r>
        </w:del>
      </w:ins>
      <w:ins w:id="1583" w:author="Maital Neta [2]" w:date="2020-02-21T11:14:00Z">
        <w:r w:rsidR="00EB03BE">
          <w:t>versus</w:t>
        </w:r>
      </w:ins>
      <w:ins w:id="1584" w:author="Nicholas Harp" w:date="2020-01-15T13:46:00Z">
        <w:r w:rsidR="00801D0F" w:rsidRPr="00CB5639">
          <w:t xml:space="preserve"> negative</w:t>
        </w:r>
      </w:ins>
      <w:ins w:id="1585" w:author="Maital Neta [2]" w:date="2020-02-21T11:14:00Z">
        <w:r w:rsidR="00EB03BE">
          <w:t xml:space="preserve"> ratings of surprise</w:t>
        </w:r>
      </w:ins>
      <w:ins w:id="1586" w:author="Nicholas Harp" w:date="2020-01-16T12:53:00Z">
        <w:r w:rsidR="00492EE5" w:rsidRPr="00CB5639">
          <w:t xml:space="preserve">), </w:t>
        </w:r>
      </w:ins>
      <w:r w:rsidR="00492EE5" w:rsidRPr="00CB5639">
        <w:t xml:space="preserve">and their interactions </w:t>
      </w:r>
      <w:r w:rsidR="00801D0F" w:rsidRPr="00CB5639">
        <w:t>were added to the model</w:t>
      </w:r>
      <w:r w:rsidR="00313B09" w:rsidRPr="00CB5639">
        <w:t xml:space="preserve">. </w:t>
      </w:r>
      <w:ins w:id="1587" w:author="Nicholas Harp" w:date="2020-02-13T10:13:00Z">
        <w:del w:id="1588" w:author="Maital Neta [2]" w:date="2020-02-21T11:15:00Z">
          <w:r w:rsidR="00251605" w:rsidDel="00EB03BE">
            <w:delText xml:space="preserve">There </w:delText>
          </w:r>
        </w:del>
      </w:ins>
      <w:ins w:id="1589" w:author="Nicholas Harp" w:date="2020-02-12T15:34:00Z">
        <w:del w:id="1590" w:author="Maital Neta [2]" w:date="2020-02-21T11:15:00Z">
          <w:r w:rsidR="002D1921" w:rsidDel="00EB03BE">
            <w:delText xml:space="preserve">was a </w:delText>
          </w:r>
        </w:del>
      </w:ins>
      <w:ins w:id="1591" w:author="Maital Neta [2]" w:date="2020-02-21T11:15:00Z">
        <w:r w:rsidR="00EB03BE">
          <w:t xml:space="preserve">A </w:t>
        </w:r>
      </w:ins>
      <w:r w:rsidR="002D1921">
        <w:t>significant</w:t>
      </w:r>
      <w:r w:rsidR="00801D0F" w:rsidRPr="00CB5639">
        <w:t xml:space="preserve"> Rating </w:t>
      </w:r>
      <w:r w:rsidR="00B40E15">
        <w:sym w:font="Symbol" w:char="F0B4"/>
      </w:r>
      <w:r w:rsidR="00801D0F" w:rsidRPr="00CB5639">
        <w:t xml:space="preserve"> Load interaction</w:t>
      </w:r>
      <w:r w:rsidR="00C96C8F" w:rsidRPr="00CB5639">
        <w:t xml:space="preserve"> (</w:t>
      </w:r>
      <w:r w:rsidR="00CB5639" w:rsidRPr="00CB5639">
        <w:t>β</w:t>
      </w:r>
      <w:ins w:id="1592" w:author="Nicholas Harp" w:date="2020-02-25T11:07:00Z">
        <w:r w:rsidR="008565B3">
          <w:rPr>
            <w:vertAlign w:val="subscript"/>
          </w:rPr>
          <w:t>50</w:t>
        </w:r>
      </w:ins>
      <w:r w:rsidR="00CB5639" w:rsidRPr="00EB03BE">
        <w:t xml:space="preserve"> = .</w:t>
      </w:r>
      <w:r w:rsidR="00D758FE">
        <w:t>32</w:t>
      </w:r>
      <w:r w:rsidR="00CB5639" w:rsidRPr="00EB03BE">
        <w:t xml:space="preserve">, </w:t>
      </w:r>
      <w:r w:rsidR="00CA3076" w:rsidRPr="00CB5639">
        <w:rPr>
          <w:i/>
          <w:iCs/>
        </w:rPr>
        <w:t>t</w:t>
      </w:r>
      <w:r w:rsidR="00CA3076" w:rsidRPr="00CB5639">
        <w:t>(31</w:t>
      </w:r>
      <w:r w:rsidR="00D758FE">
        <w:t>4</w:t>
      </w:r>
      <w:r w:rsidR="00CA3076" w:rsidRPr="00CB5639">
        <w:t>) = 3.</w:t>
      </w:r>
      <w:r w:rsidR="00D758FE">
        <w:t>55</w:t>
      </w:r>
      <w:r w:rsidR="00CA3076" w:rsidRPr="00CB5639">
        <w:t xml:space="preserve">, </w:t>
      </w:r>
      <w:r w:rsidR="00CA3076" w:rsidRPr="00480CB2">
        <w:t>S.E. =</w:t>
      </w:r>
      <w:r w:rsidR="00CB5639" w:rsidRPr="00EB03BE">
        <w:t xml:space="preserve"> .09</w:t>
      </w:r>
      <w:r w:rsidR="00CA3076" w:rsidRPr="00CB5639">
        <w:t xml:space="preserve">, </w:t>
      </w:r>
      <w:r w:rsidR="00CA3076" w:rsidRPr="00EB03BE">
        <w:rPr>
          <w:i/>
          <w:iCs/>
        </w:rPr>
        <w:t>p</w:t>
      </w:r>
      <w:r w:rsidR="00CA3076" w:rsidRPr="00CB5639">
        <w:t xml:space="preserve"> </w:t>
      </w:r>
      <w:r w:rsidR="00D758FE">
        <w:t>&lt;</w:t>
      </w:r>
      <w:r w:rsidR="00CA3076" w:rsidRPr="00CB5639">
        <w:t xml:space="preserve"> .001; </w:t>
      </w:r>
      <w:r w:rsidR="00C96C8F" w:rsidRPr="00CB5639">
        <w:t>Figure 3)</w:t>
      </w:r>
      <w:del w:id="1593" w:author="Maital Neta [2]" w:date="2020-02-21T11:16:00Z">
        <w:r w:rsidR="00801D0F" w:rsidRPr="00CB5639" w:rsidDel="00EB03BE">
          <w:delText>,</w:delText>
        </w:r>
      </w:del>
      <w:r w:rsidR="00801D0F" w:rsidRPr="00CB5639">
        <w:t xml:space="preserve"> </w:t>
      </w:r>
      <w:del w:id="1594" w:author="Maital Neta [2]" w:date="2020-02-21T11:16:00Z">
        <w:r w:rsidR="00C96C8F" w:rsidRPr="00480CB2" w:rsidDel="00EB03BE">
          <w:delText xml:space="preserve">showed </w:delText>
        </w:r>
      </w:del>
      <w:ins w:id="1595" w:author="Maital Neta [2]" w:date="2020-02-21T11:16:00Z">
        <w:r w:rsidR="00EB03BE">
          <w:t>revealed</w:t>
        </w:r>
        <w:r w:rsidR="00EB03BE" w:rsidRPr="00480CB2">
          <w:t xml:space="preserve"> </w:t>
        </w:r>
      </w:ins>
      <w:r w:rsidR="00C96C8F" w:rsidRPr="00480CB2">
        <w:t>that</w:t>
      </w:r>
      <w:ins w:id="1596" w:author="Maital Neta [2]" w:date="2020-02-21T11:16:00Z">
        <w:r w:rsidR="00EB03BE">
          <w:t>, as expected,</w:t>
        </w:r>
      </w:ins>
      <w:r w:rsidR="00C96C8F" w:rsidRPr="00480CB2">
        <w:t xml:space="preserve"> </w:t>
      </w:r>
      <w:r w:rsidR="00801D0F" w:rsidRPr="00480CB2">
        <w:t xml:space="preserve">positive ratings </w:t>
      </w:r>
      <w:r w:rsidR="00C96C8F" w:rsidRPr="00480CB2">
        <w:t>had</w:t>
      </w:r>
      <w:r w:rsidR="00801D0F" w:rsidRPr="00480CB2">
        <w:t xml:space="preserve"> larger maximum deviations than negative </w:t>
      </w:r>
      <w:r w:rsidR="00801D0F" w:rsidRPr="00BC4F67">
        <w:t>ratings (</w:t>
      </w:r>
      <w:r w:rsidR="00B3642F" w:rsidRPr="00EB03BE">
        <w:rPr>
          <w:i/>
          <w:iCs/>
        </w:rPr>
        <w:t>t</w:t>
      </w:r>
      <w:r w:rsidR="00B3642F" w:rsidRPr="00BC4F67">
        <w:t>(3</w:t>
      </w:r>
      <w:r w:rsidR="00CB5639" w:rsidRPr="00BC4F67">
        <w:t>2</w:t>
      </w:r>
      <w:r w:rsidR="00BC4F67" w:rsidRPr="00EB03BE">
        <w:t>5</w:t>
      </w:r>
      <w:r w:rsidR="00B3642F" w:rsidRPr="00BC4F67">
        <w:t xml:space="preserve">) = </w:t>
      </w:r>
      <w:r w:rsidR="00BC4F67" w:rsidRPr="00EB03BE">
        <w:t>4.39</w:t>
      </w:r>
      <w:r w:rsidR="00B3642F" w:rsidRPr="00BC4F67">
        <w:t>, S.E. =</w:t>
      </w:r>
      <w:r w:rsidR="00CB5639" w:rsidRPr="00BC4F67">
        <w:t xml:space="preserve"> .0</w:t>
      </w:r>
      <w:r w:rsidR="00BC4F67" w:rsidRPr="00EB03BE">
        <w:t>5</w:t>
      </w:r>
      <w:r w:rsidR="00B3642F" w:rsidRPr="00BC4F67">
        <w:t xml:space="preserve">, </w:t>
      </w:r>
      <w:r w:rsidR="00801D0F" w:rsidRPr="00EB03BE">
        <w:rPr>
          <w:i/>
          <w:iCs/>
        </w:rPr>
        <w:t>p</w:t>
      </w:r>
      <w:r w:rsidR="00801D0F" w:rsidRPr="00BC4F67">
        <w:t xml:space="preserve"> </w:t>
      </w:r>
      <w:r w:rsidR="002E5FD2" w:rsidRPr="00BC4F67">
        <w:t>&lt;</w:t>
      </w:r>
      <w:r w:rsidR="00801D0F" w:rsidRPr="00BC4F67">
        <w:t xml:space="preserve"> .00</w:t>
      </w:r>
      <w:r w:rsidR="002E5FD2" w:rsidRPr="00BC4F67">
        <w:t>1</w:t>
      </w:r>
      <w:r w:rsidR="00801D0F" w:rsidRPr="00BC4F67">
        <w:t xml:space="preserve">; </w:t>
      </w:r>
      <w:r w:rsidR="00B4384D" w:rsidRPr="00BC4F67">
        <w:t xml:space="preserve">Bonferroni corrected </w:t>
      </w:r>
      <w:r w:rsidR="009C1295" w:rsidRPr="00BC4F67">
        <w:t>significance</w:t>
      </w:r>
      <w:r w:rsidR="009C1295" w:rsidRPr="00EB03BE">
        <w:rPr>
          <w:i/>
          <w:iCs/>
        </w:rPr>
        <w:t xml:space="preserve"> p</w:t>
      </w:r>
      <w:r w:rsidR="009C1295" w:rsidRPr="00BC4F67">
        <w:t xml:space="preserve"> &lt; .0</w:t>
      </w:r>
      <w:r w:rsidR="00AE649F" w:rsidRPr="00BC4F67">
        <w:t>13</w:t>
      </w:r>
      <w:r w:rsidR="00801D0F" w:rsidRPr="00BC4F67">
        <w:t xml:space="preserve">) </w:t>
      </w:r>
      <w:del w:id="1597" w:author="Maital Neta [2]" w:date="2020-02-21T11:16:00Z">
        <w:r w:rsidR="00801D0F" w:rsidRPr="00BC4F67" w:rsidDel="00EB03BE">
          <w:delText xml:space="preserve">during </w:delText>
        </w:r>
      </w:del>
      <w:ins w:id="1598" w:author="Maital Neta [2]" w:date="2020-02-21T11:16:00Z">
        <w:r w:rsidR="00EB03BE">
          <w:t>on</w:t>
        </w:r>
        <w:r w:rsidR="00EB03BE" w:rsidRPr="00BC4F67">
          <w:t xml:space="preserve"> </w:t>
        </w:r>
      </w:ins>
      <w:r w:rsidR="00801D0F" w:rsidRPr="00BC4F67">
        <w:t xml:space="preserve">low load trials. </w:t>
      </w:r>
      <w:r w:rsidR="00CB5639" w:rsidRPr="00BC4F67">
        <w:t xml:space="preserve">However, this difference was not present </w:t>
      </w:r>
      <w:ins w:id="1599" w:author="Maital Neta [2]" w:date="2020-02-21T11:16:00Z">
        <w:r w:rsidR="00EB03BE">
          <w:t xml:space="preserve">on </w:t>
        </w:r>
      </w:ins>
      <w:del w:id="1600" w:author="Maital Neta [2]" w:date="2020-02-21T11:17:00Z">
        <w:r w:rsidR="00CB5639" w:rsidRPr="00BC4F67" w:rsidDel="00EB03BE">
          <w:delText xml:space="preserve">during the </w:delText>
        </w:r>
      </w:del>
      <w:r w:rsidR="00CB5639" w:rsidRPr="00BC4F67">
        <w:t xml:space="preserve">high load </w:t>
      </w:r>
      <w:del w:id="1601" w:author="Maital Neta [2]" w:date="2020-02-21T11:17:00Z">
        <w:r w:rsidR="00CB5639" w:rsidRPr="00BC4F67" w:rsidDel="00EB03BE">
          <w:delText>conditions</w:delText>
        </w:r>
        <w:r w:rsidR="00BC4F67" w:rsidDel="00EB03BE">
          <w:delText xml:space="preserve"> </w:delText>
        </w:r>
      </w:del>
      <w:ins w:id="1602" w:author="Maital Neta [2]" w:date="2020-02-21T11:17:00Z">
        <w:r w:rsidR="00EB03BE">
          <w:t xml:space="preserve">trials </w:t>
        </w:r>
      </w:ins>
      <w:r w:rsidR="00BC4F67">
        <w:t>(</w:t>
      </w:r>
      <w:r w:rsidR="00BC4F67">
        <w:rPr>
          <w:i/>
          <w:iCs/>
        </w:rPr>
        <w:t>t</w:t>
      </w:r>
      <w:r w:rsidR="00BC4F67">
        <w:t xml:space="preserve">(327) = -.31, S.E. = .05, </w:t>
      </w:r>
      <w:r w:rsidR="00BC4F67">
        <w:rPr>
          <w:i/>
          <w:iCs/>
        </w:rPr>
        <w:t>p</w:t>
      </w:r>
      <w:r w:rsidR="00BC4F67">
        <w:t xml:space="preserve"> = .7</w:t>
      </w:r>
      <w:del w:id="1603" w:author="Nicholas Harp" w:date="2020-03-02T09:04:00Z">
        <w:r w:rsidR="00BC4F67" w:rsidDel="00182E9F">
          <w:delText>58</w:delText>
        </w:r>
      </w:del>
      <w:ins w:id="1604" w:author="Nicholas Harp" w:date="2020-03-02T09:04:00Z">
        <w:r w:rsidR="00182E9F">
          <w:t>6</w:t>
        </w:r>
      </w:ins>
      <w:r w:rsidR="00BC4F67">
        <w:t xml:space="preserve">; Bonferroni corrected significance </w:t>
      </w:r>
      <w:r w:rsidR="00BC4F67">
        <w:rPr>
          <w:i/>
          <w:iCs/>
        </w:rPr>
        <w:t>p</w:t>
      </w:r>
      <w:r w:rsidR="00BC4F67">
        <w:t xml:space="preserve"> &lt; .013),</w:t>
      </w:r>
      <w:r w:rsidR="002E5FD2" w:rsidRPr="00BC4F67">
        <w:t xml:space="preserve"> </w:t>
      </w:r>
      <w:commentRangeStart w:id="1605"/>
      <w:commentRangeStart w:id="1606"/>
      <w:del w:id="1607" w:author="Maital Neta [2]" w:date="2020-02-21T11:17:00Z">
        <w:r w:rsidR="00CB5639" w:rsidRPr="00BC4F67" w:rsidDel="00EB03BE">
          <w:delText xml:space="preserve"> </w:delText>
        </w:r>
        <w:r w:rsidR="00CB3404" w:rsidRPr="00BC4F67" w:rsidDel="00EB03BE">
          <w:delText>a pattern</w:delText>
        </w:r>
        <w:r w:rsidR="00CB3404" w:rsidDel="00EB03BE">
          <w:delText xml:space="preserve"> </w:delText>
        </w:r>
      </w:del>
      <w:ins w:id="1608" w:author="Nicholas Harp" w:date="2020-02-06T14:44:00Z">
        <w:del w:id="1609" w:author="Maital Neta [2]" w:date="2020-02-21T11:17:00Z">
          <w:r w:rsidR="00CB3404" w:rsidDel="00EB03BE">
            <w:delText>which</w:delText>
          </w:r>
        </w:del>
      </w:ins>
      <w:ins w:id="1610" w:author="Nicholas Harp" w:date="2020-02-06T14:31:00Z">
        <w:del w:id="1611" w:author="Maital Neta [2]" w:date="2020-02-21T11:17:00Z">
          <w:r w:rsidR="008B7F1B" w:rsidDel="00EB03BE">
            <w:delText xml:space="preserve"> provi</w:delText>
          </w:r>
        </w:del>
      </w:ins>
      <w:ins w:id="1612" w:author="Nicholas Harp" w:date="2020-02-06T14:45:00Z">
        <w:del w:id="1613" w:author="Maital Neta [2]" w:date="2020-02-21T11:17:00Z">
          <w:r w:rsidR="00CB3404" w:rsidDel="00EB03BE">
            <w:delText>des</w:delText>
          </w:r>
        </w:del>
      </w:ins>
      <w:ins w:id="1614" w:author="Nicholas Harp" w:date="2020-02-06T14:31:00Z">
        <w:del w:id="1615" w:author="Maital Neta [2]" w:date="2020-02-21T11:17:00Z">
          <w:r w:rsidR="008B7F1B" w:rsidDel="00EB03BE">
            <w:delText xml:space="preserve"> </w:delText>
          </w:r>
        </w:del>
        <w:r w:rsidR="008B7F1B">
          <w:t>support</w:t>
        </w:r>
      </w:ins>
      <w:ins w:id="1616" w:author="Maital Neta [2]" w:date="2020-02-21T11:17:00Z">
        <w:r w:rsidR="00EB03BE">
          <w:t>ing</w:t>
        </w:r>
      </w:ins>
      <w:ins w:id="1617" w:author="Maital Neta [2]" w:date="2020-02-21T11:18:00Z">
        <w:r w:rsidR="00EB03BE">
          <w:t xml:space="preserve"> </w:t>
        </w:r>
      </w:ins>
      <w:ins w:id="1618" w:author="Nicholas Harp" w:date="2020-02-06T14:31:00Z">
        <w:del w:id="1619" w:author="Maital Neta [2]" w:date="2020-02-21T11:17:00Z">
          <w:r w:rsidR="008B7F1B" w:rsidDel="00EB03BE">
            <w:delText xml:space="preserve"> for </w:delText>
          </w:r>
        </w:del>
        <w:r w:rsidR="008B7F1B">
          <w:t>our hypothesis</w:t>
        </w:r>
      </w:ins>
      <w:ins w:id="1620" w:author="Nicholas Harp" w:date="2020-02-06T14:45:00Z">
        <w:r w:rsidR="00CB3404">
          <w:t xml:space="preserve"> that</w:t>
        </w:r>
      </w:ins>
      <w:ins w:id="1621" w:author="Maital Neta [2]" w:date="2020-02-21T11:17:00Z">
        <w:r w:rsidR="00EB03BE">
          <w:t xml:space="preserve"> high load would impact</w:t>
        </w:r>
      </w:ins>
      <w:ins w:id="1622" w:author="Nicholas Harp" w:date="2020-02-06T14:45:00Z">
        <w:r w:rsidR="00CB3404">
          <w:t xml:space="preserve"> </w:t>
        </w:r>
        <w:del w:id="1623" w:author="Maital Neta [2]" w:date="2020-02-21T11:17:00Z">
          <w:r w:rsidR="00CB3404" w:rsidDel="00EB03BE">
            <w:delText>typical</w:delText>
          </w:r>
        </w:del>
      </w:ins>
      <w:ins w:id="1624" w:author="Maital Neta [2]" w:date="2020-02-21T11:17:00Z">
        <w:r w:rsidR="00EB03BE">
          <w:t>response</w:t>
        </w:r>
      </w:ins>
      <w:ins w:id="1625" w:author="Nicholas Harp" w:date="2020-02-06T14:45:00Z">
        <w:r w:rsidR="00CB3404">
          <w:t xml:space="preserve"> </w:t>
        </w:r>
        <w:commentRangeStart w:id="1626"/>
        <w:r w:rsidR="00CB3404">
          <w:t>trajectories</w:t>
        </w:r>
      </w:ins>
      <w:commentRangeEnd w:id="1626"/>
      <w:r w:rsidR="00EB03BE">
        <w:rPr>
          <w:rStyle w:val="CommentReference"/>
          <w:rFonts w:asciiTheme="minorHAnsi" w:hAnsiTheme="minorHAnsi"/>
        </w:rPr>
        <w:commentReference w:id="1626"/>
      </w:r>
      <w:ins w:id="1627" w:author="Nicholas Harp" w:date="2020-02-06T14:45:00Z">
        <w:del w:id="1628" w:author="Maital Neta [2]" w:date="2020-02-21T11:17:00Z">
          <w:r w:rsidR="00CB3404" w:rsidDel="00EB03BE">
            <w:delText xml:space="preserve"> would be altered under high load</w:delText>
          </w:r>
        </w:del>
      </w:ins>
      <w:ins w:id="1629" w:author="Nicholas Harp" w:date="2020-01-28T14:16:00Z">
        <w:r w:rsidR="00CB5639">
          <w:t xml:space="preserve">. </w:t>
        </w:r>
      </w:ins>
      <w:commentRangeEnd w:id="1605"/>
      <w:r w:rsidR="0008172A">
        <w:rPr>
          <w:rStyle w:val="CommentReference"/>
          <w:rFonts w:asciiTheme="minorHAnsi" w:hAnsiTheme="minorHAnsi"/>
        </w:rPr>
        <w:commentReference w:id="1605"/>
      </w:r>
      <w:commentRangeEnd w:id="1606"/>
      <w:r w:rsidR="001443C8">
        <w:rPr>
          <w:rStyle w:val="CommentReference"/>
          <w:rFonts w:asciiTheme="minorHAnsi" w:hAnsiTheme="minorHAnsi"/>
        </w:rPr>
        <w:commentReference w:id="1606"/>
      </w:r>
      <w:commentRangeStart w:id="1630"/>
      <w:ins w:id="1631" w:author="Nicholas Harp" w:date="2020-01-28T14:14:00Z">
        <w:del w:id="1632" w:author="Maital Neta [2]" w:date="2020-02-21T12:01:00Z">
          <w:r w:rsidR="00CB5639" w:rsidDel="0008172A">
            <w:delText>Additionally</w:delText>
          </w:r>
        </w:del>
      </w:ins>
      <w:ins w:id="1633" w:author="Maital Neta [2]" w:date="2020-02-21T12:01:00Z">
        <w:r w:rsidR="0008172A">
          <w:t>Specifically</w:t>
        </w:r>
      </w:ins>
      <w:ins w:id="1634" w:author="Nicholas Harp" w:date="2020-01-28T14:14:00Z">
        <w:r w:rsidR="00CB5639">
          <w:t xml:space="preserve">, </w:t>
        </w:r>
      </w:ins>
      <w:ins w:id="1635" w:author="Maital Neta [2]" w:date="2020-02-21T12:02:00Z">
        <w:r w:rsidR="0008172A">
          <w:t xml:space="preserve">the effect of high load was that </w:t>
        </w:r>
      </w:ins>
      <w:ins w:id="1636" w:author="Nicholas Harp" w:date="2020-02-06T14:34:00Z">
        <w:del w:id="1637" w:author="Maital Neta [2]" w:date="2020-02-21T12:01:00Z">
          <w:r w:rsidR="00AE649F" w:rsidDel="0008172A">
            <w:delText>there were larger</w:delText>
          </w:r>
        </w:del>
      </w:ins>
      <w:ins w:id="1638" w:author="Nicholas Harp" w:date="2020-01-28T14:14:00Z">
        <w:del w:id="1639" w:author="Maital Neta [2]" w:date="2020-02-21T12:01:00Z">
          <w:r w:rsidR="00CB5639" w:rsidDel="0008172A">
            <w:delText xml:space="preserve"> </w:delText>
          </w:r>
        </w:del>
        <w:r w:rsidR="00CB5639">
          <w:t xml:space="preserve">maximum deviations </w:t>
        </w:r>
      </w:ins>
      <w:ins w:id="1640" w:author="Nicholas Harp" w:date="2020-02-06T14:34:00Z">
        <w:r w:rsidR="00AE649F">
          <w:t>for</w:t>
        </w:r>
      </w:ins>
      <w:ins w:id="1641" w:author="Nicholas Harp" w:date="2020-01-28T14:14:00Z">
        <w:r w:rsidR="00CB5639">
          <w:t xml:space="preserve"> negat</w:t>
        </w:r>
      </w:ins>
      <w:ins w:id="1642" w:author="Nicholas Harp" w:date="2020-01-28T14:15:00Z">
        <w:r w:rsidR="00CB5639">
          <w:t xml:space="preserve">ive ratings </w:t>
        </w:r>
      </w:ins>
      <w:ins w:id="1643" w:author="Maital Neta [2]" w:date="2020-02-21T12:01:00Z">
        <w:r w:rsidR="0008172A">
          <w:t xml:space="preserve">were larger </w:t>
        </w:r>
      </w:ins>
      <w:ins w:id="1644" w:author="Maital Neta [2]" w:date="2020-02-21T12:02:00Z">
        <w:r w:rsidR="0008172A">
          <w:t>on</w:t>
        </w:r>
      </w:ins>
      <w:ins w:id="1645" w:author="Nicholas Harp" w:date="2020-02-06T14:34:00Z">
        <w:del w:id="1646" w:author="Maital Neta [2]" w:date="2020-02-21T12:02:00Z">
          <w:r w:rsidR="00AE649F" w:rsidDel="0008172A">
            <w:delText>following a</w:delText>
          </w:r>
        </w:del>
      </w:ins>
      <w:ins w:id="1647" w:author="Nicholas Harp" w:date="2020-01-28T14:15:00Z">
        <w:r w:rsidR="00CB5639">
          <w:t xml:space="preserve"> high load compared to low load</w:t>
        </w:r>
      </w:ins>
      <w:ins w:id="1648" w:author="Nicholas Harp" w:date="2020-02-06T14:34:00Z">
        <w:r w:rsidR="00AE649F">
          <w:t xml:space="preserve"> </w:t>
        </w:r>
      </w:ins>
      <w:ins w:id="1649" w:author="Maital Neta [2]" w:date="2020-02-21T12:02:00Z">
        <w:r w:rsidR="0008172A">
          <w:t>trials</w:t>
        </w:r>
      </w:ins>
      <w:ins w:id="1650" w:author="Nicholas Harp" w:date="2020-02-06T14:34:00Z">
        <w:del w:id="1651" w:author="Maital Neta [2]" w:date="2020-02-21T12:02:00Z">
          <w:r w:rsidR="00AE649F" w:rsidDel="0008172A">
            <w:delText>image matrix</w:delText>
          </w:r>
        </w:del>
      </w:ins>
      <w:ins w:id="1652" w:author="Nicholas Harp" w:date="2020-01-28T14:15:00Z">
        <w:r w:rsidR="00CB5639">
          <w:t xml:space="preserve"> </w:t>
        </w:r>
        <w:r w:rsidR="00CB5639">
          <w:lastRenderedPageBreak/>
          <w:t>(</w:t>
        </w:r>
        <w:r w:rsidR="00CB5639">
          <w:rPr>
            <w:i/>
            <w:iCs/>
          </w:rPr>
          <w:t>t</w:t>
        </w:r>
        <w:r w:rsidR="00CB5639">
          <w:t>(3</w:t>
        </w:r>
      </w:ins>
      <w:ins w:id="1653" w:author="Nicholas Harp" w:date="2020-02-13T11:13:00Z">
        <w:r w:rsidR="00BC4F67">
          <w:t>20</w:t>
        </w:r>
      </w:ins>
      <w:ins w:id="1654" w:author="Nicholas Harp" w:date="2020-01-28T14:15:00Z">
        <w:r w:rsidR="00CB5639">
          <w:t>) = -2.</w:t>
        </w:r>
      </w:ins>
      <w:ins w:id="1655" w:author="Nicholas Harp" w:date="2020-02-13T11:13:00Z">
        <w:r w:rsidR="00BC4F67">
          <w:t>81</w:t>
        </w:r>
      </w:ins>
      <w:ins w:id="1656" w:author="Nicholas Harp" w:date="2020-01-28T14:15:00Z">
        <w:r w:rsidR="00CB5639">
          <w:t>, S.E. = .0</w:t>
        </w:r>
      </w:ins>
      <w:ins w:id="1657" w:author="Nicholas Harp" w:date="2020-02-13T11:14:00Z">
        <w:r w:rsidR="00BC4F67">
          <w:t>5</w:t>
        </w:r>
      </w:ins>
      <w:ins w:id="1658" w:author="Nicholas Harp" w:date="2020-01-28T14:15:00Z">
        <w:r w:rsidR="00CB5639">
          <w:t xml:space="preserve">, </w:t>
        </w:r>
        <w:r w:rsidR="00CB5639" w:rsidRPr="00BB78B7">
          <w:rPr>
            <w:i/>
            <w:iCs/>
          </w:rPr>
          <w:t>p</w:t>
        </w:r>
        <w:r w:rsidR="00CB5639">
          <w:t xml:space="preserve"> = .0</w:t>
        </w:r>
      </w:ins>
      <w:ins w:id="1659" w:author="Nicholas Harp" w:date="2020-02-13T11:14:00Z">
        <w:r w:rsidR="00BC4F67">
          <w:t>05</w:t>
        </w:r>
      </w:ins>
      <w:ins w:id="1660" w:author="Nicholas Harp" w:date="2020-02-06T14:31:00Z">
        <w:r w:rsidR="008B7F1B" w:rsidRPr="00CB5639">
          <w:t xml:space="preserve">; </w:t>
        </w:r>
        <w:r w:rsidR="008B7F1B">
          <w:t>Bonferroni corrected significance</w:t>
        </w:r>
        <w:r w:rsidR="008B7F1B" w:rsidRPr="00B539AB">
          <w:rPr>
            <w:i/>
            <w:iCs/>
          </w:rPr>
          <w:t xml:space="preserve"> p</w:t>
        </w:r>
        <w:r w:rsidR="008B7F1B">
          <w:t xml:space="preserve"> &lt; .0</w:t>
        </w:r>
      </w:ins>
      <w:ins w:id="1661" w:author="Nicholas Harp" w:date="2020-02-06T14:33:00Z">
        <w:r w:rsidR="00AE649F">
          <w:t>13</w:t>
        </w:r>
      </w:ins>
      <w:ins w:id="1662" w:author="Nicholas Harp" w:date="2020-01-28T14:15:00Z">
        <w:r w:rsidR="00CB5639">
          <w:t xml:space="preserve">). </w:t>
        </w:r>
      </w:ins>
      <w:commentRangeEnd w:id="1630"/>
      <w:r w:rsidR="00992AC3">
        <w:rPr>
          <w:rStyle w:val="CommentReference"/>
          <w:rFonts w:asciiTheme="minorHAnsi" w:hAnsiTheme="minorHAnsi"/>
        </w:rPr>
        <w:commentReference w:id="1630"/>
      </w:r>
      <w:ins w:id="1663" w:author="Nicholas Harp" w:date="2020-03-02T08:52:00Z">
        <w:r w:rsidR="00DD5B72">
          <w:t>Th</w:t>
        </w:r>
      </w:ins>
      <w:ins w:id="1664" w:author="Nicholas Harp" w:date="2020-03-02T08:53:00Z">
        <w:r w:rsidR="00DD5B72">
          <w:t>e</w:t>
        </w:r>
      </w:ins>
      <w:ins w:id="1665" w:author="Nicholas Harp" w:date="2020-03-02T08:52:00Z">
        <w:r w:rsidR="00DD5B72">
          <w:t xml:space="preserve"> increase in maximum deviation </w:t>
        </w:r>
      </w:ins>
      <w:ins w:id="1666" w:author="Nicholas Harp" w:date="2020-03-02T08:53:00Z">
        <w:r w:rsidR="00DD5B72">
          <w:t xml:space="preserve">for negative interpretations under high load </w:t>
        </w:r>
      </w:ins>
      <w:ins w:id="1667" w:author="Nicholas Harp" w:date="2020-03-02T08:55:00Z">
        <w:r w:rsidR="00DD5B72">
          <w:t>could result from either an</w:t>
        </w:r>
      </w:ins>
      <w:ins w:id="1668" w:author="Nicholas Harp" w:date="2020-03-02T08:52:00Z">
        <w:r w:rsidR="00DD5B72">
          <w:t xml:space="preserve"> </w:t>
        </w:r>
      </w:ins>
      <w:ins w:id="1669" w:author="Nicholas Harp" w:date="2020-03-02T08:55:00Z">
        <w:r w:rsidR="00DD5B72">
          <w:t xml:space="preserve">increased  draw towards the </w:t>
        </w:r>
      </w:ins>
      <w:ins w:id="1670" w:author="Nicholas Harp" w:date="2020-03-02T09:01:00Z">
        <w:r w:rsidR="00DD5B72">
          <w:t>‘</w:t>
        </w:r>
      </w:ins>
      <w:ins w:id="1671" w:author="Nicholas Harp" w:date="2020-03-02T08:52:00Z">
        <w:r w:rsidR="00DD5B72">
          <w:t>positive</w:t>
        </w:r>
      </w:ins>
      <w:ins w:id="1672" w:author="Nicholas Harp" w:date="2020-03-02T09:01:00Z">
        <w:r w:rsidR="00DD5B72">
          <w:t>’</w:t>
        </w:r>
      </w:ins>
      <w:ins w:id="1673" w:author="Nicholas Harp" w:date="2020-03-02T08:52:00Z">
        <w:r w:rsidR="00DD5B72">
          <w:t xml:space="preserve"> response option throughout the</w:t>
        </w:r>
      </w:ins>
      <w:ins w:id="1674" w:author="Nicholas Harp" w:date="2020-03-02T08:53:00Z">
        <w:r w:rsidR="00DD5B72">
          <w:t xml:space="preserve"> decision-making process</w:t>
        </w:r>
      </w:ins>
      <w:ins w:id="1675" w:author="Nicholas Harp" w:date="2020-03-02T08:55:00Z">
        <w:r w:rsidR="00DD5B72">
          <w:t xml:space="preserve"> or</w:t>
        </w:r>
      </w:ins>
      <w:ins w:id="1676" w:author="Nicholas Harp" w:date="2020-03-02T08:53:00Z">
        <w:r w:rsidR="00DD5B72">
          <w:t xml:space="preserve"> </w:t>
        </w:r>
      </w:ins>
      <w:ins w:id="1677" w:author="Nicholas Harp" w:date="2020-03-02T08:56:00Z">
        <w:r w:rsidR="00DD5B72">
          <w:t xml:space="preserve">a qualitative change in the trajectories (e.g., erratic </w:t>
        </w:r>
      </w:ins>
      <w:ins w:id="1678" w:author="Nicholas Harp" w:date="2020-03-02T08:57:00Z">
        <w:r w:rsidR="00DD5B72">
          <w:t xml:space="preserve">“flip-flopping” </w:t>
        </w:r>
      </w:ins>
      <w:ins w:id="1679" w:author="Nicholas Harp" w:date="2020-03-02T08:56:00Z">
        <w:r w:rsidR="00DD5B72">
          <w:t>trajectories</w:t>
        </w:r>
      </w:ins>
      <w:ins w:id="1680" w:author="Nicholas Harp" w:date="2020-03-02T08:57:00Z">
        <w:r w:rsidR="00DD5B72">
          <w:t xml:space="preserve">; Freeman &amp; Dale, 2013). To test this, Hartigan’s dip statistic (HDS; Hartigan &amp; Hartigan, 1985) </w:t>
        </w:r>
      </w:ins>
      <w:ins w:id="1681" w:author="Nicholas Harp" w:date="2020-03-02T08:58:00Z">
        <w:r w:rsidR="00DD5B72">
          <w:t>was calculated for each trial condition, which failed to provide suf</w:t>
        </w:r>
      </w:ins>
      <w:ins w:id="1682" w:author="Nicholas Harp" w:date="2020-03-02T08:59:00Z">
        <w:r w:rsidR="00DD5B72">
          <w:t xml:space="preserve">ficient </w:t>
        </w:r>
      </w:ins>
      <w:ins w:id="1683" w:author="Nicholas Harp" w:date="2020-03-02T18:08:00Z">
        <w:r w:rsidR="004E2B53">
          <w:t xml:space="preserve">evidence </w:t>
        </w:r>
      </w:ins>
      <w:ins w:id="1684" w:author="Nicholas Harp" w:date="2020-03-02T08:59:00Z">
        <w:r w:rsidR="00DD5B72">
          <w:t xml:space="preserve">to reject the null hypothesis that deviations are unimodally distributed for the </w:t>
        </w:r>
      </w:ins>
      <w:ins w:id="1685" w:author="Nicholas Harp" w:date="2020-03-02T09:00:00Z">
        <w:r w:rsidR="00DD5B72">
          <w:t>‘</w:t>
        </w:r>
      </w:ins>
      <w:ins w:id="1686" w:author="Nicholas Harp" w:date="2020-03-02T08:59:00Z">
        <w:r w:rsidR="00DD5B72">
          <w:t>positive</w:t>
        </w:r>
      </w:ins>
      <w:ins w:id="1687" w:author="Nicholas Harp" w:date="2020-03-02T09:01:00Z">
        <w:r w:rsidR="00DD5B72">
          <w:t>’</w:t>
        </w:r>
      </w:ins>
      <w:ins w:id="1688" w:author="Nicholas Harp" w:date="2020-03-02T09:02:00Z">
        <w:r w:rsidR="00AF27E9">
          <w:t xml:space="preserve"> and ‘negative’</w:t>
        </w:r>
      </w:ins>
      <w:ins w:id="1689" w:author="Nicholas Harp" w:date="2020-03-02T09:00:00Z">
        <w:r w:rsidR="00DD5B72">
          <w:t xml:space="preserve"> ratings</w:t>
        </w:r>
      </w:ins>
      <w:ins w:id="1690" w:author="Nicholas Harp" w:date="2020-03-02T08:59:00Z">
        <w:r w:rsidR="00DD5B72">
          <w:t xml:space="preserve"> </w:t>
        </w:r>
      </w:ins>
      <w:ins w:id="1691" w:author="Nicholas Harp" w:date="2020-03-02T09:01:00Z">
        <w:r w:rsidR="00DD5B72">
          <w:t xml:space="preserve">in </w:t>
        </w:r>
      </w:ins>
      <w:ins w:id="1692" w:author="Nicholas Harp" w:date="2020-03-02T09:02:00Z">
        <w:r w:rsidR="00AF27E9">
          <w:t xml:space="preserve">both </w:t>
        </w:r>
      </w:ins>
      <w:ins w:id="1693" w:author="Nicholas Harp" w:date="2020-03-02T09:01:00Z">
        <w:r w:rsidR="00DD5B72">
          <w:t xml:space="preserve">the low </w:t>
        </w:r>
      </w:ins>
      <w:ins w:id="1694" w:author="Nicholas Harp" w:date="2020-03-02T08:59:00Z">
        <w:r w:rsidR="00DD5B72">
          <w:t>(</w:t>
        </w:r>
      </w:ins>
      <w:ins w:id="1695" w:author="Nicholas Harp" w:date="2020-03-02T09:02:00Z">
        <w:r w:rsidR="001C3CD6">
          <w:t xml:space="preserve">HDS = </w:t>
        </w:r>
      </w:ins>
      <w:ins w:id="1696" w:author="Nicholas Harp" w:date="2020-03-02T09:06:00Z">
        <w:r w:rsidR="00182E9F">
          <w:t>.03</w:t>
        </w:r>
      </w:ins>
      <w:ins w:id="1697" w:author="Nicholas Harp" w:date="2020-03-02T09:02:00Z">
        <w:r w:rsidR="001C3CD6">
          <w:t xml:space="preserve">, </w:t>
        </w:r>
        <w:r w:rsidR="001C3CD6">
          <w:rPr>
            <w:i/>
            <w:iCs/>
          </w:rPr>
          <w:t>p</w:t>
        </w:r>
        <w:r w:rsidR="001C3CD6">
          <w:t xml:space="preserve"> = </w:t>
        </w:r>
      </w:ins>
      <w:ins w:id="1698" w:author="Nicholas Harp" w:date="2020-03-02T09:06:00Z">
        <w:r w:rsidR="00182E9F">
          <w:t>.98</w:t>
        </w:r>
      </w:ins>
      <w:ins w:id="1699" w:author="Nicholas Harp" w:date="2020-03-02T09:02:00Z">
        <w:r w:rsidR="00AF27E9">
          <w:t>;</w:t>
        </w:r>
        <w:r w:rsidR="001C3CD6">
          <w:t xml:space="preserve"> HDS = </w:t>
        </w:r>
      </w:ins>
      <w:ins w:id="1700" w:author="Nicholas Harp" w:date="2020-03-02T09:06:00Z">
        <w:r w:rsidR="00182E9F">
          <w:t>.02</w:t>
        </w:r>
      </w:ins>
      <w:ins w:id="1701" w:author="Nicholas Harp" w:date="2020-03-02T09:02:00Z">
        <w:r w:rsidR="001C3CD6">
          <w:t xml:space="preserve">, </w:t>
        </w:r>
        <w:r w:rsidR="001C3CD6">
          <w:rPr>
            <w:i/>
            <w:iCs/>
          </w:rPr>
          <w:t>p</w:t>
        </w:r>
        <w:r w:rsidR="001C3CD6">
          <w:t xml:space="preserve"> = </w:t>
        </w:r>
      </w:ins>
      <w:ins w:id="1702" w:author="Nicholas Harp" w:date="2020-03-02T09:06:00Z">
        <w:r w:rsidR="00182E9F">
          <w:t>.99</w:t>
        </w:r>
      </w:ins>
      <w:ins w:id="1703" w:author="Nicholas Harp" w:date="2020-03-02T08:59:00Z">
        <w:r w:rsidR="00DD5B72">
          <w:t xml:space="preserve">) </w:t>
        </w:r>
      </w:ins>
      <w:ins w:id="1704" w:author="Nicholas Harp" w:date="2020-03-02T09:01:00Z">
        <w:r w:rsidR="00DD5B72">
          <w:t xml:space="preserve"> </w:t>
        </w:r>
      </w:ins>
      <w:ins w:id="1705" w:author="Nicholas Harp" w:date="2020-03-02T09:02:00Z">
        <w:r w:rsidR="00AF27E9">
          <w:t xml:space="preserve">and </w:t>
        </w:r>
      </w:ins>
      <w:ins w:id="1706" w:author="Nicholas Harp" w:date="2020-03-02T09:01:00Z">
        <w:r w:rsidR="00DD5B72">
          <w:t>high</w:t>
        </w:r>
      </w:ins>
      <w:ins w:id="1707" w:author="Nicholas Harp" w:date="2020-03-02T08:59:00Z">
        <w:r w:rsidR="00DD5B72">
          <w:t xml:space="preserve"> (</w:t>
        </w:r>
      </w:ins>
      <w:ins w:id="1708" w:author="Nicholas Harp" w:date="2020-03-02T09:02:00Z">
        <w:r w:rsidR="001C3CD6">
          <w:t xml:space="preserve">HDS = </w:t>
        </w:r>
      </w:ins>
      <w:ins w:id="1709" w:author="Nicholas Harp" w:date="2020-03-02T09:04:00Z">
        <w:r w:rsidR="00182E9F">
          <w:t>.04</w:t>
        </w:r>
      </w:ins>
      <w:ins w:id="1710" w:author="Nicholas Harp" w:date="2020-03-02T09:03:00Z">
        <w:r w:rsidR="001C3CD6">
          <w:t xml:space="preserve">, </w:t>
        </w:r>
        <w:r w:rsidR="001C3CD6">
          <w:rPr>
            <w:i/>
            <w:iCs/>
          </w:rPr>
          <w:t xml:space="preserve">p </w:t>
        </w:r>
        <w:r w:rsidR="001C3CD6">
          <w:t xml:space="preserve">= </w:t>
        </w:r>
      </w:ins>
      <w:ins w:id="1711" w:author="Nicholas Harp" w:date="2020-03-02T09:04:00Z">
        <w:r w:rsidR="00182E9F">
          <w:t>.68</w:t>
        </w:r>
      </w:ins>
      <w:ins w:id="1712" w:author="Nicholas Harp" w:date="2020-03-02T09:02:00Z">
        <w:r w:rsidR="00AF27E9">
          <w:t>;</w:t>
        </w:r>
      </w:ins>
      <w:ins w:id="1713" w:author="Nicholas Harp" w:date="2020-03-02T09:03:00Z">
        <w:r w:rsidR="001C3CD6">
          <w:t xml:space="preserve"> HDS = </w:t>
        </w:r>
        <w:r w:rsidR="00182E9F">
          <w:t>.03</w:t>
        </w:r>
        <w:r w:rsidR="001C3CD6">
          <w:t xml:space="preserve">, </w:t>
        </w:r>
        <w:r w:rsidR="001C3CD6">
          <w:rPr>
            <w:i/>
            <w:iCs/>
          </w:rPr>
          <w:t xml:space="preserve">p </w:t>
        </w:r>
        <w:r w:rsidR="001C3CD6">
          <w:t xml:space="preserve">= </w:t>
        </w:r>
      </w:ins>
      <w:ins w:id="1714" w:author="Nicholas Harp" w:date="2020-03-02T09:04:00Z">
        <w:r w:rsidR="00182E9F">
          <w:t>.80</w:t>
        </w:r>
      </w:ins>
      <w:ins w:id="1715" w:author="Nicholas Harp" w:date="2020-03-02T08:59:00Z">
        <w:r w:rsidR="00DD5B72">
          <w:t xml:space="preserve">) </w:t>
        </w:r>
      </w:ins>
      <w:ins w:id="1716" w:author="Nicholas Harp" w:date="2020-03-02T09:01:00Z">
        <w:r w:rsidR="00DD5B72">
          <w:t>load conditions</w:t>
        </w:r>
      </w:ins>
      <w:ins w:id="1717" w:author="Nicholas Harp" w:date="2020-03-02T09:02:00Z">
        <w:r w:rsidR="00AF27E9">
          <w:t>.</w:t>
        </w:r>
      </w:ins>
    </w:p>
    <w:p w14:paraId="776042B1" w14:textId="474A7F41" w:rsidR="00CB389A" w:rsidRDefault="00930C73" w:rsidP="00930C73">
      <w:pPr>
        <w:pStyle w:val="BodyText"/>
        <w:ind w:firstLine="0"/>
        <w:rPr>
          <w:ins w:id="1718" w:author="Nicholas Harp" w:date="2020-02-25T11:28:00Z"/>
          <w:vertAlign w:val="subscript"/>
        </w:rPr>
      </w:pPr>
      <w:moveToRangeStart w:id="1719" w:author="Maital Neta [2]" w:date="2020-02-21T11:25:00Z" w:name="move33176766"/>
      <w:commentRangeStart w:id="1720"/>
      <w:moveTo w:id="1721" w:author="Maital Neta [2]" w:date="2020-02-21T11:25:00Z">
        <w:r>
          <w:rPr>
            <w:b/>
            <w:bCs/>
          </w:rPr>
          <w:t xml:space="preserve">Mixed </w:t>
        </w:r>
      </w:moveTo>
      <w:commentRangeEnd w:id="1720"/>
      <w:r>
        <w:rPr>
          <w:rStyle w:val="CommentReference"/>
          <w:rFonts w:asciiTheme="minorHAnsi" w:hAnsiTheme="minorHAnsi"/>
        </w:rPr>
        <w:commentReference w:id="1720"/>
      </w:r>
      <w:moveTo w:id="1722" w:author="Maital Neta [2]" w:date="2020-02-21T11:25:00Z">
        <w:r w:rsidRPr="00946C93">
          <w:rPr>
            <w:b/>
            <w:bCs/>
          </w:rPr>
          <w:t>Model:</w:t>
        </w:r>
        <w:r>
          <w:t xml:space="preserve"> Maximum Deviation</w:t>
        </w:r>
        <w:r w:rsidRPr="00946C93">
          <w:rPr>
            <w:vertAlign w:val="subscript"/>
          </w:rPr>
          <w:t>ti</w:t>
        </w:r>
        <w:r>
          <w:t xml:space="preserve"> = (β</w:t>
        </w:r>
        <w:r w:rsidRPr="00946C93">
          <w:rPr>
            <w:vertAlign w:val="subscript"/>
          </w:rPr>
          <w:t>00</w:t>
        </w:r>
        <w:r>
          <w:t xml:space="preserve"> + r</w:t>
        </w:r>
        <w:r w:rsidRPr="00946C93">
          <w:rPr>
            <w:vertAlign w:val="subscript"/>
          </w:rPr>
          <w:t>0i</w:t>
        </w:r>
        <w:r>
          <w:t>)</w:t>
        </w:r>
        <w:r w:rsidDel="005F170A">
          <w:t xml:space="preserve"> </w:t>
        </w:r>
        <w:r>
          <w:t>+ β</w:t>
        </w:r>
        <w:r>
          <w:rPr>
            <w:vertAlign w:val="subscript"/>
          </w:rPr>
          <w:t>10</w:t>
        </w:r>
        <w:r>
          <w:t>*(Domain</w:t>
        </w:r>
        <w:r w:rsidRPr="00946C93">
          <w:rPr>
            <w:vertAlign w:val="subscript"/>
          </w:rPr>
          <w:t>ti</w:t>
        </w:r>
        <w:r>
          <w:t>) + β</w:t>
        </w:r>
        <w:r>
          <w:rPr>
            <w:vertAlign w:val="subscript"/>
          </w:rPr>
          <w:t>20</w:t>
        </w:r>
        <w:r>
          <w:t>*(Load</w:t>
        </w:r>
        <w:r w:rsidRPr="00946C93">
          <w:rPr>
            <w:vertAlign w:val="subscript"/>
          </w:rPr>
          <w:t>ti</w:t>
        </w:r>
        <w:r>
          <w:t>) + β</w:t>
        </w:r>
        <w:r>
          <w:rPr>
            <w:vertAlign w:val="subscript"/>
          </w:rPr>
          <w:t>30</w:t>
        </w:r>
        <w:r>
          <w:t>*(Rating</w:t>
        </w:r>
        <w:r w:rsidRPr="00946C93">
          <w:rPr>
            <w:vertAlign w:val="subscript"/>
          </w:rPr>
          <w:t>ti</w:t>
        </w:r>
        <w:r>
          <w:t>) + β</w:t>
        </w:r>
        <w:r>
          <w:rPr>
            <w:vertAlign w:val="subscript"/>
          </w:rPr>
          <w:t>40</w:t>
        </w:r>
      </w:moveTo>
      <w:ins w:id="1723" w:author="Nicholas Harp" w:date="2020-02-27T08:48:00Z">
        <w:r w:rsidR="00265BC6">
          <w:t>*(Domain</w:t>
        </w:r>
        <w:r w:rsidR="00265BC6">
          <w:rPr>
            <w:vertAlign w:val="subscript"/>
          </w:rPr>
          <w:t>ti</w:t>
        </w:r>
        <w:r w:rsidR="00265BC6">
          <w:t>)</w:t>
        </w:r>
      </w:ins>
      <w:moveTo w:id="1724" w:author="Maital Neta [2]" w:date="2020-02-21T11:25:00Z">
        <w:r>
          <w:t>*(Load</w:t>
        </w:r>
        <w:r w:rsidRPr="00946C93">
          <w:rPr>
            <w:vertAlign w:val="subscript"/>
          </w:rPr>
          <w:t>ti</w:t>
        </w:r>
      </w:moveTo>
      <w:ins w:id="1725" w:author="Nicholas Harp" w:date="2020-02-27T08:48:00Z">
        <w:r w:rsidR="00265BC6">
          <w:t xml:space="preserve">) </w:t>
        </w:r>
      </w:ins>
      <w:moveTo w:id="1726" w:author="Maital Neta [2]" w:date="2020-02-21T11:25:00Z">
        <w:del w:id="1727" w:author="Nicholas Harp" w:date="2020-02-27T08:48:00Z">
          <w:r w:rsidDel="00265BC6">
            <w:delText>)*(Domain</w:delText>
          </w:r>
          <w:r w:rsidDel="00265BC6">
            <w:rPr>
              <w:vertAlign w:val="subscript"/>
            </w:rPr>
            <w:delText>ti</w:delText>
          </w:r>
          <w:r w:rsidDel="00265BC6">
            <w:delText xml:space="preserve">) </w:delText>
          </w:r>
        </w:del>
        <w:r>
          <w:t>+ β</w:t>
        </w:r>
        <w:r>
          <w:rPr>
            <w:vertAlign w:val="subscript"/>
          </w:rPr>
          <w:t>50</w:t>
        </w:r>
      </w:moveTo>
      <w:ins w:id="1728" w:author="Nicholas Harp" w:date="2020-02-27T08:47:00Z">
        <w:r w:rsidR="00265BC6">
          <w:t>*</w:t>
        </w:r>
      </w:ins>
      <w:moveTo w:id="1729" w:author="Maital Neta [2]" w:date="2020-02-21T11:25:00Z">
        <w:del w:id="1730" w:author="Nicholas Harp" w:date="2020-02-27T08:47:00Z">
          <w:r w:rsidDel="00265BC6">
            <w:delText>*</w:delText>
          </w:r>
        </w:del>
      </w:moveTo>
      <w:ins w:id="1731" w:author="Nicholas Harp" w:date="2020-02-27T08:47:00Z">
        <w:r w:rsidR="00265BC6">
          <w:t>(Rating</w:t>
        </w:r>
        <w:r w:rsidR="00265BC6">
          <w:rPr>
            <w:vertAlign w:val="subscript"/>
          </w:rPr>
          <w:t>ti</w:t>
        </w:r>
        <w:r w:rsidR="00265BC6">
          <w:t>)*</w:t>
        </w:r>
      </w:ins>
      <w:ins w:id="1732" w:author="Nicholas Harp" w:date="2020-02-27T08:48:00Z">
        <w:r w:rsidR="00265BC6">
          <w:t>(</w:t>
        </w:r>
      </w:ins>
      <w:moveTo w:id="1733" w:author="Maital Neta [2]" w:date="2020-02-21T11:25:00Z">
        <w:del w:id="1734" w:author="Nicholas Harp" w:date="2020-02-27T08:47:00Z">
          <w:r w:rsidDel="00265BC6">
            <w:delText>(</w:delText>
          </w:r>
        </w:del>
        <w:r>
          <w:t>Load</w:t>
        </w:r>
        <w:r w:rsidRPr="00946C93">
          <w:rPr>
            <w:vertAlign w:val="subscript"/>
          </w:rPr>
          <w:t>ti</w:t>
        </w:r>
        <w:r>
          <w:t>)</w:t>
        </w:r>
      </w:moveTo>
      <w:ins w:id="1735" w:author="Nicholas Harp" w:date="2020-02-27T08:47:00Z">
        <w:r w:rsidR="00265BC6">
          <w:t xml:space="preserve"> </w:t>
        </w:r>
      </w:ins>
      <w:moveTo w:id="1736" w:author="Maital Neta [2]" w:date="2020-02-21T11:25:00Z">
        <w:del w:id="1737" w:author="Nicholas Harp" w:date="2020-02-27T08:47:00Z">
          <w:r w:rsidDel="00265BC6">
            <w:delText>*(Rating</w:delText>
          </w:r>
          <w:r w:rsidDel="00265BC6">
            <w:rPr>
              <w:vertAlign w:val="subscript"/>
            </w:rPr>
            <w:delText>ti</w:delText>
          </w:r>
          <w:r w:rsidDel="00265BC6">
            <w:delText xml:space="preserve">) </w:delText>
          </w:r>
        </w:del>
        <w:r>
          <w:t>+</w:t>
        </w:r>
        <w:r w:rsidRPr="00783064">
          <w:t xml:space="preserve"> </w:t>
        </w:r>
        <w:r>
          <w:t>β</w:t>
        </w:r>
        <w:r>
          <w:rPr>
            <w:vertAlign w:val="subscript"/>
          </w:rPr>
          <w:t>60</w:t>
        </w:r>
        <w:r>
          <w:t>*(Rating</w:t>
        </w:r>
        <w:r w:rsidRPr="00946C93">
          <w:rPr>
            <w:vertAlign w:val="subscript"/>
          </w:rPr>
          <w:t>ti</w:t>
        </w:r>
        <w:r>
          <w:t>)*(Domain</w:t>
        </w:r>
        <w:r>
          <w:rPr>
            <w:vertAlign w:val="subscript"/>
          </w:rPr>
          <w:t>ti</w:t>
        </w:r>
        <w:r>
          <w:t>)  + β</w:t>
        </w:r>
        <w:r>
          <w:rPr>
            <w:vertAlign w:val="subscript"/>
          </w:rPr>
          <w:t>70</w:t>
        </w:r>
        <w:r>
          <w:t>*</w:t>
        </w:r>
      </w:moveTo>
      <w:ins w:id="1738" w:author="Nicholas Harp" w:date="2020-02-27T08:47:00Z">
        <w:r w:rsidR="00265BC6">
          <w:t>(Domain</w:t>
        </w:r>
        <w:r w:rsidR="00265BC6">
          <w:rPr>
            <w:vertAlign w:val="subscript"/>
          </w:rPr>
          <w:t>ti</w:t>
        </w:r>
        <w:r w:rsidR="00265BC6">
          <w:t>)*</w:t>
        </w:r>
      </w:ins>
      <w:moveTo w:id="1739" w:author="Maital Neta [2]" w:date="2020-02-21T11:25:00Z">
        <w:r>
          <w:t>(Load</w:t>
        </w:r>
        <w:r w:rsidRPr="00946C93">
          <w:rPr>
            <w:vertAlign w:val="subscript"/>
          </w:rPr>
          <w:t>ti</w:t>
        </w:r>
        <w:r>
          <w:t>)*</w:t>
        </w:r>
      </w:moveTo>
      <w:ins w:id="1740" w:author="Nicholas Harp" w:date="2020-02-27T08:47:00Z">
        <w:r w:rsidR="00265BC6">
          <w:t>(</w:t>
        </w:r>
      </w:ins>
      <w:moveTo w:id="1741" w:author="Maital Neta [2]" w:date="2020-02-21T11:25:00Z">
        <w:del w:id="1742" w:author="Nicholas Harp" w:date="2020-02-27T08:47:00Z">
          <w:r w:rsidDel="00265BC6">
            <w:delText>(Domain</w:delText>
          </w:r>
          <w:r w:rsidDel="00265BC6">
            <w:rPr>
              <w:vertAlign w:val="subscript"/>
            </w:rPr>
            <w:delText>ti</w:delText>
          </w:r>
          <w:r w:rsidDel="00265BC6">
            <w:delText>)*(</w:delText>
          </w:r>
        </w:del>
        <w:r>
          <w:t>Rating</w:t>
        </w:r>
        <w:r>
          <w:rPr>
            <w:vertAlign w:val="subscript"/>
          </w:rPr>
          <w:t>ti</w:t>
        </w:r>
        <w:r>
          <w:t>) + e</w:t>
        </w:r>
        <w:r w:rsidRPr="00946C93">
          <w:rPr>
            <w:vertAlign w:val="subscript"/>
          </w:rPr>
          <w:t>ti</w:t>
        </w:r>
      </w:moveTo>
    </w:p>
    <w:p w14:paraId="6F06BB85" w14:textId="2AF115D9" w:rsidR="00CB389A" w:rsidRPr="00CB389A" w:rsidRDefault="001443C8" w:rsidP="00930C73">
      <w:pPr>
        <w:pStyle w:val="BodyText"/>
        <w:ind w:firstLine="0"/>
        <w:rPr>
          <w:moveTo w:id="1743" w:author="Maital Neta [2]" w:date="2020-02-21T11:25:00Z"/>
          <w:rPrChange w:id="1744" w:author="Nicholas Harp" w:date="2020-02-25T11:29:00Z">
            <w:rPr>
              <w:moveTo w:id="1745" w:author="Maital Neta [2]" w:date="2020-02-21T11:25:00Z"/>
              <w:vertAlign w:val="subscript"/>
            </w:rPr>
          </w:rPrChange>
        </w:rPr>
      </w:pPr>
      <w:commentRangeStart w:id="1746"/>
      <w:commentRangeStart w:id="1747"/>
      <w:ins w:id="1748" w:author="Nicholas Harp" w:date="2020-02-25T11:31:00Z">
        <w:r w:rsidRPr="001443C8">
          <w:rPr>
            <w:noProof/>
          </w:rPr>
          <w:lastRenderedPageBreak/>
          <w:drawing>
            <wp:inline distT="0" distB="0" distL="0" distR="0" wp14:anchorId="7DDFE24C" wp14:editId="25D54942">
              <wp:extent cx="5971540" cy="3980815"/>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1540" cy="3980815"/>
                      </a:xfrm>
                      <a:prstGeom prst="rect">
                        <a:avLst/>
                      </a:prstGeom>
                    </pic:spPr>
                  </pic:pic>
                </a:graphicData>
              </a:graphic>
            </wp:inline>
          </w:drawing>
        </w:r>
      </w:ins>
      <w:commentRangeEnd w:id="1746"/>
      <w:commentRangeEnd w:id="1747"/>
      <w:ins w:id="1749" w:author="Nicholas Harp" w:date="2020-02-27T11:19:00Z">
        <w:r w:rsidR="0007037E">
          <w:rPr>
            <w:rStyle w:val="CommentReference"/>
            <w:rFonts w:asciiTheme="minorHAnsi" w:hAnsiTheme="minorHAnsi"/>
          </w:rPr>
          <w:commentReference w:id="1746"/>
        </w:r>
      </w:ins>
      <w:ins w:id="1750" w:author="Nicholas Harp" w:date="2020-02-25T14:05:00Z">
        <w:r w:rsidR="00C45C4B">
          <w:rPr>
            <w:rStyle w:val="CommentReference"/>
            <w:rFonts w:asciiTheme="minorHAnsi" w:hAnsiTheme="minorHAnsi"/>
          </w:rPr>
          <w:commentReference w:id="1747"/>
        </w:r>
      </w:ins>
    </w:p>
    <w:moveToRangeEnd w:id="1719"/>
    <w:p w14:paraId="54138878" w14:textId="54A96AC6" w:rsidR="001E7BC6" w:rsidRPr="00691BCD" w:rsidRDefault="007F5E4E" w:rsidP="00691BCD">
      <w:pPr>
        <w:pStyle w:val="FirstParagraph"/>
        <w:ind w:firstLine="0"/>
        <w:rPr>
          <w:ins w:id="1751" w:author="Nicholas Harp" w:date="2020-01-15T13:52:00Z"/>
          <w:b/>
          <w:bCs/>
        </w:rPr>
      </w:pPr>
      <w:commentRangeStart w:id="1752"/>
      <w:commentRangeStart w:id="1753"/>
      <w:r>
        <w:rPr>
          <w:b/>
          <w:bCs/>
        </w:rPr>
        <w:t xml:space="preserve">Figure </w:t>
      </w:r>
      <w:commentRangeEnd w:id="1752"/>
      <w:r w:rsidR="00FD6516">
        <w:rPr>
          <w:rStyle w:val="CommentReference"/>
          <w:rFonts w:asciiTheme="minorHAnsi" w:hAnsiTheme="minorHAnsi"/>
        </w:rPr>
        <w:commentReference w:id="1752"/>
      </w:r>
      <w:commentRangeEnd w:id="1753"/>
      <w:r w:rsidR="002344B4">
        <w:rPr>
          <w:rStyle w:val="CommentReference"/>
          <w:rFonts w:asciiTheme="minorHAnsi" w:hAnsiTheme="minorHAnsi"/>
        </w:rPr>
        <w:commentReference w:id="1753"/>
      </w:r>
      <w:r>
        <w:rPr>
          <w:b/>
          <w:bCs/>
        </w:rPr>
        <w:t xml:space="preserve">3: The interaction of Rating </w:t>
      </w:r>
      <w:r w:rsidR="00B40E15">
        <w:sym w:font="Symbol" w:char="F0B4"/>
      </w:r>
      <w:r w:rsidR="00B40E15">
        <w:t xml:space="preserve"> </w:t>
      </w:r>
      <w:r>
        <w:rPr>
          <w:b/>
          <w:bCs/>
        </w:rPr>
        <w:t xml:space="preserve">Load for maximum deviations shows the influence of high </w:t>
      </w:r>
      <w:del w:id="1754" w:author="Maital Neta [2]" w:date="2020-02-21T11:21:00Z">
        <w:r w:rsidDel="00691BCD">
          <w:rPr>
            <w:b/>
            <w:bCs/>
          </w:rPr>
          <w:delText xml:space="preserve">cognitive </w:delText>
        </w:r>
      </w:del>
      <w:r>
        <w:rPr>
          <w:b/>
          <w:bCs/>
        </w:rPr>
        <w:t xml:space="preserve">load </w:t>
      </w:r>
      <w:ins w:id="1755" w:author="Maital Neta [2]" w:date="2020-02-21T11:21:00Z">
        <w:r w:rsidR="00691BCD">
          <w:rPr>
            <w:b/>
            <w:bCs/>
          </w:rPr>
          <w:t xml:space="preserve">(both emotional and non-emotional) </w:t>
        </w:r>
      </w:ins>
      <w:r>
        <w:rPr>
          <w:b/>
          <w:bCs/>
        </w:rPr>
        <w:t xml:space="preserve">on </w:t>
      </w:r>
      <w:del w:id="1756" w:author="Maital Neta [2]" w:date="2020-02-21T11:21:00Z">
        <w:r w:rsidDel="00691BCD">
          <w:rPr>
            <w:b/>
            <w:bCs/>
          </w:rPr>
          <w:delText>cognitive-motor dynamics</w:delText>
        </w:r>
      </w:del>
      <w:ins w:id="1757" w:author="Maital Neta [2]" w:date="2020-02-21T11:21:00Z">
        <w:r w:rsidR="00691BCD">
          <w:rPr>
            <w:b/>
            <w:bCs/>
          </w:rPr>
          <w:t>response trajectories</w:t>
        </w:r>
      </w:ins>
      <w:r>
        <w:rPr>
          <w:b/>
          <w:bCs/>
        </w:rPr>
        <w:t xml:space="preserve"> for surprised </w:t>
      </w:r>
      <w:del w:id="1758" w:author="Maital Neta [2]" w:date="2020-02-21T11:21:00Z">
        <w:r w:rsidDel="00691BCD">
          <w:rPr>
            <w:b/>
            <w:bCs/>
          </w:rPr>
          <w:delText>expressions interpreted</w:delText>
        </w:r>
      </w:del>
      <w:ins w:id="1759" w:author="Maital Neta [2]" w:date="2020-02-21T11:21:00Z">
        <w:r w:rsidR="00691BCD">
          <w:rPr>
            <w:b/>
            <w:bCs/>
          </w:rPr>
          <w:t>faces that are</w:t>
        </w:r>
      </w:ins>
      <w:ins w:id="1760" w:author="Maital Neta [2]" w:date="2020-02-21T11:22:00Z">
        <w:r w:rsidR="00691BCD">
          <w:rPr>
            <w:b/>
            <w:bCs/>
          </w:rPr>
          <w:t xml:space="preserve"> rated</w:t>
        </w:r>
      </w:ins>
      <w:ins w:id="1761" w:author="Nicholas Harp" w:date="2020-01-30T10:14:00Z">
        <w:r>
          <w:rPr>
            <w:b/>
            <w:bCs/>
          </w:rPr>
          <w:t xml:space="preserve"> as negative. </w:t>
        </w:r>
      </w:ins>
      <w:ins w:id="1762" w:author="Nicholas Harp" w:date="2020-01-30T10:12:00Z">
        <w:r>
          <w:rPr>
            <w:b/>
            <w:bCs/>
          </w:rPr>
          <w:t xml:space="preserve"> </w:t>
        </w:r>
      </w:ins>
      <w:ins w:id="1763" w:author="Nicholas Harp" w:date="2020-01-30T10:14:00Z">
        <w:del w:id="1764" w:author="Maital Neta [2]" w:date="2020-02-21T11:22:00Z">
          <w:r w:rsidDel="00691BCD">
            <w:rPr>
              <w:b/>
              <w:bCs/>
            </w:rPr>
            <w:delText xml:space="preserve">These results are averaged across the </w:delText>
          </w:r>
        </w:del>
      </w:ins>
      <w:ins w:id="1765" w:author="Nicholas Harp" w:date="2020-02-17T14:08:00Z">
        <w:del w:id="1766" w:author="Maital Neta [2]" w:date="2020-02-21T11:22:00Z">
          <w:r w:rsidR="004148BB" w:rsidDel="00691BCD">
            <w:rPr>
              <w:b/>
              <w:bCs/>
            </w:rPr>
            <w:delText>domain</w:delText>
          </w:r>
        </w:del>
      </w:ins>
      <w:ins w:id="1767" w:author="Nicholas Harp" w:date="2020-01-30T10:14:00Z">
        <w:del w:id="1768" w:author="Maital Neta [2]" w:date="2020-02-21T11:22:00Z">
          <w:r w:rsidDel="00691BCD">
            <w:rPr>
              <w:b/>
              <w:bCs/>
            </w:rPr>
            <w:delText xml:space="preserve"> factor. </w:delText>
          </w:r>
        </w:del>
      </w:ins>
      <w:ins w:id="1769" w:author="Nicholas Harp" w:date="2020-01-30T13:49:00Z">
        <w:r w:rsidR="004E54DF">
          <w:rPr>
            <w:b/>
            <w:bCs/>
          </w:rPr>
          <w:t xml:space="preserve">Error bars represent the standard error of the mean. </w:t>
        </w:r>
      </w:ins>
      <w:commentRangeStart w:id="1770"/>
      <w:commentRangeEnd w:id="1770"/>
      <w:del w:id="1771" w:author="Nicholas Harp" w:date="2020-02-12T15:34:00Z">
        <w:r w:rsidR="00992AC3" w:rsidDel="002D1921">
          <w:rPr>
            <w:rStyle w:val="CommentReference"/>
            <w:rFonts w:asciiTheme="minorHAnsi" w:hAnsiTheme="minorHAnsi"/>
          </w:rPr>
          <w:commentReference w:id="1770"/>
        </w:r>
        <w:commentRangeStart w:id="1772"/>
        <w:commentRangeEnd w:id="1772"/>
        <w:r w:rsidR="00992AC3" w:rsidDel="002D1921">
          <w:rPr>
            <w:rStyle w:val="CommentReference"/>
            <w:rFonts w:asciiTheme="minorHAnsi" w:hAnsiTheme="minorHAnsi"/>
          </w:rPr>
          <w:commentReference w:id="1772"/>
        </w:r>
      </w:del>
      <w:ins w:id="1773" w:author="Nicholas Harp" w:date="2020-01-17T10:07:00Z">
        <w:r w:rsidR="00CC2579">
          <w:t xml:space="preserve"> </w:t>
        </w:r>
      </w:ins>
    </w:p>
    <w:p w14:paraId="65E6782E" w14:textId="7A925E9A" w:rsidR="00527045" w:rsidRDefault="00BA4D51" w:rsidP="00527045">
      <w:pPr>
        <w:pStyle w:val="BodyText"/>
        <w:ind w:firstLine="0"/>
        <w:rPr>
          <w:b/>
          <w:bCs/>
        </w:rPr>
      </w:pPr>
      <w:moveFromRangeStart w:id="1774" w:author="Maital Neta [2]" w:date="2020-02-21T11:25:00Z" w:name="move33176766"/>
      <w:moveFrom w:id="1775" w:author="Maital Neta [2]" w:date="2020-02-21T11:25:00Z">
        <w:r w:rsidDel="00930C73">
          <w:rPr>
            <w:b/>
            <w:bCs/>
          </w:rPr>
          <w:t xml:space="preserve">Mixed </w:t>
        </w:r>
        <w:r w:rsidR="00DE0FF0" w:rsidRPr="00946C93" w:rsidDel="00930C73">
          <w:rPr>
            <w:b/>
            <w:bCs/>
          </w:rPr>
          <w:t>Model:</w:t>
        </w:r>
        <w:r w:rsidR="00DE0FF0" w:rsidDel="00930C73">
          <w:t xml:space="preserve"> Maximum Deviation</w:t>
        </w:r>
        <w:r w:rsidR="00DE0FF0" w:rsidRPr="00946C93" w:rsidDel="00930C73">
          <w:rPr>
            <w:vertAlign w:val="subscript"/>
          </w:rPr>
          <w:t>ti</w:t>
        </w:r>
        <w:r w:rsidR="00DE0FF0" w:rsidDel="00930C73">
          <w:t xml:space="preserve"> = </w:t>
        </w:r>
        <w:r w:rsidR="005F170A" w:rsidDel="00930C73">
          <w:t>(β</w:t>
        </w:r>
        <w:r w:rsidR="005F170A" w:rsidRPr="00946C93" w:rsidDel="00930C73">
          <w:rPr>
            <w:vertAlign w:val="subscript"/>
          </w:rPr>
          <w:t>00</w:t>
        </w:r>
        <w:r w:rsidR="005F170A" w:rsidDel="00930C73">
          <w:t xml:space="preserve"> + r</w:t>
        </w:r>
        <w:r w:rsidR="005F170A" w:rsidRPr="00946C93" w:rsidDel="00930C73">
          <w:rPr>
            <w:vertAlign w:val="subscript"/>
          </w:rPr>
          <w:t>0i</w:t>
        </w:r>
        <w:r w:rsidR="005F170A" w:rsidDel="00930C73">
          <w:t xml:space="preserve">) </w:t>
        </w:r>
        <w:r w:rsidR="00DE0FF0" w:rsidDel="00930C73">
          <w:t xml:space="preserve">+ </w:t>
        </w:r>
        <w:r w:rsidR="00CF65EB" w:rsidDel="00930C73">
          <w:t>β</w:t>
        </w:r>
        <w:r w:rsidR="00CF65EB" w:rsidDel="00930C73">
          <w:rPr>
            <w:vertAlign w:val="subscript"/>
          </w:rPr>
          <w:t>10</w:t>
        </w:r>
        <w:r w:rsidR="00DE0FF0" w:rsidDel="00930C73">
          <w:t>*(</w:t>
        </w:r>
        <w:r w:rsidR="000B34B6" w:rsidDel="00930C73">
          <w:t>Domain</w:t>
        </w:r>
        <w:r w:rsidR="00DE0FF0" w:rsidRPr="00946C93" w:rsidDel="00930C73">
          <w:rPr>
            <w:vertAlign w:val="subscript"/>
          </w:rPr>
          <w:t>ti</w:t>
        </w:r>
        <w:r w:rsidR="00DE0FF0" w:rsidDel="00930C73">
          <w:t xml:space="preserve">) + </w:t>
        </w:r>
        <w:r w:rsidR="00CF65EB" w:rsidDel="00930C73">
          <w:t>β</w:t>
        </w:r>
        <w:r w:rsidR="00CF65EB" w:rsidDel="00930C73">
          <w:rPr>
            <w:vertAlign w:val="subscript"/>
          </w:rPr>
          <w:t>20</w:t>
        </w:r>
        <w:r w:rsidR="000B34B6" w:rsidDel="00930C73">
          <w:t>*(Load</w:t>
        </w:r>
        <w:r w:rsidR="000B34B6" w:rsidRPr="00946C93" w:rsidDel="00930C73">
          <w:rPr>
            <w:vertAlign w:val="subscript"/>
          </w:rPr>
          <w:t>ti</w:t>
        </w:r>
        <w:r w:rsidR="000B34B6" w:rsidDel="00930C73">
          <w:t xml:space="preserve">) + </w:t>
        </w:r>
        <w:r w:rsidR="00CF65EB" w:rsidDel="00930C73">
          <w:t>β</w:t>
        </w:r>
        <w:r w:rsidR="00CF65EB" w:rsidDel="00930C73">
          <w:rPr>
            <w:vertAlign w:val="subscript"/>
          </w:rPr>
          <w:t>30</w:t>
        </w:r>
        <w:r w:rsidR="000B34B6" w:rsidDel="00930C73">
          <w:t>*(Rating</w:t>
        </w:r>
        <w:r w:rsidR="000B34B6" w:rsidRPr="00946C93" w:rsidDel="00930C73">
          <w:rPr>
            <w:vertAlign w:val="subscript"/>
          </w:rPr>
          <w:t>ti</w:t>
        </w:r>
        <w:r w:rsidR="000B34B6" w:rsidDel="00930C73">
          <w:t xml:space="preserve">) + </w:t>
        </w:r>
        <w:r w:rsidR="00CF65EB" w:rsidDel="00930C73">
          <w:t>β</w:t>
        </w:r>
        <w:r w:rsidR="00CF65EB" w:rsidDel="00930C73">
          <w:rPr>
            <w:vertAlign w:val="subscript"/>
          </w:rPr>
          <w:t>40</w:t>
        </w:r>
        <w:r w:rsidR="000B34B6" w:rsidDel="00930C73">
          <w:t>*(Load</w:t>
        </w:r>
        <w:r w:rsidR="000B34B6" w:rsidRPr="00946C93" w:rsidDel="00930C73">
          <w:rPr>
            <w:vertAlign w:val="subscript"/>
          </w:rPr>
          <w:t>ti</w:t>
        </w:r>
        <w:r w:rsidR="000B34B6" w:rsidDel="00930C73">
          <w:t>)*(Domain</w:t>
        </w:r>
        <w:r w:rsidR="000B34B6" w:rsidDel="00930C73">
          <w:rPr>
            <w:vertAlign w:val="subscript"/>
          </w:rPr>
          <w:t>ti</w:t>
        </w:r>
        <w:r w:rsidR="000B34B6" w:rsidDel="00930C73">
          <w:t>) +</w:t>
        </w:r>
        <w:r w:rsidR="00783064" w:rsidDel="00930C73">
          <w:t xml:space="preserve"> </w:t>
        </w:r>
        <w:r w:rsidR="00CF65EB" w:rsidDel="00930C73">
          <w:t>β</w:t>
        </w:r>
        <w:r w:rsidR="00CF65EB" w:rsidDel="00930C73">
          <w:rPr>
            <w:vertAlign w:val="subscript"/>
          </w:rPr>
          <w:t>50</w:t>
        </w:r>
        <w:r w:rsidR="00783064" w:rsidDel="00930C73">
          <w:t>*(Load</w:t>
        </w:r>
        <w:r w:rsidR="00783064" w:rsidRPr="00946C93" w:rsidDel="00930C73">
          <w:rPr>
            <w:vertAlign w:val="subscript"/>
          </w:rPr>
          <w:t>ti</w:t>
        </w:r>
        <w:r w:rsidR="00783064" w:rsidDel="00930C73">
          <w:t>)*(Rating</w:t>
        </w:r>
        <w:r w:rsidR="00783064" w:rsidDel="00930C73">
          <w:rPr>
            <w:vertAlign w:val="subscript"/>
          </w:rPr>
          <w:t>ti</w:t>
        </w:r>
        <w:r w:rsidR="00783064" w:rsidDel="00930C73">
          <w:t>) +</w:t>
        </w:r>
        <w:r w:rsidR="00783064" w:rsidRPr="00783064" w:rsidDel="00930C73">
          <w:t xml:space="preserve"> </w:t>
        </w:r>
        <w:r w:rsidR="00CF65EB" w:rsidDel="00930C73">
          <w:t>β</w:t>
        </w:r>
        <w:r w:rsidR="00CF65EB" w:rsidDel="00930C73">
          <w:rPr>
            <w:vertAlign w:val="subscript"/>
          </w:rPr>
          <w:t>60</w:t>
        </w:r>
        <w:r w:rsidR="00783064" w:rsidDel="00930C73">
          <w:t>*(Rating</w:t>
        </w:r>
        <w:r w:rsidR="00783064" w:rsidRPr="00946C93" w:rsidDel="00930C73">
          <w:rPr>
            <w:vertAlign w:val="subscript"/>
          </w:rPr>
          <w:t>ti</w:t>
        </w:r>
        <w:r w:rsidR="00783064" w:rsidDel="00930C73">
          <w:t>)*(Domain</w:t>
        </w:r>
        <w:r w:rsidR="00783064" w:rsidDel="00930C73">
          <w:rPr>
            <w:vertAlign w:val="subscript"/>
          </w:rPr>
          <w:t>ti</w:t>
        </w:r>
        <w:r w:rsidR="00783064" w:rsidDel="00930C73">
          <w:t xml:space="preserve">) </w:t>
        </w:r>
        <w:r w:rsidR="000B34B6" w:rsidDel="00930C73">
          <w:t xml:space="preserve"> </w:t>
        </w:r>
        <w:r w:rsidR="00783064" w:rsidDel="00930C73">
          <w:t xml:space="preserve">+ </w:t>
        </w:r>
        <w:r w:rsidR="00CF65EB" w:rsidDel="00930C73">
          <w:t>β</w:t>
        </w:r>
        <w:r w:rsidR="00CF65EB" w:rsidDel="00930C73">
          <w:rPr>
            <w:vertAlign w:val="subscript"/>
          </w:rPr>
          <w:t>70</w:t>
        </w:r>
        <w:r w:rsidR="00783064" w:rsidDel="00930C73">
          <w:t>*(Load</w:t>
        </w:r>
        <w:r w:rsidR="00783064" w:rsidRPr="00946C93" w:rsidDel="00930C73">
          <w:rPr>
            <w:vertAlign w:val="subscript"/>
          </w:rPr>
          <w:t>ti</w:t>
        </w:r>
        <w:r w:rsidR="00783064" w:rsidDel="00930C73">
          <w:t>)*(Domain</w:t>
        </w:r>
        <w:r w:rsidR="00783064" w:rsidDel="00930C73">
          <w:rPr>
            <w:vertAlign w:val="subscript"/>
          </w:rPr>
          <w:t>ti</w:t>
        </w:r>
        <w:r w:rsidR="00783064" w:rsidDel="00930C73">
          <w:t>)*(Rating</w:t>
        </w:r>
        <w:r w:rsidR="00783064" w:rsidDel="00930C73">
          <w:rPr>
            <w:vertAlign w:val="subscript"/>
          </w:rPr>
          <w:t>ti</w:t>
        </w:r>
        <w:r w:rsidR="00783064" w:rsidDel="00930C73">
          <w:t>) +</w:t>
        </w:r>
        <w:r w:rsidR="005F170A" w:rsidDel="00930C73">
          <w:t xml:space="preserve"> </w:t>
        </w:r>
        <w:r w:rsidR="00DE0FF0" w:rsidDel="00930C73">
          <w:t>e</w:t>
        </w:r>
        <w:r w:rsidR="00DE0FF0" w:rsidRPr="00946C93" w:rsidDel="00930C73">
          <w:rPr>
            <w:vertAlign w:val="subscript"/>
          </w:rPr>
          <w:t>ti</w:t>
        </w:r>
      </w:moveFrom>
      <w:moveFromRangeEnd w:id="1774"/>
      <w:r w:rsidR="00527045">
        <w:rPr>
          <w:b/>
          <w:bCs/>
        </w:rPr>
        <w:t>Memory probe accuracy</w:t>
      </w:r>
    </w:p>
    <w:p w14:paraId="559D7558" w14:textId="01A03F22" w:rsidR="00527045" w:rsidRDefault="00527045" w:rsidP="00527045">
      <w:pPr>
        <w:pStyle w:val="BodyText"/>
        <w:ind w:firstLine="0"/>
      </w:pPr>
      <w:r>
        <w:rPr>
          <w:b/>
          <w:bCs/>
        </w:rPr>
        <w:tab/>
      </w:r>
      <w:r>
        <w:t xml:space="preserve">We </w:t>
      </w:r>
      <w:del w:id="1776" w:author="Maital Neta [2]" w:date="2020-02-21T11:26:00Z">
        <w:r w:rsidDel="00D34FE5">
          <w:delText>next assessed</w:delText>
        </w:r>
      </w:del>
      <w:ins w:id="1777" w:author="Maital Neta [2]" w:date="2020-02-21T11:26:00Z">
        <w:r w:rsidR="00D34FE5">
          <w:t>examined</w:t>
        </w:r>
      </w:ins>
      <w:r>
        <w:t xml:space="preserve"> accuracy on the memory probe to assess differences in task difficulty. While accuracy on the probes was high </w:t>
      </w:r>
      <w:del w:id="1778" w:author="Maital Neta [2]" w:date="2020-02-21T11:27:00Z">
        <w:r w:rsidDel="00D34FE5">
          <w:delText xml:space="preserve">overall </w:delText>
        </w:r>
      </w:del>
      <w:ins w:id="1779" w:author="Maital Neta [2]" w:date="2020-02-21T11:27:00Z">
        <w:r w:rsidR="00D34FE5">
          <w:t xml:space="preserve">across all trials </w:t>
        </w:r>
      </w:ins>
      <w:r>
        <w:t>(</w:t>
      </w:r>
      <w:commentRangeStart w:id="1780"/>
      <w:commentRangeStart w:id="1781"/>
      <w:del w:id="1782" w:author="Maital Neta [2]" w:date="2020-02-21T11:27:00Z">
        <w:r w:rsidDel="00D34FE5">
          <w:delText xml:space="preserve">i.e., </w:delText>
        </w:r>
      </w:del>
      <w:r>
        <w:t>94.41%</w:t>
      </w:r>
      <w:commentRangeEnd w:id="1780"/>
      <w:r w:rsidR="00D34FE5">
        <w:rPr>
          <w:rStyle w:val="CommentReference"/>
          <w:rFonts w:asciiTheme="minorHAnsi" w:hAnsiTheme="minorHAnsi"/>
        </w:rPr>
        <w:commentReference w:id="1780"/>
      </w:r>
      <w:commentRangeEnd w:id="1781"/>
      <w:r w:rsidR="00362A26">
        <w:rPr>
          <w:rStyle w:val="CommentReference"/>
          <w:rFonts w:asciiTheme="minorHAnsi" w:hAnsiTheme="minorHAnsi"/>
        </w:rPr>
        <w:commentReference w:id="1781"/>
      </w:r>
      <w:r>
        <w:t xml:space="preserve">), there were differences </w:t>
      </w:r>
      <w:del w:id="1783" w:author="Maital Neta [2]" w:date="2020-02-21T11:27:00Z">
        <w:r w:rsidDel="00D34FE5">
          <w:delText xml:space="preserve">across </w:delText>
        </w:r>
      </w:del>
      <w:ins w:id="1784" w:author="Maital Neta [2]" w:date="2020-02-21T11:27:00Z">
        <w:r w:rsidR="00D34FE5">
          <w:t>as a function of Load and Domain</w:t>
        </w:r>
      </w:ins>
      <w:del w:id="1785" w:author="Maital Neta [2]" w:date="2020-02-21T11:27:00Z">
        <w:r w:rsidDel="00D34FE5">
          <w:delText>the different loads and domains</w:delText>
        </w:r>
      </w:del>
      <w:r>
        <w:t xml:space="preserve">. Table 1 shows average </w:t>
      </w:r>
      <w:del w:id="1786" w:author="Maital Neta [2]" w:date="2020-02-21T11:27:00Z">
        <w:r w:rsidDel="00D34FE5">
          <w:delText>percent correct responses</w:delText>
        </w:r>
      </w:del>
      <w:ins w:id="1787" w:author="Maital Neta [2]" w:date="2020-02-21T11:27:00Z">
        <w:r w:rsidR="00D34FE5">
          <w:t>accuracy by</w:t>
        </w:r>
      </w:ins>
      <w:r>
        <w:t xml:space="preserve"> </w:t>
      </w:r>
      <w:del w:id="1788" w:author="Maital Neta [2]" w:date="2020-02-21T11:27:00Z">
        <w:r w:rsidDel="00D34FE5">
          <w:delText xml:space="preserve">per </w:delText>
        </w:r>
      </w:del>
      <w:r>
        <w:t xml:space="preserve">condition. </w:t>
      </w:r>
      <w:commentRangeStart w:id="1789"/>
      <w:ins w:id="1790" w:author="Maital Neta [2]" w:date="2020-02-21T11:27:00Z">
        <w:r w:rsidR="00D34FE5">
          <w:t xml:space="preserve">Given </w:t>
        </w:r>
      </w:ins>
      <w:commentRangeEnd w:id="1789"/>
      <w:ins w:id="1791" w:author="Maital Neta [2]" w:date="2020-02-21T11:32:00Z">
        <w:r w:rsidR="007D2F91">
          <w:rPr>
            <w:rStyle w:val="CommentReference"/>
            <w:rFonts w:asciiTheme="minorHAnsi" w:hAnsiTheme="minorHAnsi"/>
          </w:rPr>
          <w:commentReference w:id="1789"/>
        </w:r>
      </w:ins>
      <w:ins w:id="1792" w:author="Maital Neta [2]" w:date="2020-02-21T11:27:00Z">
        <w:r w:rsidR="00D34FE5">
          <w:t>that th</w:t>
        </w:r>
      </w:ins>
      <w:ins w:id="1793" w:author="Maital Neta [2]" w:date="2020-02-21T11:28:00Z">
        <w:r w:rsidR="00D34FE5">
          <w:t>e ICC was 0</w:t>
        </w:r>
      </w:ins>
      <w:ins w:id="1794" w:author="Maital Neta [2]" w:date="2020-02-21T11:30:00Z">
        <w:r w:rsidR="00D34FE5">
          <w:t xml:space="preserve">, the random intercept model had singular fit, and </w:t>
        </w:r>
      </w:ins>
      <w:ins w:id="1795" w:author="Maital Neta [2]" w:date="2020-02-21T11:29:00Z">
        <w:r w:rsidR="00D34FE5">
          <w:t>likelihood ratio tests did not suggest any benefit to modeling the intercept randomly (</w:t>
        </w:r>
        <w:r w:rsidR="00D34FE5" w:rsidRPr="00843F20">
          <w:rPr>
            <w:i/>
            <w:iCs/>
          </w:rPr>
          <w:t>p</w:t>
        </w:r>
        <w:r w:rsidR="00D34FE5">
          <w:t xml:space="preserve"> &gt; .999</w:t>
        </w:r>
      </w:ins>
      <w:ins w:id="1796" w:author="Maital Neta [2]" w:date="2020-02-21T11:31:00Z">
        <w:r w:rsidR="00D34FE5">
          <w:t>, which is likely due to a large proportion of the data having the same value of 100% correct</w:t>
        </w:r>
      </w:ins>
      <w:ins w:id="1797" w:author="Maital Neta [2]" w:date="2020-02-21T11:29:00Z">
        <w:r w:rsidR="00D34FE5">
          <w:t>)</w:t>
        </w:r>
      </w:ins>
      <w:ins w:id="1798" w:author="Maital Neta [2]" w:date="2020-02-21T11:28:00Z">
        <w:r w:rsidR="00D34FE5">
          <w:t xml:space="preserve">, </w:t>
        </w:r>
      </w:ins>
      <w:del w:id="1799" w:author="Maital Neta [2]" w:date="2020-02-21T11:28:00Z">
        <w:r w:rsidDel="00D34FE5">
          <w:delText xml:space="preserve">A </w:delText>
        </w:r>
      </w:del>
      <w:ins w:id="1800" w:author="Maital Neta [2]" w:date="2020-02-21T11:28:00Z">
        <w:r w:rsidR="00D34FE5">
          <w:t xml:space="preserve">a </w:t>
        </w:r>
      </w:ins>
      <w:r>
        <w:t xml:space="preserve">mixed effects model </w:t>
      </w:r>
      <w:del w:id="1801" w:author="Maital Neta [2]" w:date="2020-02-21T11:28:00Z">
        <w:r w:rsidDel="00D34FE5">
          <w:delText xml:space="preserve">was </w:delText>
        </w:r>
      </w:del>
      <w:ins w:id="1802" w:author="Maital Neta [2]" w:date="2020-02-21T11:29:00Z">
        <w:r w:rsidR="00D34FE5">
          <w:t>was not</w:t>
        </w:r>
      </w:ins>
      <w:ins w:id="1803" w:author="Maital Neta [2]" w:date="2020-02-21T11:28:00Z">
        <w:r w:rsidR="00D34FE5">
          <w:t xml:space="preserve"> </w:t>
        </w:r>
      </w:ins>
      <w:del w:id="1804" w:author="Maital Neta [2]" w:date="2020-02-21T11:28:00Z">
        <w:r w:rsidDel="00D34FE5">
          <w:delText xml:space="preserve">not </w:delText>
        </w:r>
      </w:del>
      <w:r>
        <w:t xml:space="preserve">used to </w:t>
      </w:r>
      <w:ins w:id="1805" w:author="Maital Neta [2]" w:date="2020-02-21T11:28:00Z">
        <w:r w:rsidR="00D34FE5">
          <w:t>exami</w:t>
        </w:r>
      </w:ins>
      <w:ins w:id="1806" w:author="Maital Neta [2]" w:date="2020-02-21T11:29:00Z">
        <w:r w:rsidR="00D34FE5">
          <w:t xml:space="preserve">ne </w:t>
        </w:r>
        <w:r w:rsidR="00D34FE5">
          <w:lastRenderedPageBreak/>
          <w:t xml:space="preserve">the effects on </w:t>
        </w:r>
      </w:ins>
      <w:del w:id="1807" w:author="Maital Neta [2]" w:date="2020-02-21T11:29:00Z">
        <w:r w:rsidDel="00D34FE5">
          <w:delText xml:space="preserve">assess the effects of load and domain </w:delText>
        </w:r>
      </w:del>
      <w:r>
        <w:t>on accuracy</w:t>
      </w:r>
      <w:del w:id="1808" w:author="Maital Neta [2]" w:date="2020-02-21T11:29:00Z">
        <w:r w:rsidDel="00D34FE5">
          <w:delText xml:space="preserve"> due to a ICC of 0</w:delText>
        </w:r>
      </w:del>
      <w:del w:id="1809" w:author="Maital Neta [2]" w:date="2020-02-21T11:30:00Z">
        <w:r w:rsidDel="00D34FE5">
          <w:delText>, the random intercept model had singular fit,</w:delText>
        </w:r>
      </w:del>
      <w:del w:id="1810" w:author="Maital Neta [2]" w:date="2020-02-21T11:29:00Z">
        <w:r w:rsidDel="00D34FE5">
          <w:delText xml:space="preserve"> and likelihood ratio tests did not suggest any benefit to modeling the intercept randomly (</w:delText>
        </w:r>
        <w:r w:rsidRPr="00843F20" w:rsidDel="00D34FE5">
          <w:rPr>
            <w:i/>
            <w:iCs/>
          </w:rPr>
          <w:delText>p</w:delText>
        </w:r>
        <w:r w:rsidDel="00D34FE5">
          <w:delText xml:space="preserve"> &gt; .999)</w:delText>
        </w:r>
      </w:del>
      <w:r>
        <w:t xml:space="preserve">. </w:t>
      </w:r>
      <w:del w:id="1811" w:author="Maital Neta [2]" w:date="2020-02-21T11:31:00Z">
        <w:r w:rsidDel="00D34FE5">
          <w:delText>This is</w:delText>
        </w:r>
      </w:del>
      <w:del w:id="1812" w:author="Maital Neta [2]" w:date="2020-02-21T11:30:00Z">
        <w:r w:rsidDel="00D34FE5">
          <w:delText xml:space="preserve"> likely due to a large proportion of the data having the same value (i.e., 100% correct) as a result of the high performance across participants in the task, particularly in the low load conditions</w:delText>
        </w:r>
      </w:del>
      <w:del w:id="1813" w:author="Maital Neta [2]" w:date="2020-02-21T11:31:00Z">
        <w:r w:rsidDel="00D34FE5">
          <w:delText xml:space="preserve">. </w:delText>
        </w:r>
      </w:del>
      <w:r>
        <w:t xml:space="preserve">As such, we </w:t>
      </w:r>
      <w:del w:id="1814" w:author="Maital Neta [2]" w:date="2020-02-21T11:31:00Z">
        <w:r w:rsidDel="00D34FE5">
          <w:delText xml:space="preserve">instead assessed differences in memory probe accuracy using </w:delText>
        </w:r>
      </w:del>
      <w:ins w:id="1815" w:author="Maital Neta [2]" w:date="2020-02-21T11:31:00Z">
        <w:r w:rsidR="00D34FE5">
          <w:t xml:space="preserve">used </w:t>
        </w:r>
      </w:ins>
      <w:r>
        <w:t>a repeated measures ANOVA</w:t>
      </w:r>
      <w:ins w:id="1816" w:author="Maital Neta [2]" w:date="2020-02-21T11:31:00Z">
        <w:r w:rsidR="007D2F91">
          <w:t xml:space="preserve"> to examine differences in memory probe accuracy </w:t>
        </w:r>
      </w:ins>
      <w:ins w:id="1817" w:author="Maital Neta [2]" w:date="2020-02-21T11:32:00Z">
        <w:r w:rsidR="007D2F91">
          <w:t>as a function of the experimental conditions</w:t>
        </w:r>
      </w:ins>
      <w:r>
        <w:t xml:space="preserve">, but note that caution is warranted in interpretations of the model given the undesirable structure of the data (i.e., lack of variability, strong non-normality). </w:t>
      </w:r>
    </w:p>
    <w:p w14:paraId="14AB9BBF" w14:textId="5ECA6673" w:rsidR="00527045" w:rsidRPr="00F963AD" w:rsidRDefault="00527045" w:rsidP="00527045">
      <w:pPr>
        <w:pStyle w:val="BodyText"/>
        <w:ind w:firstLine="720"/>
      </w:pPr>
      <w:del w:id="1818" w:author="Maital Neta [2]" w:date="2020-02-21T11:33:00Z">
        <w:r w:rsidDel="007D2F91">
          <w:delText>The results showed</w:delText>
        </w:r>
      </w:del>
      <w:ins w:id="1819" w:author="Maital Neta [2]" w:date="2020-02-21T11:33:00Z">
        <w:r w:rsidR="007D2F91">
          <w:t>There was a</w:t>
        </w:r>
      </w:ins>
      <w:r>
        <w:t xml:space="preserve"> significant effect</w:t>
      </w:r>
      <w:del w:id="1820" w:author="Maital Neta [2]" w:date="2020-02-21T11:33:00Z">
        <w:r w:rsidDel="007D2F91">
          <w:delText>s</w:delText>
        </w:r>
      </w:del>
      <w:r>
        <w:t xml:space="preserve"> of </w:t>
      </w:r>
      <w:ins w:id="1821" w:author="Maital Neta [2]" w:date="2020-02-21T11:33:00Z">
        <w:r w:rsidR="007D2F91">
          <w:t>L</w:t>
        </w:r>
      </w:ins>
      <w:del w:id="1822" w:author="Maital Neta [2]" w:date="2020-02-21T11:33:00Z">
        <w:r w:rsidDel="007D2F91">
          <w:delText>l</w:delText>
        </w:r>
      </w:del>
      <w:r>
        <w:t>oad (</w:t>
      </w:r>
      <w:r>
        <w:rPr>
          <w:i/>
          <w:iCs/>
        </w:rPr>
        <w:t>F</w:t>
      </w:r>
      <w:r>
        <w:t xml:space="preserve">(1, 49) = 50.28, </w:t>
      </w:r>
      <w:r w:rsidRPr="00843F20">
        <w:rPr>
          <w:i/>
          <w:iCs/>
        </w:rPr>
        <w:t>p</w:t>
      </w:r>
      <w:r>
        <w:t xml:space="preserve"> &lt; .001) and</w:t>
      </w:r>
      <w:r>
        <w:rPr>
          <w:i/>
          <w:iCs/>
        </w:rPr>
        <w:t xml:space="preserve"> </w:t>
      </w:r>
      <w:ins w:id="1823" w:author="Maital Neta [2]" w:date="2020-02-21T11:33:00Z">
        <w:r w:rsidR="007D2F91">
          <w:t>D</w:t>
        </w:r>
      </w:ins>
      <w:del w:id="1824" w:author="Maital Neta [2]" w:date="2020-02-21T11:33:00Z">
        <w:r w:rsidDel="007D2F91">
          <w:delText>d</w:delText>
        </w:r>
      </w:del>
      <w:r>
        <w:t>omain (</w:t>
      </w:r>
      <w:r>
        <w:rPr>
          <w:i/>
          <w:iCs/>
        </w:rPr>
        <w:t>F</w:t>
      </w:r>
      <w:r>
        <w:t>(1, 49) = 10.49,</w:t>
      </w:r>
      <w:r w:rsidRPr="00843F20">
        <w:rPr>
          <w:i/>
          <w:iCs/>
        </w:rPr>
        <w:t xml:space="preserve"> p</w:t>
      </w:r>
      <w:r>
        <w:t xml:space="preserve"> = .002),</w:t>
      </w:r>
      <w:ins w:id="1825" w:author="Maital Neta [2]" w:date="2020-02-21T11:33:00Z">
        <w:r w:rsidR="007D2F91">
          <w:t xml:space="preserve"> such that </w:t>
        </w:r>
        <w:commentRangeStart w:id="1826"/>
        <w:commentRangeStart w:id="1827"/>
        <w:r w:rsidR="007D2F91">
          <w:t>accuracy was higher for low than high load</w:t>
        </w:r>
      </w:ins>
      <w:ins w:id="1828" w:author="Maital Neta [2]" w:date="2020-02-21T11:34:00Z">
        <w:r w:rsidR="007D2F91">
          <w:t>, and for non-emotional than emotional load</w:t>
        </w:r>
        <w:commentRangeEnd w:id="1826"/>
        <w:r w:rsidR="007D2F91">
          <w:rPr>
            <w:rStyle w:val="CommentReference"/>
            <w:rFonts w:asciiTheme="minorHAnsi" w:hAnsiTheme="minorHAnsi"/>
          </w:rPr>
          <w:commentReference w:id="1826"/>
        </w:r>
      </w:ins>
      <w:commentRangeEnd w:id="1827"/>
      <w:r w:rsidR="00292B13">
        <w:rPr>
          <w:rStyle w:val="CommentReference"/>
          <w:rFonts w:asciiTheme="minorHAnsi" w:hAnsiTheme="minorHAnsi"/>
        </w:rPr>
        <w:commentReference w:id="1827"/>
      </w:r>
      <w:ins w:id="1829" w:author="Maital Neta [2]" w:date="2020-02-21T11:34:00Z">
        <w:r w:rsidR="007D2F91">
          <w:t>. Further, there was</w:t>
        </w:r>
      </w:ins>
      <w:r>
        <w:t xml:space="preserve"> </w:t>
      </w:r>
      <w:del w:id="1830" w:author="Maital Neta [2]" w:date="2020-02-21T11:34:00Z">
        <w:r w:rsidDel="007D2F91">
          <w:delText>as well as an</w:delText>
        </w:r>
      </w:del>
      <w:ins w:id="1831" w:author="Maital Neta [2]" w:date="2020-02-21T11:34:00Z">
        <w:r w:rsidR="007D2F91">
          <w:t xml:space="preserve">a significant Load </w:t>
        </w:r>
        <w:r w:rsidR="007D2F91">
          <w:sym w:font="Symbol" w:char="F0B4"/>
        </w:r>
        <w:r w:rsidR="007D2F91">
          <w:t xml:space="preserve"> Domain</w:t>
        </w:r>
      </w:ins>
      <w:r>
        <w:t xml:space="preserve"> interaction </w:t>
      </w:r>
      <w:del w:id="1832" w:author="Maital Neta [2]" w:date="2020-02-21T11:34:00Z">
        <w:r w:rsidDel="007D2F91">
          <w:delText xml:space="preserve">of the two factors </w:delText>
        </w:r>
      </w:del>
      <w:r>
        <w:t>(</w:t>
      </w:r>
      <w:r>
        <w:rPr>
          <w:i/>
          <w:iCs/>
        </w:rPr>
        <w:t>F</w:t>
      </w:r>
      <w:r>
        <w:t xml:space="preserve">(1, 49) = 11.06, </w:t>
      </w:r>
      <w:r w:rsidRPr="00843F20">
        <w:rPr>
          <w:i/>
          <w:iCs/>
        </w:rPr>
        <w:t xml:space="preserve">p </w:t>
      </w:r>
      <w:r>
        <w:t>= .002)</w:t>
      </w:r>
      <w:ins w:id="1833" w:author="Maital Neta [2]" w:date="2020-02-21T11:35:00Z">
        <w:r w:rsidR="007D2F91">
          <w:t xml:space="preserve">, such that </w:t>
        </w:r>
      </w:ins>
      <w:ins w:id="1834" w:author="Maital Neta [2]" w:date="2020-02-21T11:37:00Z">
        <w:r w:rsidR="007D2F91">
          <w:t>D</w:t>
        </w:r>
      </w:ins>
      <w:ins w:id="1835" w:author="Maital Neta [2]" w:date="2020-02-21T11:35:00Z">
        <w:r w:rsidR="007D2F91">
          <w:t xml:space="preserve">omain had no significant effect in low load conditions </w:t>
        </w:r>
      </w:ins>
      <w:del w:id="1836" w:author="Maital Neta [2]" w:date="2020-02-21T11:35:00Z">
        <w:r w:rsidDel="007D2F91">
          <w:delText xml:space="preserve">. Post-hoc comparisons showed that there was no significant difference between memory accuracy for emotional compared to non-emotional working memory loads at low load </w:delText>
        </w:r>
      </w:del>
      <w:r>
        <w:t>(</w:t>
      </w:r>
      <w:r>
        <w:rPr>
          <w:i/>
          <w:iCs/>
        </w:rPr>
        <w:t>t</w:t>
      </w:r>
      <w:r>
        <w:t xml:space="preserve">(96) = .44, </w:t>
      </w:r>
      <w:r w:rsidRPr="00843F20">
        <w:rPr>
          <w:i/>
          <w:iCs/>
        </w:rPr>
        <w:t>p</w:t>
      </w:r>
      <w:r>
        <w:t xml:space="preserve"> = .661</w:t>
      </w:r>
      <w:ins w:id="1837" w:author="Nicholas Harp" w:date="2020-02-25T11:54:00Z">
        <w:r w:rsidR="00292B13">
          <w:t>; Bonferroni corrected significance p &lt; .013</w:t>
        </w:r>
      </w:ins>
      <w:del w:id="1838" w:author="Maital Neta [2]" w:date="2020-02-21T11:36:00Z">
        <w:r w:rsidDel="007D2F91">
          <w:delText xml:space="preserve">; Bonferoni corrected significance </w:delText>
        </w:r>
        <w:r w:rsidRPr="00843F20" w:rsidDel="007D2F91">
          <w:rPr>
            <w:i/>
            <w:iCs/>
          </w:rPr>
          <w:delText>p</w:delText>
        </w:r>
        <w:r w:rsidDel="007D2F91">
          <w:delText xml:space="preserve"> &lt; .013</w:delText>
        </w:r>
      </w:del>
      <w:r>
        <w:t>)</w:t>
      </w:r>
      <w:ins w:id="1839" w:author="Maital Neta [2]" w:date="2020-02-21T11:36:00Z">
        <w:r w:rsidR="007D2F91">
          <w:t xml:space="preserve">, but under high load, </w:t>
        </w:r>
      </w:ins>
      <w:del w:id="1840" w:author="Maital Neta [2]" w:date="2020-02-21T11:36:00Z">
        <w:r w:rsidDel="007D2F91">
          <w:delText xml:space="preserve">. Additionally, performance on the memory probe was </w:delText>
        </w:r>
      </w:del>
      <w:ins w:id="1841" w:author="Maital Neta [2]" w:date="2020-02-21T11:36:00Z">
        <w:r w:rsidR="007D2F91">
          <w:t xml:space="preserve">accuracy was </w:t>
        </w:r>
      </w:ins>
      <w:ins w:id="1842" w:author="Maital Neta [2]" w:date="2020-02-21T11:38:00Z">
        <w:r w:rsidR="007D2F91">
          <w:t xml:space="preserve">higher for </w:t>
        </w:r>
      </w:ins>
      <w:del w:id="1843" w:author="Maital Neta [2]" w:date="2020-02-21T11:38:00Z">
        <w:r w:rsidDel="007D2F91">
          <w:delText xml:space="preserve">worse for emotional </w:delText>
        </w:r>
      </w:del>
      <w:del w:id="1844" w:author="Maital Neta [2]" w:date="2020-02-21T11:36:00Z">
        <w:r w:rsidDel="007D2F91">
          <w:delText xml:space="preserve">working memory loads </w:delText>
        </w:r>
      </w:del>
      <w:del w:id="1845" w:author="Maital Neta [2]" w:date="2020-02-21T11:38:00Z">
        <w:r w:rsidDel="007D2F91">
          <w:delText xml:space="preserve">than </w:delText>
        </w:r>
      </w:del>
      <w:del w:id="1846" w:author="Maital Neta [2]" w:date="2020-02-21T11:36:00Z">
        <w:r w:rsidDel="007D2F91">
          <w:delText xml:space="preserve">neutral </w:delText>
        </w:r>
      </w:del>
      <w:ins w:id="1847" w:author="Maital Neta [2]" w:date="2020-02-21T11:36:00Z">
        <w:r w:rsidR="007D2F91">
          <w:t xml:space="preserve">non-emotional </w:t>
        </w:r>
      </w:ins>
      <w:ins w:id="1848" w:author="Maital Neta [2]" w:date="2020-02-21T11:38:00Z">
        <w:r w:rsidR="007D2F91">
          <w:t xml:space="preserve">than emotional </w:t>
        </w:r>
      </w:ins>
      <w:del w:id="1849" w:author="Maital Neta [2]" w:date="2020-02-21T11:36:00Z">
        <w:r w:rsidDel="007D2F91">
          <w:delText xml:space="preserve">during high </w:delText>
        </w:r>
      </w:del>
      <w:r>
        <w:t xml:space="preserve">load </w:t>
      </w:r>
      <w:del w:id="1850" w:author="Maital Neta [2]" w:date="2020-02-21T11:36:00Z">
        <w:r w:rsidDel="007D2F91">
          <w:delText xml:space="preserve">trials </w:delText>
        </w:r>
      </w:del>
      <w:r>
        <w:t>(</w:t>
      </w:r>
      <w:r>
        <w:rPr>
          <w:i/>
          <w:iCs/>
        </w:rPr>
        <w:t>t</w:t>
      </w:r>
      <w:r>
        <w:t xml:space="preserve">(96) = -4.63, </w:t>
      </w:r>
      <w:r>
        <w:rPr>
          <w:i/>
          <w:iCs/>
        </w:rPr>
        <w:t>p</w:t>
      </w:r>
      <w:r>
        <w:t xml:space="preserve"> &lt; .001</w:t>
      </w:r>
      <w:ins w:id="1851" w:author="Nicholas Harp" w:date="2020-02-25T11:54:00Z">
        <w:r w:rsidR="00292B13">
          <w:t>; Bonferroni corrected significance p &lt; .013</w:t>
        </w:r>
      </w:ins>
      <w:del w:id="1852" w:author="Maital Neta [2]" w:date="2020-02-21T11:36:00Z">
        <w:r w:rsidDel="007D2F91">
          <w:delText xml:space="preserve">; Bonferoni corrected significance </w:delText>
        </w:r>
        <w:r w:rsidRPr="00FB08A6" w:rsidDel="007D2F91">
          <w:rPr>
            <w:i/>
            <w:iCs/>
          </w:rPr>
          <w:delText>p</w:delText>
        </w:r>
        <w:r w:rsidDel="007D2F91">
          <w:delText xml:space="preserve"> &lt; .013</w:delText>
        </w:r>
      </w:del>
      <w:r>
        <w:t xml:space="preserve">). </w:t>
      </w:r>
      <w:ins w:id="1853" w:author="Maital Neta [2]" w:date="2020-02-21T11:37:00Z">
        <w:r w:rsidR="007D2F91">
          <w:t>Further, Load had no</w:t>
        </w:r>
      </w:ins>
      <w:ins w:id="1854" w:author="Maital Neta [2]" w:date="2020-02-21T11:38:00Z">
        <w:r w:rsidR="007D2F91">
          <w:t xml:space="preserve"> significant effect on </w:t>
        </w:r>
        <w:del w:id="1855" w:author="Nicholas Harp" w:date="2020-02-25T12:05:00Z">
          <w:r w:rsidR="007D2F91" w:rsidDel="00340666">
            <w:delText>emotional</w:delText>
          </w:r>
        </w:del>
      </w:ins>
      <w:ins w:id="1856" w:author="Nicholas Harp" w:date="2020-02-25T12:05:00Z">
        <w:r w:rsidR="00340666">
          <w:t>non-emotional</w:t>
        </w:r>
      </w:ins>
      <w:ins w:id="1857" w:author="Maital Neta [2]" w:date="2020-02-21T11:38:00Z">
        <w:r w:rsidR="007D2F91">
          <w:t xml:space="preserve"> trials (</w:t>
        </w:r>
        <w:r w:rsidR="007D2F91">
          <w:rPr>
            <w:i/>
            <w:iCs/>
          </w:rPr>
          <w:t>t</w:t>
        </w:r>
        <w:r w:rsidR="007D2F91">
          <w:t xml:space="preserve">(95) = -1.99, </w:t>
        </w:r>
        <w:r w:rsidR="007D2F91">
          <w:rPr>
            <w:i/>
            <w:iCs/>
          </w:rPr>
          <w:t>p</w:t>
        </w:r>
        <w:r w:rsidR="007D2F91">
          <w:t xml:space="preserve"> = .05; Bonferoni corrected significance </w:t>
        </w:r>
        <w:r w:rsidR="007D2F91" w:rsidRPr="00FB08A6">
          <w:rPr>
            <w:i/>
            <w:iCs/>
          </w:rPr>
          <w:t>p</w:t>
        </w:r>
        <w:r w:rsidR="007D2F91">
          <w:t xml:space="preserve"> &lt; .013), but on </w:t>
        </w:r>
        <w:del w:id="1858" w:author="Nicholas Harp" w:date="2020-02-25T12:05:00Z">
          <w:r w:rsidR="007D2F91" w:rsidDel="00340666">
            <w:delText>non-</w:delText>
          </w:r>
        </w:del>
        <w:r w:rsidR="007D2F91">
          <w:t xml:space="preserve">emotional trials, accuracy was </w:t>
        </w:r>
      </w:ins>
      <w:ins w:id="1859" w:author="Maital Neta [2]" w:date="2020-02-21T11:39:00Z">
        <w:r w:rsidR="007D2F91">
          <w:t xml:space="preserve">higher on low load than high load trials </w:t>
        </w:r>
      </w:ins>
      <w:del w:id="1860" w:author="Maital Neta [2]" w:date="2020-02-21T11:39:00Z">
        <w:r w:rsidDel="007D2F91">
          <w:delText xml:space="preserve">While there was an effect of load for accuracy on trials with emotional working memory loads </w:delText>
        </w:r>
      </w:del>
      <w:r>
        <w:t>(</w:t>
      </w:r>
      <w:r>
        <w:rPr>
          <w:i/>
          <w:iCs/>
        </w:rPr>
        <w:t>t</w:t>
      </w:r>
      <w:r>
        <w:t xml:space="preserve">(95) = -7.10, </w:t>
      </w:r>
      <w:r w:rsidRPr="00843F20">
        <w:rPr>
          <w:i/>
          <w:iCs/>
        </w:rPr>
        <w:t>p</w:t>
      </w:r>
      <w:r>
        <w:t xml:space="preserve"> &lt; .001; Bonferoni corrected significance </w:t>
      </w:r>
      <w:r w:rsidRPr="00FB08A6">
        <w:rPr>
          <w:i/>
          <w:iCs/>
        </w:rPr>
        <w:t>p</w:t>
      </w:r>
      <w:r>
        <w:t xml:space="preserve"> &lt; .013)</w:t>
      </w:r>
      <w:ins w:id="1861" w:author="Maital Neta [2]" w:date="2020-02-21T11:39:00Z">
        <w:r w:rsidR="007D2F91">
          <w:t>.</w:t>
        </w:r>
      </w:ins>
      <w:del w:id="1862" w:author="Maital Neta [2]" w:date="2020-02-21T11:39:00Z">
        <w:r w:rsidDel="007D2F91">
          <w:delText>,</w:delText>
        </w:r>
      </w:del>
      <w:r>
        <w:t xml:space="preserve"> </w:t>
      </w:r>
      <w:del w:id="1863" w:author="Maital Neta [2]" w:date="2020-02-21T11:39:00Z">
        <w:r w:rsidDel="007D2F91">
          <w:delText xml:space="preserve">such that performance was worse on high load trials, there was no effect of load for accuracy on trials with neutral working memory loads </w:delText>
        </w:r>
      </w:del>
      <w:del w:id="1864" w:author="Maital Neta [2]" w:date="2020-02-21T11:38:00Z">
        <w:r w:rsidDel="007D2F91">
          <w:delText>(</w:delText>
        </w:r>
        <w:r w:rsidDel="007D2F91">
          <w:rPr>
            <w:i/>
            <w:iCs/>
          </w:rPr>
          <w:delText>t</w:delText>
        </w:r>
        <w:r w:rsidDel="007D2F91">
          <w:delText xml:space="preserve">(95) = -1.99, </w:delText>
        </w:r>
        <w:r w:rsidDel="007D2F91">
          <w:rPr>
            <w:i/>
            <w:iCs/>
          </w:rPr>
          <w:delText>p</w:delText>
        </w:r>
        <w:r w:rsidDel="007D2F91">
          <w:delText xml:space="preserve"> = .05; Bonferoni corrected significance </w:delText>
        </w:r>
        <w:r w:rsidRPr="00FB08A6" w:rsidDel="007D2F91">
          <w:rPr>
            <w:i/>
            <w:iCs/>
          </w:rPr>
          <w:delText>p</w:delText>
        </w:r>
        <w:r w:rsidDel="007D2F91">
          <w:delText xml:space="preserve"> &lt; .013).</w:delText>
        </w:r>
      </w:del>
      <w:del w:id="1865" w:author="Maital Neta [2]" w:date="2020-02-21T11:39:00Z">
        <w:r w:rsidDel="007D2F91">
          <w:delText xml:space="preserve">  </w:delText>
        </w:r>
      </w:del>
      <w:r>
        <w:t xml:space="preserve">Descriptive statistics are available in Table 1. </w:t>
      </w:r>
    </w:p>
    <w:p w14:paraId="16829BA5" w14:textId="7DB832C6" w:rsidR="00527045" w:rsidRPr="000D21F2" w:rsidDel="007D2F91" w:rsidRDefault="00527045" w:rsidP="00527045">
      <w:pPr>
        <w:pStyle w:val="BodyText"/>
        <w:ind w:firstLine="0"/>
        <w:rPr>
          <w:del w:id="1866" w:author="Maital Neta [2]" w:date="2020-02-21T11:39:00Z"/>
          <w:b/>
          <w:bCs/>
        </w:rPr>
      </w:pPr>
      <w:r w:rsidRPr="00843F20">
        <w:rPr>
          <w:b/>
          <w:bCs/>
        </w:rPr>
        <w:t xml:space="preserve">Table </w:t>
      </w:r>
      <w:r>
        <w:rPr>
          <w:b/>
          <w:bCs/>
        </w:rPr>
        <w:t xml:space="preserve">1: Descriptive statistics for memory probe accuracy across all </w:t>
      </w:r>
      <w:del w:id="1867" w:author="Maital Neta [2]" w:date="2020-02-21T11:40:00Z">
        <w:r w:rsidDel="007F4D76">
          <w:rPr>
            <w:b/>
            <w:bCs/>
          </w:rPr>
          <w:delText xml:space="preserve">working memory </w:delText>
        </w:r>
      </w:del>
      <w:r>
        <w:rPr>
          <w:b/>
          <w:bCs/>
        </w:rPr>
        <w:t>conditions.</w:t>
      </w:r>
    </w:p>
    <w:p w14:paraId="2B99D7B1" w14:textId="77777777" w:rsidR="00527045" w:rsidRPr="000D21F2" w:rsidRDefault="00527045" w:rsidP="00527045">
      <w:pPr>
        <w:pStyle w:val="BodyText"/>
        <w:ind w:firstLine="0"/>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1"/>
        <w:gridCol w:w="3131"/>
        <w:gridCol w:w="3131"/>
      </w:tblGrid>
      <w:tr w:rsidR="00527045" w14:paraId="4B38695E" w14:textId="77777777" w:rsidTr="00EB03BE">
        <w:tc>
          <w:tcPr>
            <w:tcW w:w="3131" w:type="dxa"/>
            <w:tcBorders>
              <w:top w:val="single" w:sz="4" w:space="0" w:color="auto"/>
              <w:bottom w:val="single" w:sz="4" w:space="0" w:color="auto"/>
            </w:tcBorders>
          </w:tcPr>
          <w:p w14:paraId="47F47778" w14:textId="77777777" w:rsidR="00527045" w:rsidRDefault="00527045" w:rsidP="00EB03BE">
            <w:pPr>
              <w:pStyle w:val="BodyText"/>
              <w:spacing w:before="0" w:after="0"/>
              <w:ind w:firstLine="0"/>
              <w:jc w:val="center"/>
              <w:rPr>
                <w:b/>
                <w:bCs/>
              </w:rPr>
            </w:pPr>
          </w:p>
        </w:tc>
        <w:tc>
          <w:tcPr>
            <w:tcW w:w="3131" w:type="dxa"/>
            <w:tcBorders>
              <w:top w:val="single" w:sz="4" w:space="0" w:color="auto"/>
              <w:bottom w:val="single" w:sz="4" w:space="0" w:color="auto"/>
            </w:tcBorders>
          </w:tcPr>
          <w:p w14:paraId="08980C17" w14:textId="77777777" w:rsidR="00527045" w:rsidRDefault="00527045" w:rsidP="00EB03BE">
            <w:pPr>
              <w:pStyle w:val="BodyText"/>
              <w:spacing w:before="0" w:after="0"/>
              <w:ind w:firstLine="0"/>
              <w:jc w:val="center"/>
              <w:rPr>
                <w:b/>
                <w:bCs/>
              </w:rPr>
            </w:pPr>
            <w:r>
              <w:rPr>
                <w:b/>
                <w:bCs/>
              </w:rPr>
              <w:t>Condition</w:t>
            </w:r>
          </w:p>
        </w:tc>
        <w:tc>
          <w:tcPr>
            <w:tcW w:w="3131" w:type="dxa"/>
            <w:tcBorders>
              <w:top w:val="single" w:sz="4" w:space="0" w:color="auto"/>
              <w:bottom w:val="single" w:sz="4" w:space="0" w:color="auto"/>
            </w:tcBorders>
          </w:tcPr>
          <w:p w14:paraId="4C148B7F" w14:textId="77777777" w:rsidR="00527045" w:rsidRDefault="00527045" w:rsidP="00EB03BE">
            <w:pPr>
              <w:pStyle w:val="BodyText"/>
              <w:spacing w:before="0" w:after="0"/>
              <w:ind w:firstLine="0"/>
              <w:jc w:val="center"/>
              <w:rPr>
                <w:b/>
                <w:bCs/>
              </w:rPr>
            </w:pPr>
            <w:r>
              <w:rPr>
                <w:b/>
                <w:bCs/>
              </w:rPr>
              <w:t>Mean (SD)</w:t>
            </w:r>
          </w:p>
        </w:tc>
      </w:tr>
      <w:tr w:rsidR="00527045" w14:paraId="2AFE4A21" w14:textId="77777777" w:rsidTr="00EB03BE">
        <w:tc>
          <w:tcPr>
            <w:tcW w:w="3131" w:type="dxa"/>
            <w:vMerge w:val="restart"/>
            <w:tcBorders>
              <w:top w:val="single" w:sz="4" w:space="0" w:color="auto"/>
            </w:tcBorders>
            <w:vAlign w:val="center"/>
          </w:tcPr>
          <w:p w14:paraId="4E2F1A02" w14:textId="77777777" w:rsidR="00527045" w:rsidRDefault="00527045" w:rsidP="00EB03BE">
            <w:pPr>
              <w:pStyle w:val="BodyText"/>
              <w:spacing w:before="0" w:after="0"/>
              <w:ind w:firstLine="0"/>
              <w:jc w:val="center"/>
              <w:rPr>
                <w:b/>
                <w:bCs/>
              </w:rPr>
            </w:pPr>
            <w:r>
              <w:rPr>
                <w:b/>
                <w:bCs/>
              </w:rPr>
              <w:t>Emotional load</w:t>
            </w:r>
          </w:p>
        </w:tc>
        <w:tc>
          <w:tcPr>
            <w:tcW w:w="3131" w:type="dxa"/>
            <w:tcBorders>
              <w:top w:val="single" w:sz="4" w:space="0" w:color="auto"/>
            </w:tcBorders>
          </w:tcPr>
          <w:p w14:paraId="000596EC" w14:textId="77777777" w:rsidR="00527045" w:rsidRDefault="00527045" w:rsidP="00EB03BE">
            <w:pPr>
              <w:pStyle w:val="BodyText"/>
              <w:spacing w:before="0" w:after="0"/>
              <w:ind w:firstLine="0"/>
              <w:jc w:val="center"/>
              <w:rPr>
                <w:b/>
                <w:bCs/>
              </w:rPr>
            </w:pPr>
            <w:r>
              <w:rPr>
                <w:b/>
                <w:bCs/>
              </w:rPr>
              <w:t>Low load</w:t>
            </w:r>
          </w:p>
        </w:tc>
        <w:tc>
          <w:tcPr>
            <w:tcW w:w="3131" w:type="dxa"/>
            <w:tcBorders>
              <w:top w:val="single" w:sz="4" w:space="0" w:color="auto"/>
            </w:tcBorders>
          </w:tcPr>
          <w:p w14:paraId="717B8731" w14:textId="77777777" w:rsidR="00527045" w:rsidRDefault="00527045" w:rsidP="00EB03BE">
            <w:pPr>
              <w:pStyle w:val="BodyText"/>
              <w:spacing w:before="0" w:after="0"/>
              <w:ind w:firstLine="0"/>
              <w:jc w:val="center"/>
              <w:rPr>
                <w:b/>
                <w:bCs/>
              </w:rPr>
            </w:pPr>
            <w:r>
              <w:rPr>
                <w:b/>
                <w:bCs/>
              </w:rPr>
              <w:t>98.83% (.04)</w:t>
            </w:r>
          </w:p>
        </w:tc>
      </w:tr>
      <w:tr w:rsidR="00527045" w14:paraId="560CF043" w14:textId="77777777" w:rsidTr="00EB03BE">
        <w:tc>
          <w:tcPr>
            <w:tcW w:w="3131" w:type="dxa"/>
            <w:vMerge/>
          </w:tcPr>
          <w:p w14:paraId="786EA7D4" w14:textId="77777777" w:rsidR="00527045" w:rsidRDefault="00527045" w:rsidP="00EB03BE">
            <w:pPr>
              <w:pStyle w:val="BodyText"/>
              <w:spacing w:before="0" w:after="0"/>
              <w:ind w:firstLine="0"/>
              <w:jc w:val="center"/>
              <w:rPr>
                <w:b/>
                <w:bCs/>
              </w:rPr>
            </w:pPr>
          </w:p>
        </w:tc>
        <w:tc>
          <w:tcPr>
            <w:tcW w:w="3131" w:type="dxa"/>
          </w:tcPr>
          <w:p w14:paraId="48297A09" w14:textId="77777777" w:rsidR="00527045" w:rsidRDefault="00527045" w:rsidP="00EB03BE">
            <w:pPr>
              <w:pStyle w:val="BodyText"/>
              <w:spacing w:before="0" w:after="0"/>
              <w:ind w:firstLine="0"/>
              <w:jc w:val="center"/>
              <w:rPr>
                <w:b/>
                <w:bCs/>
              </w:rPr>
            </w:pPr>
            <w:r>
              <w:rPr>
                <w:b/>
                <w:bCs/>
              </w:rPr>
              <w:t>High load</w:t>
            </w:r>
          </w:p>
        </w:tc>
        <w:tc>
          <w:tcPr>
            <w:tcW w:w="3131" w:type="dxa"/>
          </w:tcPr>
          <w:p w14:paraId="7A3B7538" w14:textId="77777777" w:rsidR="00527045" w:rsidRDefault="00527045" w:rsidP="00EB03BE">
            <w:pPr>
              <w:pStyle w:val="BodyText"/>
              <w:spacing w:before="0" w:after="0"/>
              <w:ind w:firstLine="0"/>
              <w:jc w:val="center"/>
              <w:rPr>
                <w:b/>
                <w:bCs/>
              </w:rPr>
            </w:pPr>
            <w:r>
              <w:rPr>
                <w:b/>
                <w:bCs/>
              </w:rPr>
              <w:t>88.33% (.11)</w:t>
            </w:r>
          </w:p>
        </w:tc>
      </w:tr>
      <w:tr w:rsidR="00527045" w14:paraId="6327F82A" w14:textId="77777777" w:rsidTr="00EB03BE">
        <w:tc>
          <w:tcPr>
            <w:tcW w:w="3131" w:type="dxa"/>
            <w:vMerge w:val="restart"/>
            <w:vAlign w:val="center"/>
          </w:tcPr>
          <w:p w14:paraId="496A0B30" w14:textId="0C8FA1B6" w:rsidR="00527045" w:rsidRDefault="00527045" w:rsidP="00EB03BE">
            <w:pPr>
              <w:pStyle w:val="BodyText"/>
              <w:spacing w:before="0" w:after="0"/>
              <w:ind w:firstLine="0"/>
              <w:jc w:val="center"/>
              <w:rPr>
                <w:b/>
                <w:bCs/>
              </w:rPr>
            </w:pPr>
            <w:del w:id="1868" w:author="Nicholas Harp" w:date="2020-02-25T11:48:00Z">
              <w:r w:rsidDel="00362A26">
                <w:rPr>
                  <w:b/>
                  <w:bCs/>
                </w:rPr>
                <w:delText xml:space="preserve">Neutral </w:delText>
              </w:r>
            </w:del>
            <w:ins w:id="1869" w:author="Nicholas Harp" w:date="2020-02-25T11:48:00Z">
              <w:r w:rsidR="00362A26">
                <w:rPr>
                  <w:b/>
                  <w:bCs/>
                </w:rPr>
                <w:t xml:space="preserve">Non-emotional </w:t>
              </w:r>
            </w:ins>
            <w:r>
              <w:rPr>
                <w:b/>
                <w:bCs/>
              </w:rPr>
              <w:t>load</w:t>
            </w:r>
          </w:p>
        </w:tc>
        <w:tc>
          <w:tcPr>
            <w:tcW w:w="3131" w:type="dxa"/>
          </w:tcPr>
          <w:p w14:paraId="043C09E8" w14:textId="77777777" w:rsidR="00527045" w:rsidRDefault="00527045" w:rsidP="00EB03BE">
            <w:pPr>
              <w:pStyle w:val="BodyText"/>
              <w:spacing w:before="0" w:after="0"/>
              <w:ind w:firstLine="0"/>
              <w:jc w:val="center"/>
              <w:rPr>
                <w:b/>
                <w:bCs/>
              </w:rPr>
            </w:pPr>
            <w:r>
              <w:rPr>
                <w:b/>
                <w:bCs/>
              </w:rPr>
              <w:t>Low load</w:t>
            </w:r>
          </w:p>
        </w:tc>
        <w:tc>
          <w:tcPr>
            <w:tcW w:w="3131" w:type="dxa"/>
          </w:tcPr>
          <w:p w14:paraId="0E54B81D" w14:textId="77777777" w:rsidR="00527045" w:rsidRDefault="00527045" w:rsidP="00EB03BE">
            <w:pPr>
              <w:pStyle w:val="BodyText"/>
              <w:spacing w:before="0" w:after="0"/>
              <w:ind w:firstLine="0"/>
              <w:jc w:val="center"/>
              <w:rPr>
                <w:b/>
                <w:bCs/>
              </w:rPr>
            </w:pPr>
            <w:r>
              <w:rPr>
                <w:b/>
                <w:bCs/>
              </w:rPr>
              <w:t>98.18% (.05)</w:t>
            </w:r>
          </w:p>
        </w:tc>
      </w:tr>
      <w:tr w:rsidR="00527045" w14:paraId="6184F868" w14:textId="77777777" w:rsidTr="00EB03BE">
        <w:tc>
          <w:tcPr>
            <w:tcW w:w="3131" w:type="dxa"/>
            <w:vMerge/>
            <w:tcBorders>
              <w:bottom w:val="single" w:sz="4" w:space="0" w:color="auto"/>
            </w:tcBorders>
          </w:tcPr>
          <w:p w14:paraId="0F6855FA" w14:textId="77777777" w:rsidR="00527045" w:rsidRDefault="00527045" w:rsidP="00EB03BE">
            <w:pPr>
              <w:pStyle w:val="BodyText"/>
              <w:spacing w:before="0" w:after="0"/>
              <w:ind w:firstLine="0"/>
              <w:jc w:val="center"/>
              <w:rPr>
                <w:b/>
                <w:bCs/>
              </w:rPr>
            </w:pPr>
          </w:p>
        </w:tc>
        <w:tc>
          <w:tcPr>
            <w:tcW w:w="3131" w:type="dxa"/>
            <w:tcBorders>
              <w:bottom w:val="single" w:sz="4" w:space="0" w:color="auto"/>
            </w:tcBorders>
          </w:tcPr>
          <w:p w14:paraId="30B70ED2" w14:textId="77777777" w:rsidR="00527045" w:rsidRDefault="00527045" w:rsidP="00EB03BE">
            <w:pPr>
              <w:pStyle w:val="BodyText"/>
              <w:spacing w:before="0" w:after="0"/>
              <w:ind w:firstLine="0"/>
              <w:jc w:val="center"/>
              <w:rPr>
                <w:b/>
                <w:bCs/>
              </w:rPr>
            </w:pPr>
            <w:r>
              <w:rPr>
                <w:b/>
                <w:bCs/>
              </w:rPr>
              <w:t>High load</w:t>
            </w:r>
          </w:p>
        </w:tc>
        <w:tc>
          <w:tcPr>
            <w:tcW w:w="3131" w:type="dxa"/>
            <w:tcBorders>
              <w:bottom w:val="single" w:sz="4" w:space="0" w:color="auto"/>
            </w:tcBorders>
          </w:tcPr>
          <w:p w14:paraId="79C04E33" w14:textId="77777777" w:rsidR="00527045" w:rsidRDefault="00527045" w:rsidP="00EB03BE">
            <w:pPr>
              <w:pStyle w:val="BodyText"/>
              <w:spacing w:before="0" w:after="0"/>
              <w:ind w:firstLine="0"/>
              <w:jc w:val="center"/>
              <w:rPr>
                <w:b/>
                <w:bCs/>
              </w:rPr>
            </w:pPr>
            <w:r>
              <w:rPr>
                <w:b/>
                <w:bCs/>
              </w:rPr>
              <w:t>95.23% (.07)</w:t>
            </w:r>
          </w:p>
        </w:tc>
      </w:tr>
    </w:tbl>
    <w:p w14:paraId="631D7515" w14:textId="0EEBBB83" w:rsidR="00330476" w:rsidRDefault="00330476" w:rsidP="00946C93">
      <w:pPr>
        <w:pStyle w:val="BodyText"/>
        <w:ind w:firstLine="0"/>
        <w:rPr>
          <w:ins w:id="1870" w:author="Nicholas Harp" w:date="2020-01-17T15:38:00Z"/>
        </w:rPr>
      </w:pPr>
    </w:p>
    <w:p w14:paraId="134F5E36" w14:textId="5F7132A3" w:rsidR="00F24015" w:rsidRPr="00EF6C08" w:rsidRDefault="00F24015" w:rsidP="00EF6C08">
      <w:pPr>
        <w:pStyle w:val="BodyText"/>
        <w:ind w:firstLine="0"/>
        <w:jc w:val="center"/>
        <w:rPr>
          <w:b/>
        </w:rPr>
      </w:pPr>
      <w:bookmarkStart w:id="1871" w:name="references"/>
      <w:r w:rsidRPr="00EF6C08">
        <w:rPr>
          <w:b/>
        </w:rPr>
        <w:lastRenderedPageBreak/>
        <w:t>Discussion</w:t>
      </w:r>
    </w:p>
    <w:p w14:paraId="1CF8C2F0" w14:textId="0106AAC6" w:rsidR="002A175A" w:rsidRDefault="002A175A" w:rsidP="002A175A">
      <w:pPr>
        <w:pStyle w:val="BodyText"/>
      </w:pPr>
      <w:r w:rsidRPr="00B25EE8">
        <w:t xml:space="preserve">Here we tested the effects of </w:t>
      </w:r>
      <w:del w:id="1872" w:author="Nicholas Harp" w:date="2020-01-30T09:23:00Z">
        <w:r w:rsidRPr="00B25EE8" w:rsidDel="000E4573">
          <w:delText xml:space="preserve">high </w:delText>
        </w:r>
      </w:del>
      <w:r w:rsidRPr="00B25EE8">
        <w:t>cognitive load</w:t>
      </w:r>
      <w:del w:id="1873" w:author="Maital Neta [2]" w:date="2020-02-21T11:53:00Z">
        <w:r w:rsidRPr="00B25EE8" w:rsidDel="001C7D3A">
          <w:delText>s</w:delText>
        </w:r>
      </w:del>
      <w:r w:rsidRPr="00B25EE8">
        <w:t xml:space="preserve"> with either emotional or non-emotional properties on valence bias. As predicted, </w:t>
      </w:r>
      <w:del w:id="1874" w:author="Maital Neta [2]" w:date="2020-02-21T11:53:00Z">
        <w:r w:rsidRPr="00B25EE8" w:rsidDel="001C7D3A">
          <w:delText xml:space="preserve">interpretations </w:delText>
        </w:r>
      </w:del>
      <w:ins w:id="1875" w:author="Maital Neta [2]" w:date="2020-02-21T11:53:00Z">
        <w:r w:rsidR="001C7D3A">
          <w:t>rat</w:t>
        </w:r>
      </w:ins>
      <w:ins w:id="1876" w:author="Maital Neta [2]" w:date="2020-02-21T11:54:00Z">
        <w:r w:rsidR="001C7D3A">
          <w:t>ings</w:t>
        </w:r>
      </w:ins>
      <w:ins w:id="1877" w:author="Maital Neta [2]" w:date="2020-02-21T11:53:00Z">
        <w:r w:rsidR="001C7D3A" w:rsidRPr="00B25EE8">
          <w:t xml:space="preserve"> </w:t>
        </w:r>
      </w:ins>
      <w:r w:rsidRPr="00B25EE8">
        <w:t xml:space="preserve">of surprise were more negative under </w:t>
      </w:r>
      <w:del w:id="1878" w:author="Maital Neta [2]" w:date="2020-02-21T11:53:00Z">
        <w:r w:rsidRPr="00B25EE8" w:rsidDel="001C7D3A">
          <w:delText xml:space="preserve">cognitive loads with </w:delText>
        </w:r>
      </w:del>
      <w:r w:rsidRPr="00B25EE8">
        <w:t xml:space="preserve">emotional </w:t>
      </w:r>
      <w:del w:id="1879" w:author="Maital Neta [2]" w:date="2020-02-21T11:53:00Z">
        <w:r w:rsidRPr="00B25EE8" w:rsidDel="001C7D3A">
          <w:delText xml:space="preserve">properties </w:delText>
        </w:r>
      </w:del>
      <w:ins w:id="1880" w:author="Maital Neta [2]" w:date="2020-02-21T11:53:00Z">
        <w:r w:rsidR="001C7D3A">
          <w:t>load</w:t>
        </w:r>
        <w:del w:id="1881" w:author="Nicholas Harp" w:date="2020-02-25T14:07:00Z">
          <w:r w:rsidR="001C7D3A" w:rsidDel="00C45C4B">
            <w:delText>, but</w:delText>
          </w:r>
        </w:del>
      </w:ins>
      <w:ins w:id="1882" w:author="Nicholas Harp" w:date="2020-02-25T14:07:00Z">
        <w:r w:rsidR="00C45C4B">
          <w:t xml:space="preserve"> than</w:t>
        </w:r>
      </w:ins>
      <w:ins w:id="1883" w:author="Maital Neta [2]" w:date="2020-02-21T11:53:00Z">
        <w:r w:rsidR="001C7D3A">
          <w:t xml:space="preserve"> non-emotional load</w:t>
        </w:r>
      </w:ins>
      <w:del w:id="1884" w:author="Maital Neta [2]" w:date="2020-02-21T11:54:00Z">
        <w:r w:rsidRPr="00B25EE8" w:rsidDel="001C7D3A">
          <w:delText>than loads with non-emotional properties</w:delText>
        </w:r>
      </w:del>
      <w:r w:rsidRPr="00B25EE8">
        <w:t>.</w:t>
      </w:r>
      <w:r w:rsidR="004D6273">
        <w:t xml:space="preserve"> </w:t>
      </w:r>
      <w:r w:rsidRPr="00B25EE8">
        <w:t xml:space="preserve">This result </w:t>
      </w:r>
      <w:del w:id="1885" w:author="Nicholas Harp" w:date="2020-01-30T09:30:00Z">
        <w:r w:rsidR="00883A9D" w:rsidDel="000E4573">
          <w:delText>replicates</w:delText>
        </w:r>
        <w:r w:rsidRPr="00B25EE8" w:rsidDel="000E4573">
          <w:delText xml:space="preserve"> </w:delText>
        </w:r>
      </w:del>
      <w:ins w:id="1886" w:author="Nicholas Harp" w:date="2020-01-30T09:30:00Z">
        <w:r w:rsidR="000E4573">
          <w:t>extends</w:t>
        </w:r>
        <w:r w:rsidR="000E4573" w:rsidRPr="00B25EE8">
          <w:t xml:space="preserve"> </w:t>
        </w:r>
      </w:ins>
      <w:r w:rsidRPr="00B25EE8">
        <w:t xml:space="preserve">previous work </w:t>
      </w:r>
      <w:del w:id="1887" w:author="Maital Neta [2]" w:date="2020-02-21T11:54:00Z">
        <w:r w:rsidRPr="00B25EE8" w:rsidDel="001C7D3A">
          <w:delText xml:space="preserve">testing </w:delText>
        </w:r>
      </w:del>
      <w:ins w:id="1888" w:author="Maital Neta [2]" w:date="2020-02-21T11:54:00Z">
        <w:r w:rsidR="001C7D3A">
          <w:t xml:space="preserve">showing that </w:t>
        </w:r>
      </w:ins>
      <w:ins w:id="1889" w:author="Nicholas Harp" w:date="2020-02-25T14:08:00Z">
        <w:r w:rsidR="00C45C4B">
          <w:t>higher</w:t>
        </w:r>
      </w:ins>
      <w:ins w:id="1890" w:author="Maital Neta [2]" w:date="2020-02-21T11:54:00Z">
        <w:del w:id="1891" w:author="Nicholas Harp" w:date="2020-02-25T14:08:00Z">
          <w:r w:rsidR="001C7D3A" w:rsidDel="00C45C4B">
            <w:delText>a</w:delText>
          </w:r>
        </w:del>
        <w:r w:rsidR="001C7D3A">
          <w:t xml:space="preserve"> cognitive (</w:t>
        </w:r>
      </w:ins>
      <w:ins w:id="1892" w:author="Maital Neta [2]" w:date="2020-02-21T12:42:00Z">
        <w:r w:rsidR="005265CC">
          <w:t>numeric</w:t>
        </w:r>
      </w:ins>
      <w:ins w:id="1893" w:author="Maital Neta [2]" w:date="2020-02-21T11:54:00Z">
        <w:r w:rsidR="001C7D3A">
          <w:t>) load did not a</w:t>
        </w:r>
      </w:ins>
      <w:del w:id="1894" w:author="Maital Neta [2]" w:date="2020-02-21T11:54:00Z">
        <w:r w:rsidRPr="00B25EE8" w:rsidDel="001C7D3A">
          <w:delText>the e</w:delText>
        </w:r>
      </w:del>
      <w:r w:rsidRPr="00B25EE8">
        <w:t>ffect</w:t>
      </w:r>
      <w:del w:id="1895" w:author="Maital Neta [2]" w:date="2020-02-21T11:54:00Z">
        <w:r w:rsidRPr="00B25EE8" w:rsidDel="001C7D3A">
          <w:delText>s</w:delText>
        </w:r>
      </w:del>
      <w:r w:rsidRPr="00B25EE8">
        <w:t xml:space="preserve"> </w:t>
      </w:r>
      <w:del w:id="1896" w:author="Maital Neta [2]" w:date="2020-02-21T11:54:00Z">
        <w:r w:rsidRPr="00B25EE8" w:rsidDel="001C7D3A">
          <w:delText xml:space="preserve">of cognitive load on </w:delText>
        </w:r>
      </w:del>
      <w:r w:rsidRPr="00B25EE8">
        <w:t xml:space="preserve">valence bias (Mattek et al., 2016), </w:t>
      </w:r>
      <w:r w:rsidR="00883A9D">
        <w:t xml:space="preserve">and </w:t>
      </w:r>
      <w:r w:rsidRPr="00B25EE8">
        <w:t xml:space="preserve">aligns with literature demonstrating that the emotional properties of </w:t>
      </w:r>
      <w:r w:rsidR="00883A9D">
        <w:t>cognitively demanding</w:t>
      </w:r>
      <w:r w:rsidRPr="00B25EE8">
        <w:t xml:space="preserve"> task</w:t>
      </w:r>
      <w:r w:rsidR="00883A9D">
        <w:t>s</w:t>
      </w:r>
      <w:r w:rsidRPr="00B25EE8">
        <w:t xml:space="preserve"> </w:t>
      </w:r>
      <w:del w:id="1897" w:author="Maital Neta [2]" w:date="2020-02-21T11:55:00Z">
        <w:r w:rsidRPr="00B25EE8" w:rsidDel="0008172A">
          <w:delText>affect</w:delText>
        </w:r>
        <w:r w:rsidR="00411C18" w:rsidDel="0008172A">
          <w:delText xml:space="preserve"> </w:delText>
        </w:r>
      </w:del>
      <w:ins w:id="1898" w:author="Maital Neta [2]" w:date="2020-02-21T11:55:00Z">
        <w:r w:rsidR="0008172A">
          <w:t xml:space="preserve">impact </w:t>
        </w:r>
      </w:ins>
      <w:r w:rsidR="00411C18">
        <w:t>both</w:t>
      </w:r>
      <w:r w:rsidRPr="00B25EE8">
        <w:t xml:space="preserve"> </w:t>
      </w:r>
      <w:del w:id="1899" w:author="Maital Neta [2]" w:date="2020-02-21T11:55:00Z">
        <w:r w:rsidRPr="00B25EE8" w:rsidDel="0008172A">
          <w:delText xml:space="preserve">task </w:delText>
        </w:r>
      </w:del>
      <w:ins w:id="1900" w:author="Maital Neta [2]" w:date="2020-02-21T11:55:00Z">
        <w:r w:rsidR="0008172A">
          <w:t>behaviora</w:t>
        </w:r>
      </w:ins>
      <w:ins w:id="1901" w:author="Maital Neta [2]" w:date="2020-02-21T11:56:00Z">
        <w:r w:rsidR="0008172A">
          <w:t>l</w:t>
        </w:r>
      </w:ins>
      <w:ins w:id="1902" w:author="Maital Neta [2]" w:date="2020-02-21T11:55:00Z">
        <w:r w:rsidR="0008172A">
          <w:t xml:space="preserve"> and neur</w:t>
        </w:r>
      </w:ins>
      <w:ins w:id="1903" w:author="Maital Neta [2]" w:date="2020-02-21T11:56:00Z">
        <w:r w:rsidR="0008172A">
          <w:t>al</w:t>
        </w:r>
      </w:ins>
      <w:ins w:id="1904" w:author="Maital Neta [2]" w:date="2020-02-21T11:55:00Z">
        <w:r w:rsidR="0008172A" w:rsidRPr="00B25EE8">
          <w:t xml:space="preserve"> </w:t>
        </w:r>
      </w:ins>
      <w:del w:id="1905" w:author="Maital Neta [2]" w:date="2020-02-21T11:56:00Z">
        <w:r w:rsidRPr="00B25EE8" w:rsidDel="0008172A">
          <w:delText xml:space="preserve">performance </w:delText>
        </w:r>
        <w:r w:rsidR="00411C18" w:rsidDel="0008172A">
          <w:delText>and the neural systems engaged</w:delText>
        </w:r>
      </w:del>
      <w:ins w:id="1906" w:author="Maital Neta [2]" w:date="2020-02-21T11:56:00Z">
        <w:r w:rsidR="0008172A">
          <w:t>responses</w:t>
        </w:r>
      </w:ins>
      <w:r w:rsidR="00411C18">
        <w:t xml:space="preserve"> during </w:t>
      </w:r>
      <w:ins w:id="1907" w:author="Maital Neta [2]" w:date="2020-02-21T11:56:00Z">
        <w:r w:rsidR="0008172A">
          <w:t xml:space="preserve">those </w:t>
        </w:r>
      </w:ins>
      <w:r w:rsidR="00411C18">
        <w:t xml:space="preserve">tasks </w:t>
      </w:r>
      <w:r w:rsidRPr="00B25EE8">
        <w:t>(Egner et al., 200</w:t>
      </w:r>
      <w:r w:rsidR="00704CDD">
        <w:t>8</w:t>
      </w:r>
      <w:r w:rsidRPr="00B25EE8">
        <w:t xml:space="preserve">). We also found evidence that </w:t>
      </w:r>
      <w:del w:id="1908" w:author="Maital Neta [2]" w:date="2020-02-21T11:56:00Z">
        <w:r w:rsidR="00411C18" w:rsidDel="0008172A">
          <w:delText>maximum deviations</w:delText>
        </w:r>
      </w:del>
      <w:ins w:id="1909" w:author="Maital Neta [2]" w:date="2020-02-21T11:56:00Z">
        <w:r w:rsidR="0008172A">
          <w:t>response trajectories</w:t>
        </w:r>
      </w:ins>
      <w:r w:rsidRPr="00B25EE8">
        <w:t xml:space="preserve"> </w:t>
      </w:r>
      <w:del w:id="1910" w:author="Nicholas Harp" w:date="2020-01-16T17:42:00Z">
        <w:r w:rsidRPr="00B25EE8" w:rsidDel="00A6447A">
          <w:delText>were larger during high cognitive load</w:delText>
        </w:r>
      </w:del>
      <w:ins w:id="1911" w:author="Nicholas Harp" w:date="2020-01-16T17:42:00Z">
        <w:del w:id="1912" w:author="Maital Neta [2]" w:date="2020-02-21T11:57:00Z">
          <w:r w:rsidR="00A6447A" w:rsidDel="0008172A">
            <w:delText xml:space="preserve">varied across the working memory conditions and </w:delText>
          </w:r>
        </w:del>
      </w:ins>
      <w:del w:id="1913" w:author="Maital Neta [2]" w:date="2020-02-21T11:57:00Z">
        <w:r w:rsidRPr="00B25EE8" w:rsidDel="0008172A">
          <w:delText>,</w:delText>
        </w:r>
      </w:del>
      <w:ins w:id="1914" w:author="Nicholas Harp" w:date="2020-01-16T17:43:00Z">
        <w:del w:id="1915" w:author="Maital Neta [2]" w:date="2020-02-21T11:57:00Z">
          <w:r w:rsidR="00A6447A" w:rsidDel="0008172A">
            <w:delText>subjective</w:delText>
          </w:r>
        </w:del>
      </w:ins>
      <w:ins w:id="1916" w:author="Maital Neta [2]" w:date="2020-02-21T11:57:00Z">
        <w:r w:rsidR="0008172A">
          <w:t xml:space="preserve">were modulated by cognitive load </w:t>
        </w:r>
        <w:del w:id="1917" w:author="Nicholas Harp" w:date="2020-02-25T14:09:00Z">
          <w:r w:rsidR="0008172A" w:rsidDel="00C45C4B">
            <w:delText xml:space="preserve">also </w:delText>
          </w:r>
        </w:del>
        <w:r w:rsidR="0008172A">
          <w:t xml:space="preserve">as a function of </w:t>
        </w:r>
        <w:del w:id="1918" w:author="Nicholas Harp" w:date="2020-02-25T14:09:00Z">
          <w:r w:rsidR="0008172A" w:rsidDel="00C45C4B">
            <w:delText xml:space="preserve">the </w:delText>
          </w:r>
        </w:del>
        <w:r w:rsidR="0008172A">
          <w:t>trial-by-trial</w:t>
        </w:r>
      </w:ins>
      <w:ins w:id="1919" w:author="Nicholas Harp" w:date="2020-01-16T17:43:00Z">
        <w:r w:rsidR="00A6447A">
          <w:t xml:space="preserve"> ratings</w:t>
        </w:r>
      </w:ins>
      <w:del w:id="1920" w:author="Nicholas Harp" w:date="2020-01-16T17:42:00Z">
        <w:r w:rsidRPr="00B25EE8" w:rsidDel="00A6447A">
          <w:delText xml:space="preserve"> suggesting that response competition increased with the cognitive demands of the task</w:delText>
        </w:r>
      </w:del>
      <w:r w:rsidRPr="00B25EE8">
        <w:t xml:space="preserve">. </w:t>
      </w:r>
      <w:ins w:id="1921" w:author="Maital Neta [2]" w:date="2020-02-21T11:57:00Z">
        <w:r w:rsidR="0008172A">
          <w:t xml:space="preserve">Specifically, </w:t>
        </w:r>
      </w:ins>
      <w:del w:id="1922" w:author="Nicholas Harp" w:date="2020-01-17T10:11:00Z">
        <w:r w:rsidRPr="00B25EE8" w:rsidDel="00CC2579">
          <w:delText>Th</w:delText>
        </w:r>
      </w:del>
      <w:del w:id="1923" w:author="Nicholas Harp" w:date="2020-01-16T17:43:00Z">
        <w:r w:rsidRPr="00B25EE8" w:rsidDel="00A6447A">
          <w:delText>is</w:delText>
        </w:r>
      </w:del>
      <w:del w:id="1924" w:author="Nicholas Harp" w:date="2020-01-17T10:09:00Z">
        <w:r w:rsidRPr="00B25EE8" w:rsidDel="00CC2579">
          <w:delText xml:space="preserve"> effect of </w:delText>
        </w:r>
      </w:del>
      <w:del w:id="1925" w:author="Nicholas Harp" w:date="2020-01-17T10:11:00Z">
        <w:r w:rsidRPr="00B25EE8" w:rsidDel="00CC2579">
          <w:delText xml:space="preserve">increased response competition </w:delText>
        </w:r>
      </w:del>
      <w:ins w:id="1926" w:author="Nicholas Harp" w:date="2020-01-17T10:12:00Z">
        <w:del w:id="1927" w:author="Maital Neta [2]" w:date="2020-02-21T11:57:00Z">
          <w:r w:rsidR="00CC2579" w:rsidDel="0008172A">
            <w:delText>P</w:delText>
          </w:r>
        </w:del>
      </w:ins>
      <w:ins w:id="1928" w:author="Maital Neta [2]" w:date="2020-02-21T11:57:00Z">
        <w:r w:rsidR="0008172A">
          <w:t>p</w:t>
        </w:r>
      </w:ins>
      <w:ins w:id="1929" w:author="Nicholas Harp" w:date="2020-01-17T10:12:00Z">
        <w:r w:rsidR="00CC2579">
          <w:t xml:space="preserve">revious work has shown that </w:t>
        </w:r>
        <w:del w:id="1930" w:author="Maital Neta [2]" w:date="2020-02-21T11:58:00Z">
          <w:r w:rsidR="00CC2579" w:rsidDel="0008172A">
            <w:delText>negative</w:delText>
          </w:r>
        </w:del>
      </w:ins>
      <w:ins w:id="1931" w:author="Maital Neta [2]" w:date="2020-02-21T11:58:00Z">
        <w:r w:rsidR="0008172A">
          <w:t>positive</w:t>
        </w:r>
      </w:ins>
      <w:ins w:id="1932" w:author="Nicholas Harp" w:date="2020-01-17T10:12:00Z">
        <w:r w:rsidR="00CC2579">
          <w:t xml:space="preserve"> </w:t>
        </w:r>
        <w:del w:id="1933" w:author="Maital Neta [2]" w:date="2020-02-21T11:58:00Z">
          <w:r w:rsidR="00CC2579" w:rsidDel="0008172A">
            <w:delText>interpretations</w:delText>
          </w:r>
        </w:del>
      </w:ins>
      <w:ins w:id="1934" w:author="Maital Neta [2]" w:date="2020-02-21T11:58:00Z">
        <w:r w:rsidR="0008172A">
          <w:t xml:space="preserve">ratings </w:t>
        </w:r>
      </w:ins>
      <w:ins w:id="1935" w:author="Maital Neta [2]" w:date="2020-02-21T11:59:00Z">
        <w:r w:rsidR="0008172A">
          <w:t xml:space="preserve">of surprised faces </w:t>
        </w:r>
      </w:ins>
      <w:ins w:id="1936" w:author="Maital Neta [2]" w:date="2020-02-21T11:58:00Z">
        <w:r w:rsidR="0008172A">
          <w:t>are associate</w:t>
        </w:r>
      </w:ins>
      <w:ins w:id="1937" w:author="Maital Neta [2]" w:date="2020-02-21T11:59:00Z">
        <w:r w:rsidR="0008172A">
          <w:t xml:space="preserve">d with greater response competition (i.e., less direct trajectories) than negative ratings </w:t>
        </w:r>
      </w:ins>
      <w:ins w:id="1938" w:author="Nicholas Harp" w:date="2020-01-17T10:12:00Z">
        <w:del w:id="1939" w:author="Maital Neta [2]" w:date="2020-02-21T11:59:00Z">
          <w:r w:rsidR="00CC2579" w:rsidDel="0008172A">
            <w:delText xml:space="preserve"> of ambiguous facial expressions are more direct than positive interpretations </w:delText>
          </w:r>
        </w:del>
        <w:r w:rsidR="00CC2579">
          <w:t>(Brown et a</w:t>
        </w:r>
      </w:ins>
      <w:ins w:id="1940" w:author="Nicholas Harp" w:date="2020-01-17T10:13:00Z">
        <w:r w:rsidR="00CC2579">
          <w:t>l., 2017)</w:t>
        </w:r>
      </w:ins>
      <w:ins w:id="1941" w:author="Nicholas Harp" w:date="2020-01-17T10:12:00Z">
        <w:r w:rsidR="00CC2579">
          <w:t xml:space="preserve">, and here we demonstrate that this difference is mitigated under high cognitive load. </w:t>
        </w:r>
      </w:ins>
      <w:ins w:id="1942" w:author="Maital Neta [2]" w:date="2020-02-21T11:59:00Z">
        <w:r w:rsidR="0008172A">
          <w:t xml:space="preserve">In other words, </w:t>
        </w:r>
      </w:ins>
      <w:ins w:id="1943" w:author="Maital Neta [2]" w:date="2020-02-21T12:03:00Z">
        <w:r w:rsidR="009F5F90">
          <w:t xml:space="preserve">negative ratings were associated with increased response competition under high load compared to low load, resulting in similar competition for positive and negative trials under high load. </w:t>
        </w:r>
      </w:ins>
      <w:commentRangeStart w:id="1944"/>
      <w:r w:rsidR="00CC2579">
        <w:t xml:space="preserve">This </w:t>
      </w:r>
      <w:r w:rsidRPr="00B25EE8">
        <w:t>parallels other work s</w:t>
      </w:r>
      <w:r w:rsidR="00CC2579">
        <w:t>howing</w:t>
      </w:r>
      <w:r w:rsidRPr="00B25EE8">
        <w:t xml:space="preserve"> that high </w:t>
      </w:r>
      <w:commentRangeStart w:id="1945"/>
      <w:commentRangeStart w:id="1946"/>
      <w:r w:rsidRPr="00B25EE8">
        <w:t xml:space="preserve">cognitive </w:t>
      </w:r>
      <w:commentRangeEnd w:id="1945"/>
      <w:r w:rsidR="009F5F90">
        <w:rPr>
          <w:rStyle w:val="CommentReference"/>
          <w:rFonts w:asciiTheme="minorHAnsi" w:hAnsiTheme="minorHAnsi"/>
        </w:rPr>
        <w:commentReference w:id="1945"/>
      </w:r>
      <w:commentRangeEnd w:id="1946"/>
      <w:r w:rsidR="00C45C4B">
        <w:rPr>
          <w:rStyle w:val="CommentReference"/>
          <w:rFonts w:asciiTheme="minorHAnsi" w:hAnsiTheme="minorHAnsi"/>
        </w:rPr>
        <w:commentReference w:id="1946"/>
      </w:r>
      <w:r w:rsidRPr="00B25EE8">
        <w:t>load increases distractor processing (Lavie</w:t>
      </w:r>
      <w:r w:rsidR="00704CDD">
        <w:t xml:space="preserve"> &amp; De Fockert</w:t>
      </w:r>
      <w:r w:rsidRPr="00B25EE8">
        <w:t>, 2005)</w:t>
      </w:r>
      <w:r w:rsidR="00E7696F">
        <w:t xml:space="preserve"> and </w:t>
      </w:r>
      <w:del w:id="1947" w:author="Maital Neta [2]" w:date="2020-02-21T12:05:00Z">
        <w:r w:rsidR="00E7696F" w:rsidDel="000C1316">
          <w:delText xml:space="preserve">that increased cognitive control demands (i.e., incongruent trials within a Stroop task) </w:delText>
        </w:r>
        <w:r w:rsidR="004963AE" w:rsidDel="000C1316">
          <w:delText xml:space="preserve">increase </w:delText>
        </w:r>
      </w:del>
      <w:r w:rsidR="004963AE">
        <w:t>response competition measured with mouse-based response trajectories</w:t>
      </w:r>
      <w:r w:rsidR="00E7696F">
        <w:t xml:space="preserve"> (Bundt, Ruitenberg, Abrahamse, &amp; Notebaert, 2018)</w:t>
      </w:r>
      <w:del w:id="1948" w:author="Nicholas Harp" w:date="2020-02-13T11:46:00Z">
        <w:r w:rsidRPr="00B25EE8" w:rsidDel="00765CC1">
          <w:delText>.</w:delText>
        </w:r>
      </w:del>
      <w:ins w:id="1949" w:author="Nicholas Harp" w:date="2020-01-17T10:16:00Z">
        <w:r w:rsidR="00EF5531">
          <w:t>.</w:t>
        </w:r>
      </w:ins>
      <w:r w:rsidRPr="00B25EE8">
        <w:t xml:space="preserve"> </w:t>
      </w:r>
      <w:commentRangeEnd w:id="1944"/>
      <w:r w:rsidR="00A9633D">
        <w:rPr>
          <w:rStyle w:val="CommentReference"/>
          <w:rFonts w:asciiTheme="minorHAnsi" w:hAnsiTheme="minorHAnsi"/>
        </w:rPr>
        <w:commentReference w:id="1944"/>
      </w:r>
      <w:r w:rsidRPr="00B25EE8">
        <w:t>We discuss these results in the context of the initial negativity hypothesis below.</w:t>
      </w:r>
    </w:p>
    <w:p w14:paraId="1A93A2AE" w14:textId="65416ED0" w:rsidR="00F80A18" w:rsidRPr="00F80A18" w:rsidRDefault="00F80A18" w:rsidP="00890073">
      <w:pPr>
        <w:pStyle w:val="BodyText"/>
        <w:ind w:firstLine="0"/>
        <w:jc w:val="both"/>
        <w:rPr>
          <w:b/>
          <w:bCs/>
        </w:rPr>
      </w:pPr>
      <w:r>
        <w:rPr>
          <w:b/>
          <w:bCs/>
        </w:rPr>
        <w:t>Domain-specific effects</w:t>
      </w:r>
    </w:p>
    <w:p w14:paraId="7F8268EC" w14:textId="00A4CED5" w:rsidR="00E01218" w:rsidRDefault="002A175A" w:rsidP="00717A6E">
      <w:pPr>
        <w:pStyle w:val="BodyText"/>
        <w:rPr>
          <w:ins w:id="1950" w:author="Nicholas Harp" w:date="2020-01-16T13:24:00Z"/>
        </w:rPr>
      </w:pPr>
      <w:r w:rsidRPr="00890073">
        <w:tab/>
        <w:t>The in</w:t>
      </w:r>
      <w:ins w:id="1951" w:author="Nicholas Harp" w:date="2020-01-30T10:21:00Z">
        <w:r w:rsidR="003F0B6E">
          <w:t>i</w:t>
        </w:r>
      </w:ins>
      <w:r w:rsidRPr="00890073">
        <w:t xml:space="preserve">tial negativity hypothesis posits that positive interpretations of ambiguous stimuli </w:t>
      </w:r>
      <w:r w:rsidR="00AE153F">
        <w:t>rely on</w:t>
      </w:r>
      <w:r w:rsidRPr="00890073">
        <w:t xml:space="preserve"> regulatory resources </w:t>
      </w:r>
      <w:ins w:id="1952" w:author="Nicholas Harp" w:date="2020-03-02T16:22:00Z">
        <w:r w:rsidR="00AB6AF4">
          <w:t xml:space="preserve">to override an initial negativity </w:t>
        </w:r>
      </w:ins>
      <w:r w:rsidRPr="00890073">
        <w:t>(Neta et al., 2009; Petro et al., 20</w:t>
      </w:r>
      <w:r w:rsidR="00110A99">
        <w:t>18</w:t>
      </w:r>
      <w:r w:rsidRPr="00890073">
        <w:t xml:space="preserve">). We used a </w:t>
      </w:r>
      <w:r w:rsidR="00AE153F">
        <w:t xml:space="preserve">standard </w:t>
      </w:r>
      <w:r w:rsidRPr="00890073">
        <w:t xml:space="preserve">working memory paradigm (Ahmed, 2018; Burnham, 2010; Lavie &amp; De Fockert, 2005) to induce high cognitive load with either emotional or non-emotional properties </w:t>
      </w:r>
      <w:r w:rsidRPr="00890073">
        <w:lastRenderedPageBreak/>
        <w:t xml:space="preserve">while participants made valence judgments of surprised facial expressions. </w:t>
      </w:r>
      <w:ins w:id="1953" w:author="Nicholas Harp" w:date="2020-01-17T10:32:00Z">
        <w:r w:rsidR="00DE1DEE">
          <w:t>As expected, p</w:t>
        </w:r>
      </w:ins>
      <w:del w:id="1954" w:author="Nicholas Harp" w:date="2020-01-17T10:32:00Z">
        <w:r w:rsidRPr="00890073" w:rsidDel="00DE1DEE">
          <w:delText>P</w:delText>
        </w:r>
      </w:del>
      <w:r w:rsidRPr="00890073">
        <w:t xml:space="preserve">articipants interpreted surprise as more negative during </w:t>
      </w:r>
      <w:del w:id="1955" w:author="Maital Neta [2]" w:date="2020-02-21T12:07:00Z">
        <w:r w:rsidRPr="00890073" w:rsidDel="00FB1EE4">
          <w:delText xml:space="preserve">cognitive </w:delText>
        </w:r>
      </w:del>
      <w:ins w:id="1956" w:author="Maital Neta [2]" w:date="2020-02-21T12:07:00Z">
        <w:r w:rsidR="00FB1EE4">
          <w:t>emotional</w:t>
        </w:r>
        <w:r w:rsidR="00FB1EE4" w:rsidRPr="00890073">
          <w:t xml:space="preserve"> </w:t>
        </w:r>
      </w:ins>
      <w:r w:rsidRPr="00890073">
        <w:t xml:space="preserve">loads </w:t>
      </w:r>
      <w:del w:id="1957" w:author="Maital Neta [2]" w:date="2020-02-21T12:07:00Z">
        <w:r w:rsidRPr="00890073" w:rsidDel="00FB1EE4">
          <w:delText>with emotional properties</w:delText>
        </w:r>
      </w:del>
      <w:ins w:id="1958" w:author="Maital Neta [2]" w:date="2020-02-21T12:07:00Z">
        <w:r w:rsidR="00FB1EE4">
          <w:t>(i.e., when the emotional resources likely required for a positive interpretation are bei</w:t>
        </w:r>
      </w:ins>
      <w:ins w:id="1959" w:author="Maital Neta [2]" w:date="2020-02-21T12:08:00Z">
        <w:r w:rsidR="00FB1EE4">
          <w:t>ng taxed)</w:t>
        </w:r>
      </w:ins>
      <w:del w:id="1960" w:author="Maital Neta [2]" w:date="2020-02-21T12:08:00Z">
        <w:r w:rsidRPr="00890073" w:rsidDel="00FB1EE4">
          <w:delText>, suggesting that these loads specifically taxed the resources required for positive interpretations of ambiguity</w:delText>
        </w:r>
      </w:del>
      <w:r w:rsidRPr="00890073">
        <w:t xml:space="preserve">. </w:t>
      </w:r>
      <w:ins w:id="1961" w:author="Nicholas Harp" w:date="2020-02-13T11:48:00Z">
        <w:r w:rsidR="00845388">
          <w:t xml:space="preserve">In other words, working memory </w:t>
        </w:r>
      </w:ins>
      <w:ins w:id="1962" w:author="Nicholas Harp" w:date="2020-02-13T11:49:00Z">
        <w:r w:rsidR="00845388">
          <w:t xml:space="preserve">loads with emotional properties interfered with subjective interpretations of emotional ambiguity, most likely due </w:t>
        </w:r>
      </w:ins>
      <w:ins w:id="1963" w:author="Maital Neta [2]" w:date="2020-02-21T12:08:00Z">
        <w:r w:rsidR="00FB1EE4">
          <w:t xml:space="preserve">to a </w:t>
        </w:r>
      </w:ins>
      <w:ins w:id="1964" w:author="Nicholas Harp" w:date="2020-02-13T11:49:00Z">
        <w:r w:rsidR="00845388">
          <w:t xml:space="preserve">reliance on </w:t>
        </w:r>
        <w:del w:id="1965" w:author="Maital Neta [2]" w:date="2020-02-21T12:08:00Z">
          <w:r w:rsidR="00845388" w:rsidDel="00FB1EE4">
            <w:delText>a similar</w:delText>
          </w:r>
        </w:del>
      </w:ins>
      <w:ins w:id="1966" w:author="Maital Neta [2]" w:date="2020-02-21T12:08:00Z">
        <w:r w:rsidR="00FB1EE4">
          <w:t>overlapping</w:t>
        </w:r>
      </w:ins>
      <w:ins w:id="1967" w:author="Nicholas Harp" w:date="2020-02-13T11:49:00Z">
        <w:r w:rsidR="00845388">
          <w:t xml:space="preserve"> domain-specific </w:t>
        </w:r>
        <w:del w:id="1968" w:author="Maital Neta [2]" w:date="2020-02-21T12:09:00Z">
          <w:r w:rsidR="00845388" w:rsidDel="00FB1EE4">
            <w:delText>process</w:delText>
          </w:r>
        </w:del>
      </w:ins>
      <w:ins w:id="1969" w:author="Maital Neta [2]" w:date="2020-02-21T12:09:00Z">
        <w:r w:rsidR="00FB1EE4">
          <w:t>resources</w:t>
        </w:r>
      </w:ins>
      <w:ins w:id="1970" w:author="Nicholas Harp" w:date="2020-02-13T11:49:00Z">
        <w:del w:id="1971" w:author="Maital Neta [2]" w:date="2020-02-21T12:09:00Z">
          <w:r w:rsidR="00845388" w:rsidDel="00FB1EE4">
            <w:delText xml:space="preserve"> (i.e., assessing emotional images)</w:delText>
          </w:r>
        </w:del>
        <w:r w:rsidR="00845388">
          <w:t xml:space="preserve">. </w:t>
        </w:r>
      </w:ins>
      <w:del w:id="1972" w:author="Nicholas Harp" w:date="2020-01-17T10:32:00Z">
        <w:r w:rsidRPr="00890073" w:rsidDel="00DE1DEE">
          <w:delText>T</w:delText>
        </w:r>
      </w:del>
      <w:del w:id="1973" w:author="Nicholas Harp" w:date="2020-02-13T11:48:00Z">
        <w:r w:rsidRPr="00890073" w:rsidDel="00803BA6">
          <w:delText>here was no effect of high cognitive load</w:delText>
        </w:r>
        <w:r w:rsidR="00E00E4F" w:rsidDel="00803BA6">
          <w:delText xml:space="preserve"> </w:delText>
        </w:r>
        <w:r w:rsidR="00C75F60" w:rsidDel="00803BA6">
          <w:delText xml:space="preserve">on </w:delText>
        </w:r>
        <w:r w:rsidR="00E00E4F" w:rsidDel="00803BA6">
          <w:delText>subjective interpretations</w:delText>
        </w:r>
        <w:r w:rsidRPr="00890073" w:rsidDel="00803BA6">
          <w:delText xml:space="preserve">, </w:delText>
        </w:r>
      </w:del>
      <w:del w:id="1974" w:author="Nicholas Harp" w:date="2020-01-17T10:32:00Z">
        <w:r w:rsidRPr="00890073" w:rsidDel="00DE1DEE">
          <w:delText xml:space="preserve">providing a conceptual replication of previous work (Mattek et al., 2016). </w:delText>
        </w:r>
      </w:del>
      <w:del w:id="1975" w:author="Nicholas Harp" w:date="2020-01-17T10:28:00Z">
        <w:r w:rsidR="00C75F60" w:rsidDel="00DE1DEE">
          <w:delText>Notably, this was true for both</w:delText>
        </w:r>
        <w:r w:rsidR="00F9524C" w:rsidDel="00DE1DEE">
          <w:delText xml:space="preserve"> low and high</w:delText>
        </w:r>
        <w:r w:rsidR="00C75F60" w:rsidDel="00DE1DEE">
          <w:delText xml:space="preserve"> </w:delText>
        </w:r>
        <w:r w:rsidR="00E00E4F" w:rsidDel="00DE1DEE">
          <w:delText xml:space="preserve">cognitive </w:delText>
        </w:r>
        <w:r w:rsidR="00C75F60" w:rsidDel="00DE1DEE">
          <w:delText>load, suggesting</w:delText>
        </w:r>
      </w:del>
      <w:ins w:id="1976" w:author="Nicholas Harp" w:date="2020-02-13T11:48:00Z">
        <w:del w:id="1977" w:author="Maital Neta [2]" w:date="2020-02-21T12:09:00Z">
          <w:r w:rsidR="00803BA6" w:rsidDel="00FB1EE4">
            <w:delText>T</w:delText>
          </w:r>
        </w:del>
      </w:ins>
      <w:ins w:id="1978" w:author="Nicholas Harp" w:date="2020-01-17T10:28:00Z">
        <w:del w:id="1979" w:author="Maital Neta [2]" w:date="2020-02-21T12:09:00Z">
          <w:r w:rsidR="00DE1DEE" w:rsidDel="00FB1EE4">
            <w:delText xml:space="preserve">hese </w:delText>
          </w:r>
        </w:del>
      </w:ins>
      <w:ins w:id="1980" w:author="Nicholas Harp" w:date="2020-01-17T10:29:00Z">
        <w:del w:id="1981" w:author="Maital Neta [2]" w:date="2020-02-21T12:09:00Z">
          <w:r w:rsidR="00DE1DEE" w:rsidDel="00FB1EE4">
            <w:delText>results show</w:delText>
          </w:r>
        </w:del>
      </w:ins>
      <w:del w:id="1982" w:author="Maital Neta [2]" w:date="2020-02-21T12:09:00Z">
        <w:r w:rsidR="00C75F60" w:rsidDel="00FB1EE4">
          <w:delText xml:space="preserve"> that domain-specificity of cognitive load</w:delText>
        </w:r>
      </w:del>
      <w:ins w:id="1983" w:author="Nicholas Harp" w:date="2020-01-30T10:17:00Z">
        <w:del w:id="1984" w:author="Maital Neta [2]" w:date="2020-02-21T12:09:00Z">
          <w:r w:rsidR="005A1954" w:rsidDel="00FB1EE4">
            <w:delText>emotional content</w:delText>
          </w:r>
        </w:del>
      </w:ins>
      <w:del w:id="1985" w:author="Maital Neta [2]" w:date="2020-02-21T12:09:00Z">
        <w:r w:rsidR="00C75F60" w:rsidDel="00FB1EE4">
          <w:delText xml:space="preserve"> matters more than the load demands</w:delText>
        </w:r>
        <w:r w:rsidR="00F9524C" w:rsidDel="00FB1EE4">
          <w:delText xml:space="preserve"> for altering </w:delText>
        </w:r>
      </w:del>
      <w:ins w:id="1986" w:author="Nicholas Harp" w:date="2020-01-17T10:31:00Z">
        <w:del w:id="1987" w:author="Maital Neta [2]" w:date="2020-02-21T12:09:00Z">
          <w:r w:rsidR="00DE1DEE" w:rsidDel="00FB1EE4">
            <w:delText xml:space="preserve">subjective </w:delText>
          </w:r>
        </w:del>
      </w:ins>
      <w:del w:id="1988" w:author="Maital Neta [2]" w:date="2020-02-21T12:09:00Z">
        <w:r w:rsidR="00F9524C" w:rsidDel="00FB1EE4">
          <w:delText>interpretations of ambiguity</w:delText>
        </w:r>
      </w:del>
      <w:ins w:id="1989" w:author="Nicholas Harp" w:date="2020-02-13T11:49:00Z">
        <w:del w:id="1990" w:author="Maital Neta [2]" w:date="2020-02-21T12:09:00Z">
          <w:r w:rsidR="00845388" w:rsidDel="00FB1EE4">
            <w:delText>, and</w:delText>
          </w:r>
        </w:del>
      </w:ins>
      <w:ins w:id="1991" w:author="Maital Neta [2]" w:date="2020-02-21T12:09:00Z">
        <w:r w:rsidR="00FB1EE4">
          <w:t xml:space="preserve">These findings </w:t>
        </w:r>
      </w:ins>
      <w:ins w:id="1992" w:author="Nicholas Harp" w:date="2020-02-13T11:49:00Z">
        <w:del w:id="1993" w:author="Maital Neta [2]" w:date="2020-02-21T12:09:00Z">
          <w:r w:rsidR="00845388" w:rsidDel="00FB1EE4">
            <w:delText xml:space="preserve"> </w:delText>
          </w:r>
        </w:del>
      </w:ins>
      <w:ins w:id="1994" w:author="Nicholas Harp" w:date="2020-02-13T11:50:00Z">
        <w:r w:rsidR="00845388">
          <w:t xml:space="preserve">provide further </w:t>
        </w:r>
        <w:del w:id="1995" w:author="Maital Neta [2]" w:date="2020-02-21T12:09:00Z">
          <w:r w:rsidR="00845388" w:rsidDel="00FB1EE4">
            <w:delText>evidence</w:delText>
          </w:r>
        </w:del>
      </w:ins>
      <w:ins w:id="1996" w:author="Maital Neta [2]" w:date="2020-02-21T12:09:00Z">
        <w:r w:rsidR="00FB1EE4">
          <w:t xml:space="preserve">insight into </w:t>
        </w:r>
      </w:ins>
      <w:ins w:id="1997" w:author="Maital Neta [2]" w:date="2020-02-21T12:11:00Z">
        <w:r w:rsidR="00FB1EE4">
          <w:t>previous findings that</w:t>
        </w:r>
      </w:ins>
      <w:ins w:id="1998" w:author="Maital Neta [2]" w:date="2020-02-21T12:10:00Z">
        <w:r w:rsidR="00FB1EE4">
          <w:t xml:space="preserve"> demonstrated that </w:t>
        </w:r>
        <w:del w:id="1999" w:author="Nicholas Harp" w:date="2020-02-27T08:52:00Z">
          <w:r w:rsidR="00FB1EE4" w:rsidDel="00977B07">
            <w:delText>cognitive</w:delText>
          </w:r>
        </w:del>
      </w:ins>
      <w:ins w:id="2000" w:author="Nicholas Harp" w:date="2020-02-27T08:52:00Z">
        <w:r w:rsidR="00977B07">
          <w:t>non-emotional</w:t>
        </w:r>
      </w:ins>
      <w:ins w:id="2001" w:author="Maital Neta [2]" w:date="2020-02-21T12:10:00Z">
        <w:r w:rsidR="00FB1EE4">
          <w:t xml:space="preserve"> (</w:t>
        </w:r>
      </w:ins>
      <w:ins w:id="2002" w:author="Maital Neta [2]" w:date="2020-02-21T12:42:00Z">
        <w:r w:rsidR="005265CC">
          <w:t>numeric</w:t>
        </w:r>
      </w:ins>
      <w:ins w:id="2003" w:author="Maital Neta [2]" w:date="2020-02-21T12:10:00Z">
        <w:r w:rsidR="00FB1EE4">
          <w:t xml:space="preserve">) load does not appear to </w:t>
        </w:r>
      </w:ins>
      <w:ins w:id="2004" w:author="Maital Neta [2]" w:date="2020-02-21T12:11:00Z">
        <w:r w:rsidR="00FB1EE4">
          <w:t>affect</w:t>
        </w:r>
      </w:ins>
      <w:ins w:id="2005" w:author="Maital Neta [2]" w:date="2020-02-21T12:10:00Z">
        <w:r w:rsidR="00FB1EE4">
          <w:t xml:space="preserve"> ratings of surprised faces</w:t>
        </w:r>
      </w:ins>
      <w:ins w:id="2006" w:author="Nicholas Harp" w:date="2020-02-13T11:50:00Z">
        <w:r w:rsidR="00845388">
          <w:t xml:space="preserve"> </w:t>
        </w:r>
      </w:ins>
      <w:ins w:id="2007" w:author="Nicholas Harp" w:date="2020-02-13T11:49:00Z">
        <w:del w:id="2008" w:author="Maital Neta [2]" w:date="2020-02-21T12:10:00Z">
          <w:r w:rsidR="00845388" w:rsidDel="00FB1EE4">
            <w:delText>that load demands themsel</w:delText>
          </w:r>
        </w:del>
      </w:ins>
      <w:ins w:id="2009" w:author="Nicholas Harp" w:date="2020-02-13T11:50:00Z">
        <w:del w:id="2010" w:author="Maital Neta [2]" w:date="2020-02-21T12:10:00Z">
          <w:r w:rsidR="00845388" w:rsidDel="00FB1EE4">
            <w:delText xml:space="preserve">ves do not </w:delText>
          </w:r>
        </w:del>
        <w:r w:rsidR="00845388">
          <w:t>(Mattek et al., 2016)</w:t>
        </w:r>
      </w:ins>
      <w:r w:rsidR="00F9524C">
        <w:t>.</w:t>
      </w:r>
      <w:ins w:id="2011" w:author="Nicholas Harp" w:date="2020-01-17T10:37:00Z">
        <w:r w:rsidR="00B73BF9">
          <w:t xml:space="preserve"> </w:t>
        </w:r>
      </w:ins>
      <w:del w:id="2012" w:author="Nicholas Harp" w:date="2020-01-17T10:40:00Z">
        <w:r w:rsidR="00F9524C" w:rsidDel="004D2FFE">
          <w:delText xml:space="preserve"> </w:delText>
        </w:r>
      </w:del>
    </w:p>
    <w:p w14:paraId="44460866" w14:textId="1D259FF0" w:rsidR="00C059E6" w:rsidDel="0033729B" w:rsidRDefault="00FB1EE4" w:rsidP="00E00E4F">
      <w:pPr>
        <w:pStyle w:val="BodyText"/>
        <w:rPr>
          <w:del w:id="2013" w:author="Nicholas Harp" w:date="2020-01-16T13:24:00Z"/>
        </w:rPr>
      </w:pPr>
      <w:ins w:id="2014" w:author="Maital Neta [2]" w:date="2020-02-21T12:11:00Z">
        <w:r>
          <w:t>These findings are also consistent with p</w:t>
        </w:r>
      </w:ins>
    </w:p>
    <w:p w14:paraId="7966E653" w14:textId="56A3D44C" w:rsidR="00AB6AF4" w:rsidRDefault="00C619F8" w:rsidP="00AB6AF4">
      <w:pPr>
        <w:pStyle w:val="BodyText"/>
        <w:rPr>
          <w:ins w:id="2015" w:author="Nicholas Harp" w:date="2020-03-02T16:24:00Z"/>
        </w:rPr>
      </w:pPr>
      <w:del w:id="2016" w:author="Maital Neta [2]" w:date="2020-02-21T12:11:00Z">
        <w:r w:rsidDel="00FB1EE4">
          <w:delText>P</w:delText>
        </w:r>
      </w:del>
      <w:r w:rsidR="00110A99">
        <w:t xml:space="preserve">revious work </w:t>
      </w:r>
      <w:del w:id="2017" w:author="Maital Neta [2]" w:date="2020-02-21T12:11:00Z">
        <w:r w:rsidR="00110A99" w:rsidDel="00FB1EE4">
          <w:delText>supports the idea</w:delText>
        </w:r>
      </w:del>
      <w:ins w:id="2018" w:author="Maital Neta [2]" w:date="2020-02-21T12:11:00Z">
        <w:r w:rsidR="00FB1EE4">
          <w:t>showing</w:t>
        </w:r>
      </w:ins>
      <w:r w:rsidR="00110A99">
        <w:t xml:space="preserve"> </w:t>
      </w:r>
      <w:del w:id="2019" w:author="Nicholas Harp" w:date="2020-02-27T08:57:00Z">
        <w:r w:rsidR="00110A99" w:rsidDel="00977B07">
          <w:delText>th</w:delText>
        </w:r>
      </w:del>
      <w:ins w:id="2020" w:author="Nicholas Harp" w:date="2020-02-27T08:57:00Z">
        <w:r w:rsidR="00977B07">
          <w:t>recruitment of dissociable neural resources</w:t>
        </w:r>
      </w:ins>
      <w:ins w:id="2021" w:author="Nicholas Harp" w:date="2020-02-27T08:55:00Z">
        <w:r w:rsidR="00977B07">
          <w:t xml:space="preserve"> </w:t>
        </w:r>
      </w:ins>
      <w:del w:id="2022" w:author="Nicholas Harp" w:date="2020-02-27T08:55:00Z">
        <w:r w:rsidR="00110A99" w:rsidDel="00977B07">
          <w:delText>at emotional properties</w:delText>
        </w:r>
      </w:del>
      <w:ins w:id="2023" w:author="Nicholas Harp" w:date="2020-02-27T08:55:00Z">
        <w:r w:rsidR="00977B07">
          <w:t>for</w:t>
        </w:r>
      </w:ins>
      <w:del w:id="2024" w:author="Nicholas Harp" w:date="2020-02-27T08:55:00Z">
        <w:r w:rsidR="00110A99" w:rsidDel="00977B07">
          <w:delText xml:space="preserve"> </w:delText>
        </w:r>
      </w:del>
      <w:ins w:id="2025" w:author="Maital Neta [2]" w:date="2020-02-21T12:13:00Z">
        <w:del w:id="2026" w:author="Nicholas Harp" w:date="2020-02-27T08:55:00Z">
          <w:r w:rsidR="00811FC5" w:rsidDel="00977B07">
            <w:delText>of a</w:delText>
          </w:r>
        </w:del>
        <w:r w:rsidR="00811FC5">
          <w:t xml:space="preserve"> cognitively demanding task</w:t>
        </w:r>
      </w:ins>
      <w:ins w:id="2027" w:author="Nicholas Harp" w:date="2020-02-27T08:55:00Z">
        <w:r w:rsidR="00977B07">
          <w:t>s</w:t>
        </w:r>
      </w:ins>
      <w:ins w:id="2028" w:author="Nicholas Harp" w:date="2020-02-27T08:58:00Z">
        <w:r w:rsidR="00977B07">
          <w:t xml:space="preserve"> depending on the domain-specificity of the load</w:t>
        </w:r>
      </w:ins>
      <w:ins w:id="2029" w:author="Maital Neta [2]" w:date="2020-02-21T12:13:00Z">
        <w:del w:id="2030" w:author="Nicholas Harp" w:date="2020-02-27T08:58:00Z">
          <w:r w:rsidR="00811FC5" w:rsidDel="00977B07">
            <w:delText xml:space="preserve"> </w:delText>
          </w:r>
        </w:del>
        <w:del w:id="2031" w:author="Nicholas Harp" w:date="2020-02-25T14:18:00Z">
          <w:r w:rsidR="00811FC5" w:rsidDel="0067362A">
            <w:delText xml:space="preserve">that </w:delText>
          </w:r>
        </w:del>
        <w:del w:id="2032" w:author="Nicholas Harp" w:date="2020-02-27T08:58:00Z">
          <w:r w:rsidR="00811FC5" w:rsidDel="00977B07">
            <w:delText>deplete resources</w:delText>
          </w:r>
        </w:del>
      </w:ins>
      <w:ins w:id="2033" w:author="Maital Neta [2]" w:date="2020-02-21T12:14:00Z">
        <w:del w:id="2034" w:author="Nicholas Harp" w:date="2020-02-27T08:56:00Z">
          <w:r w:rsidR="00811FC5" w:rsidDel="00977B07">
            <w:delText xml:space="preserve"> required for concurrent</w:delText>
          </w:r>
        </w:del>
      </w:ins>
      <w:commentRangeStart w:id="2035"/>
      <w:commentRangeStart w:id="2036"/>
      <w:del w:id="2037" w:author="Nicholas Harp" w:date="2020-02-27T08:56:00Z">
        <w:r w:rsidDel="00977B07">
          <w:delText>of</w:delText>
        </w:r>
        <w:r w:rsidR="00110A99" w:rsidDel="00977B07">
          <w:delText xml:space="preserve"> tasks or stimuli </w:delText>
        </w:r>
        <w:r w:rsidR="009D7947" w:rsidDel="00977B07">
          <w:delText>recruit neural processes associated</w:delText>
        </w:r>
        <w:r w:rsidR="00110A99" w:rsidDel="00977B07">
          <w:delText xml:space="preserve"> with emotion processes</w:delText>
        </w:r>
      </w:del>
      <w:r>
        <w:t xml:space="preserve"> </w:t>
      </w:r>
      <w:commentRangeEnd w:id="2035"/>
      <w:r w:rsidR="00FB1EE4">
        <w:rPr>
          <w:rStyle w:val="CommentReference"/>
          <w:rFonts w:asciiTheme="minorHAnsi" w:hAnsiTheme="minorHAnsi"/>
        </w:rPr>
        <w:commentReference w:id="2035"/>
      </w:r>
      <w:commentRangeEnd w:id="2036"/>
      <w:r w:rsidR="00977B07">
        <w:rPr>
          <w:rStyle w:val="CommentReference"/>
          <w:rFonts w:asciiTheme="minorHAnsi" w:hAnsiTheme="minorHAnsi"/>
        </w:rPr>
        <w:commentReference w:id="2036"/>
      </w:r>
      <w:r>
        <w:t>(Etkin et al., 2006; Neta et al., 2011)</w:t>
      </w:r>
      <w:r w:rsidR="00110A99">
        <w:t xml:space="preserve">. For instance, </w:t>
      </w:r>
      <w:del w:id="2038" w:author="Maital Neta [2]" w:date="2020-02-21T12:14:00Z">
        <w:r w:rsidR="00110A99" w:rsidDel="00811FC5">
          <w:delText xml:space="preserve">Neta </w:delText>
        </w:r>
      </w:del>
      <w:ins w:id="2039" w:author="Nicholas Harp" w:date="2020-01-30T14:09:00Z">
        <w:del w:id="2040" w:author="Maital Neta [2]" w:date="2020-02-21T12:14:00Z">
          <w:r w:rsidR="000E4A86" w:rsidDel="00811FC5">
            <w:delText>and Whalen</w:delText>
          </w:r>
        </w:del>
      </w:ins>
      <w:del w:id="2041" w:author="Maital Neta [2]" w:date="2020-02-21T12:14:00Z">
        <w:r w:rsidR="00110A99" w:rsidDel="00811FC5">
          <w:delText>et al. (201</w:delText>
        </w:r>
        <w:r w:rsidDel="00811FC5">
          <w:delText>1</w:delText>
        </w:r>
        <w:r w:rsidR="00110A99" w:rsidDel="00811FC5">
          <w:delText xml:space="preserve">) found that </w:delText>
        </w:r>
      </w:del>
      <w:r w:rsidR="00110A99">
        <w:t>performing an emotional expression-based n-back task recruited greater amygdala activation when compared to an identity-based task</w:t>
      </w:r>
      <w:ins w:id="2042" w:author="Maital Neta [2]" w:date="2020-02-21T12:14:00Z">
        <w:r w:rsidR="00811FC5">
          <w:t xml:space="preserve"> (Neta &amp; Whalen, 2011)</w:t>
        </w:r>
      </w:ins>
      <w:r w:rsidR="00110A99">
        <w:t xml:space="preserve">. </w:t>
      </w:r>
      <w:r w:rsidR="00215A03">
        <w:t>Given the initial negativity hypothesis’ prediction that positivity relies on regulation,</w:t>
      </w:r>
      <w:ins w:id="2043" w:author="Nicholas Harp" w:date="2020-01-30T14:10:00Z">
        <w:r w:rsidR="000E4A86">
          <w:t xml:space="preserve"> </w:t>
        </w:r>
      </w:ins>
      <w:del w:id="2044" w:author="Nicholas Harp" w:date="2020-01-30T14:10:00Z">
        <w:r w:rsidR="00215A03" w:rsidDel="000E4A86">
          <w:delText xml:space="preserve"> </w:delText>
        </w:r>
      </w:del>
      <w:r w:rsidR="00215A03">
        <w:t xml:space="preserve">it may be that </w:t>
      </w:r>
      <w:del w:id="2045" w:author="Maital Neta [2]" w:date="2020-02-21T12:15:00Z">
        <w:r w:rsidR="00215A03" w:rsidDel="00E11D06">
          <w:delText>working memory</w:delText>
        </w:r>
      </w:del>
      <w:ins w:id="2046" w:author="Maital Neta [2]" w:date="2020-02-21T12:15:00Z">
        <w:r w:rsidR="00E11D06">
          <w:t>emotional</w:t>
        </w:r>
      </w:ins>
      <w:r w:rsidR="00215A03">
        <w:t xml:space="preserve"> loads </w:t>
      </w:r>
      <w:del w:id="2047" w:author="Maital Neta [2]" w:date="2020-02-21T12:15:00Z">
        <w:r w:rsidR="00215A03" w:rsidDel="00E11D06">
          <w:delText xml:space="preserve">with emotional properties </w:delText>
        </w:r>
      </w:del>
      <w:r w:rsidR="00215A03">
        <w:t xml:space="preserve">interfered with regions </w:t>
      </w:r>
      <w:ins w:id="2048" w:author="Maital Neta [2]" w:date="2020-02-21T12:15:00Z">
        <w:r w:rsidR="00E11D06">
          <w:t xml:space="preserve">that are functionally connected with the amygdala and are important for </w:t>
        </w:r>
      </w:ins>
      <w:commentRangeStart w:id="2049"/>
      <w:del w:id="2050" w:author="Maital Neta [2]" w:date="2020-02-21T12:15:00Z">
        <w:r w:rsidR="00215A03" w:rsidDel="00E11D06">
          <w:delText>known to regulate amygdala activity</w:delText>
        </w:r>
      </w:del>
      <w:ins w:id="2051" w:author="Maital Neta [2]" w:date="2020-02-21T12:15:00Z">
        <w:r w:rsidR="00E11D06">
          <w:t>emotion regulation</w:t>
        </w:r>
      </w:ins>
      <w:commentRangeEnd w:id="2049"/>
      <w:ins w:id="2052" w:author="Maital Neta [2]" w:date="2020-02-21T12:16:00Z">
        <w:r w:rsidR="00E11D06">
          <w:rPr>
            <w:rStyle w:val="CommentReference"/>
            <w:rFonts w:asciiTheme="minorHAnsi" w:hAnsiTheme="minorHAnsi"/>
          </w:rPr>
          <w:commentReference w:id="2049"/>
        </w:r>
      </w:ins>
      <w:r w:rsidR="00215A03">
        <w:t xml:space="preserve">. One such region, the </w:t>
      </w:r>
      <w:ins w:id="2053" w:author="Maital Neta [2]" w:date="2020-02-21T12:17:00Z">
        <w:r w:rsidR="00746FB3">
          <w:t xml:space="preserve">ventromedial prefrontal cortex (vmPFC) </w:t>
        </w:r>
      </w:ins>
      <w:ins w:id="2054" w:author="Maital Neta [2]" w:date="2020-02-21T12:20:00Z">
        <w:r w:rsidR="00EC65DD">
          <w:t xml:space="preserve">shows </w:t>
        </w:r>
      </w:ins>
      <w:ins w:id="2055" w:author="Maital Neta [2]" w:date="2020-02-21T12:18:00Z">
        <w:r w:rsidR="00746FB3" w:rsidRPr="00746FB3">
          <w:rPr>
            <w:rFonts w:cs="Times New Roman"/>
            <w:color w:val="000000"/>
            <w:rPrChange w:id="2056" w:author="Maital Neta [2]" w:date="2020-02-21T12:19:00Z">
              <w:rPr>
                <w:rFonts w:ascii="Helvetica" w:hAnsi="Helvetica"/>
                <w:color w:val="000000"/>
              </w:rPr>
            </w:rPrChange>
          </w:rPr>
          <w:t xml:space="preserve">anatomical, functional, and structural connectivity </w:t>
        </w:r>
      </w:ins>
      <w:ins w:id="2057" w:author="Maital Neta [2]" w:date="2020-02-21T12:20:00Z">
        <w:r w:rsidR="00EC65DD">
          <w:rPr>
            <w:rFonts w:cs="Times New Roman"/>
            <w:color w:val="000000"/>
          </w:rPr>
          <w:t>with</w:t>
        </w:r>
      </w:ins>
      <w:ins w:id="2058" w:author="Maital Neta [2]" w:date="2020-02-21T12:18:00Z">
        <w:r w:rsidR="00746FB3" w:rsidRPr="00746FB3">
          <w:rPr>
            <w:rFonts w:cs="Times New Roman"/>
            <w:color w:val="000000"/>
            <w:rPrChange w:id="2059" w:author="Maital Neta [2]" w:date="2020-02-21T12:19:00Z">
              <w:rPr>
                <w:rFonts w:ascii="Helvetica" w:hAnsi="Helvetica"/>
                <w:color w:val="000000"/>
              </w:rPr>
            </w:rPrChange>
          </w:rPr>
          <w:t xml:space="preserve"> the amygdala</w:t>
        </w:r>
      </w:ins>
      <w:ins w:id="2060" w:author="Maital Neta [2]" w:date="2020-02-21T12:21:00Z">
        <w:r w:rsidR="00EC65DD">
          <w:rPr>
            <w:rFonts w:cs="Times New Roman"/>
            <w:color w:val="000000"/>
          </w:rPr>
          <w:t>, as demonstrated through human and</w:t>
        </w:r>
        <w:r w:rsidR="00EC65DD" w:rsidRPr="00843F20">
          <w:rPr>
            <w:rFonts w:cs="Times New Roman"/>
            <w:color w:val="000000"/>
          </w:rPr>
          <w:t xml:space="preserve"> non-human animal</w:t>
        </w:r>
        <w:r w:rsidR="00EC65DD">
          <w:rPr>
            <w:rFonts w:cs="Times New Roman"/>
            <w:color w:val="000000"/>
          </w:rPr>
          <w:t xml:space="preserve"> studie</w:t>
        </w:r>
        <w:r w:rsidR="00EC65DD" w:rsidRPr="00843F20">
          <w:rPr>
            <w:rFonts w:cs="Times New Roman"/>
            <w:color w:val="000000"/>
          </w:rPr>
          <w:t xml:space="preserve">s </w:t>
        </w:r>
      </w:ins>
      <w:ins w:id="2061" w:author="Maital Neta [2]" w:date="2020-02-21T12:18:00Z">
        <w:r w:rsidR="00746FB3" w:rsidRPr="00746FB3">
          <w:rPr>
            <w:rFonts w:cs="Times New Roman"/>
            <w:color w:val="000000"/>
            <w:rPrChange w:id="2062" w:author="Maital Neta [2]" w:date="2020-02-21T12:19:00Z">
              <w:rPr>
                <w:rFonts w:ascii="Helvetica" w:hAnsi="Helvetica"/>
                <w:color w:val="000000"/>
              </w:rPr>
            </w:rPrChange>
          </w:rPr>
          <w:t>(</w:t>
        </w:r>
        <w:r w:rsidR="00746FB3" w:rsidRPr="00746FB3">
          <w:rPr>
            <w:rFonts w:cs="Times New Roman"/>
            <w:color w:val="141413"/>
            <w:rPrChange w:id="2063" w:author="Maital Neta [2]" w:date="2020-02-21T12:19:00Z">
              <w:rPr>
                <w:rFonts w:ascii="Helvetica" w:hAnsi="Helvetica"/>
                <w:color w:val="141413"/>
              </w:rPr>
            </w:rPrChange>
          </w:rPr>
          <w:t>Amaral et al., 1992; Milad &amp; Quirk, 2002</w:t>
        </w:r>
      </w:ins>
      <w:ins w:id="2064" w:author="Maital Neta [2]" w:date="2020-02-21T12:19:00Z">
        <w:r w:rsidR="00746FB3">
          <w:rPr>
            <w:rFonts w:cs="Times New Roman"/>
            <w:color w:val="141413"/>
          </w:rPr>
          <w:t>;</w:t>
        </w:r>
      </w:ins>
      <w:ins w:id="2065" w:author="Maital Neta [2]" w:date="2020-02-21T12:18:00Z">
        <w:r w:rsidR="00746FB3" w:rsidRPr="00746FB3">
          <w:rPr>
            <w:rFonts w:cs="Times New Roman"/>
            <w:color w:val="000000"/>
            <w:rPrChange w:id="2066" w:author="Maital Neta [2]" w:date="2020-02-21T12:19:00Z">
              <w:rPr>
                <w:rFonts w:ascii="Helvetica" w:hAnsi="Helvetica"/>
                <w:color w:val="000000"/>
              </w:rPr>
            </w:rPrChange>
          </w:rPr>
          <w:t xml:space="preserve"> </w:t>
        </w:r>
        <w:r w:rsidR="00746FB3" w:rsidRPr="00746FB3">
          <w:rPr>
            <w:rFonts w:cs="Times New Roman"/>
            <w:color w:val="141413"/>
            <w:rPrChange w:id="2067" w:author="Maital Neta [2]" w:date="2020-02-21T12:19:00Z">
              <w:rPr>
                <w:rFonts w:ascii="Helvetica" w:hAnsi="Helvetica"/>
                <w:color w:val="141413"/>
              </w:rPr>
            </w:rPrChange>
          </w:rPr>
          <w:t>Johansen-Berg et al., 2008; Kim &amp; Whalen, 2009</w:t>
        </w:r>
      </w:ins>
      <w:ins w:id="2068" w:author="Maital Neta [2]" w:date="2020-02-21T12:19:00Z">
        <w:r w:rsidR="00746FB3">
          <w:rPr>
            <w:rFonts w:cs="Times New Roman"/>
            <w:color w:val="141413"/>
          </w:rPr>
          <w:t>;</w:t>
        </w:r>
      </w:ins>
      <w:ins w:id="2069" w:author="Maital Neta [2]" w:date="2020-02-21T12:18:00Z">
        <w:r w:rsidR="00746FB3" w:rsidRPr="00746FB3">
          <w:rPr>
            <w:rFonts w:cs="Times New Roman"/>
            <w:color w:val="141413"/>
            <w:rPrChange w:id="2070" w:author="Maital Neta [2]" w:date="2020-02-21T12:19:00Z">
              <w:rPr>
                <w:rFonts w:ascii="Helvetica" w:hAnsi="Helvetica"/>
                <w:color w:val="141413"/>
              </w:rPr>
            </w:rPrChange>
          </w:rPr>
          <w:t xml:space="preserve"> Amaral, 1992; Ghashghaei et al., 2007). Functionally,</w:t>
        </w:r>
      </w:ins>
      <w:ins w:id="2071" w:author="Maital Neta [2]" w:date="2020-02-21T12:20:00Z">
        <w:r w:rsidR="00EC65DD" w:rsidRPr="00EC65DD">
          <w:t xml:space="preserve"> </w:t>
        </w:r>
      </w:ins>
      <w:ins w:id="2072" w:author="Maital Neta [2]" w:date="2020-02-21T12:21:00Z">
        <w:r w:rsidR="00EC65DD" w:rsidRPr="00843F20">
          <w:rPr>
            <w:rFonts w:cs="Times New Roman"/>
            <w:color w:val="141413"/>
          </w:rPr>
          <w:t xml:space="preserve">a regulatory role for the </w:t>
        </w:r>
      </w:ins>
      <w:ins w:id="2073" w:author="Nicholas Harp" w:date="2020-02-25T14:18:00Z">
        <w:r w:rsidR="0067362A">
          <w:rPr>
            <w:rFonts w:cs="Times New Roman"/>
            <w:color w:val="141413"/>
          </w:rPr>
          <w:t>v</w:t>
        </w:r>
      </w:ins>
      <w:ins w:id="2074" w:author="Maital Neta [2]" w:date="2020-02-21T12:21:00Z">
        <w:r w:rsidR="00EC65DD" w:rsidRPr="00843F20">
          <w:rPr>
            <w:rFonts w:cs="Times New Roman"/>
            <w:color w:val="141413"/>
          </w:rPr>
          <w:t>mPFC as it relates to the amygdala has since been established</w:t>
        </w:r>
      </w:ins>
      <w:ins w:id="2075" w:author="Maital Neta [2]" w:date="2020-02-21T12:22:00Z">
        <w:r w:rsidR="00EC65DD">
          <w:rPr>
            <w:rFonts w:cs="Times New Roman"/>
            <w:color w:val="141413"/>
          </w:rPr>
          <w:t>. For example, t</w:t>
        </w:r>
      </w:ins>
      <w:ins w:id="2076" w:author="Maital Neta [2]" w:date="2020-02-21T12:21:00Z">
        <w:r w:rsidR="00EC65DD">
          <w:t>he vmPFC shows</w:t>
        </w:r>
      </w:ins>
      <w:ins w:id="2077" w:author="Maital Neta [2]" w:date="2020-02-21T12:20:00Z">
        <w:r w:rsidR="00EC65DD">
          <w:t xml:space="preserve"> increased activity for positive interpretations of surprised faces that accompanies a decrease in amygdala activity (Kim et al., 2003)</w:t>
        </w:r>
      </w:ins>
      <w:ins w:id="2078" w:author="Maital Neta [2]" w:date="2020-02-21T12:22:00Z">
        <w:r w:rsidR="00EC65DD">
          <w:t>, and</w:t>
        </w:r>
      </w:ins>
      <w:ins w:id="2079" w:author="Maital Neta [2]" w:date="2020-02-21T12:20:00Z">
        <w:r w:rsidR="00EC65DD">
          <w:t xml:space="preserve"> </w:t>
        </w:r>
      </w:ins>
      <w:ins w:id="2080" w:author="Maital Neta [2]" w:date="2020-02-21T12:18:00Z">
        <w:r w:rsidR="00746FB3" w:rsidRPr="00746FB3">
          <w:rPr>
            <w:rFonts w:cs="Times New Roman"/>
            <w:color w:val="141413"/>
            <w:rPrChange w:id="2081" w:author="Maital Neta [2]" w:date="2020-02-21T12:19:00Z">
              <w:rPr>
                <w:rFonts w:ascii="Helvetica" w:hAnsi="Helvetica"/>
                <w:color w:val="141413"/>
              </w:rPr>
            </w:rPrChange>
          </w:rPr>
          <w:t xml:space="preserve">increased </w:t>
        </w:r>
      </w:ins>
      <w:ins w:id="2082" w:author="Maital Neta [2]" w:date="2020-02-21T12:22:00Z">
        <w:r w:rsidR="00EC65DD">
          <w:rPr>
            <w:rFonts w:cs="Times New Roman"/>
            <w:color w:val="141413"/>
          </w:rPr>
          <w:t>v</w:t>
        </w:r>
      </w:ins>
      <w:ins w:id="2083" w:author="Maital Neta [2]" w:date="2020-02-21T12:18:00Z">
        <w:r w:rsidR="00746FB3" w:rsidRPr="00746FB3">
          <w:rPr>
            <w:rFonts w:cs="Times New Roman"/>
            <w:color w:val="141413"/>
            <w:rPrChange w:id="2084" w:author="Maital Neta [2]" w:date="2020-02-21T12:19:00Z">
              <w:rPr>
                <w:rFonts w:ascii="Helvetica" w:hAnsi="Helvetica"/>
                <w:color w:val="141413"/>
              </w:rPr>
            </w:rPrChange>
          </w:rPr>
          <w:t xml:space="preserve">mPFC is associated with decreased amygdala activity when subjects are asked to suppress their reaction to emotional pictures (Ochsner et al., 2002; Jackson et al., </w:t>
        </w:r>
        <w:r w:rsidR="00746FB3" w:rsidRPr="00746FB3">
          <w:rPr>
            <w:rFonts w:cs="Times New Roman"/>
            <w:color w:val="141413"/>
            <w:rPrChange w:id="2085" w:author="Maital Neta [2]" w:date="2020-02-21T12:19:00Z">
              <w:rPr>
                <w:rFonts w:ascii="Helvetica" w:hAnsi="Helvetica"/>
                <w:color w:val="141413"/>
              </w:rPr>
            </w:rPrChange>
          </w:rPr>
          <w:lastRenderedPageBreak/>
          <w:t xml:space="preserve">2003; Urry et al., xxxx; van Reekum et al., 2007). </w:t>
        </w:r>
      </w:ins>
      <w:ins w:id="2086" w:author="Maital Neta [2]" w:date="2020-02-21T12:23:00Z">
        <w:del w:id="2087" w:author="Nicholas Harp" w:date="2020-03-02T16:58:00Z">
          <w:r w:rsidR="00F010C1" w:rsidDel="002A286A">
            <w:rPr>
              <w:rFonts w:cs="Times New Roman"/>
              <w:color w:val="141413"/>
            </w:rPr>
            <w:delText>Wit</w:delText>
          </w:r>
        </w:del>
      </w:ins>
      <w:ins w:id="2088" w:author="Maital Neta [2]" w:date="2020-02-21T12:25:00Z">
        <w:del w:id="2089" w:author="Nicholas Harp" w:date="2020-03-02T16:58:00Z">
          <w:r w:rsidR="00F010C1" w:rsidDel="002A286A">
            <w:rPr>
              <w:rFonts w:cs="Times New Roman"/>
              <w:color w:val="141413"/>
            </w:rPr>
            <w:delText>h</w:delText>
          </w:r>
        </w:del>
      </w:ins>
      <w:ins w:id="2090" w:author="Maital Neta [2]" w:date="2020-02-21T12:23:00Z">
        <w:del w:id="2091" w:author="Nicholas Harp" w:date="2020-03-02T16:58:00Z">
          <w:r w:rsidR="00F010C1" w:rsidDel="002A286A">
            <w:rPr>
              <w:rFonts w:cs="Times New Roman"/>
              <w:color w:val="141413"/>
            </w:rPr>
            <w:delText xml:space="preserve"> specific relevance to the present line of </w:delText>
          </w:r>
          <w:commentRangeStart w:id="2092"/>
          <w:r w:rsidR="00F010C1" w:rsidDel="002A286A">
            <w:rPr>
              <w:rFonts w:cs="Times New Roman"/>
              <w:color w:val="141413"/>
            </w:rPr>
            <w:delText>work,</w:delText>
          </w:r>
        </w:del>
      </w:ins>
      <w:ins w:id="2093" w:author="Maital Neta [2]" w:date="2020-02-21T12:24:00Z">
        <w:del w:id="2094" w:author="Nicholas Harp" w:date="2020-03-02T16:58:00Z">
          <w:r w:rsidR="00F010C1" w:rsidDel="002A286A">
            <w:rPr>
              <w:rFonts w:cs="Times New Roman"/>
              <w:color w:val="141413"/>
            </w:rPr>
            <w:delText xml:space="preserve"> there is greater activity in the </w:delText>
          </w:r>
          <w:commentRangeStart w:id="2095"/>
          <w:r w:rsidR="00F010C1" w:rsidDel="002A286A">
            <w:rPr>
              <w:rFonts w:cs="Times New Roman"/>
              <w:color w:val="141413"/>
            </w:rPr>
            <w:delText>vmPFC?</w:delText>
          </w:r>
        </w:del>
      </w:ins>
      <w:commentRangeEnd w:id="2095"/>
      <w:del w:id="2096" w:author="Nicholas Harp" w:date="2020-03-02T16:58:00Z">
        <w:r w:rsidR="00BC6B74" w:rsidDel="002A286A">
          <w:rPr>
            <w:rStyle w:val="CommentReference"/>
            <w:rFonts w:asciiTheme="minorHAnsi" w:hAnsiTheme="minorHAnsi"/>
          </w:rPr>
          <w:commentReference w:id="2095"/>
        </w:r>
      </w:del>
      <w:ins w:id="2097" w:author="Maital Neta [2]" w:date="2020-02-21T12:24:00Z">
        <w:del w:id="2098" w:author="Nicholas Harp" w:date="2020-03-02T16:58:00Z">
          <w:r w:rsidR="00F010C1" w:rsidDel="002A286A">
            <w:rPr>
              <w:rFonts w:cs="Times New Roman"/>
              <w:color w:val="141413"/>
            </w:rPr>
            <w:delText xml:space="preserve"> for</w:delText>
          </w:r>
        </w:del>
      </w:ins>
      <w:ins w:id="2099" w:author="Maital Neta [2]" w:date="2020-02-21T12:23:00Z">
        <w:del w:id="2100" w:author="Nicholas Harp" w:date="2020-03-02T16:58:00Z">
          <w:r w:rsidR="00F010C1" w:rsidDel="002A286A">
            <w:rPr>
              <w:rFonts w:cs="Times New Roman"/>
              <w:color w:val="141413"/>
            </w:rPr>
            <w:delText xml:space="preserve"> </w:delText>
          </w:r>
        </w:del>
      </w:ins>
      <w:del w:id="2101" w:author="Nicholas Harp" w:date="2020-03-02T16:58:00Z">
        <w:r w:rsidR="00215A03" w:rsidDel="002A286A">
          <w:delText xml:space="preserve">anterior cingulate cortex, is known to correlate positively with amygdala </w:delText>
        </w:r>
        <w:r w:rsidR="00741ADB" w:rsidDel="002A286A">
          <w:delText xml:space="preserve">during emotional face processing </w:delText>
        </w:r>
        <w:r w:rsidR="00215A03" w:rsidDel="002A286A">
          <w:delText xml:space="preserve">(i.e., increases in anterior cingulate and amygdala activity occur together) in youth and young adults with higher levels of anxiety (Kujawa, Wu, Klumpp, Pine, Swain, Fitzgerald, Monk, &amp; Phan, 2017). </w:delText>
        </w:r>
        <w:r w:rsidR="007F3164" w:rsidDel="002A286A">
          <w:delText xml:space="preserve">Indeed, the emotional </w:delText>
        </w:r>
      </w:del>
      <w:ins w:id="2102" w:author="Maital Neta [2]" w:date="2020-02-21T12:24:00Z">
        <w:del w:id="2103" w:author="Nicholas Harp" w:date="2020-03-02T16:58:00Z">
          <w:r w:rsidR="00F010C1" w:rsidDel="002A286A">
            <w:delText xml:space="preserve">compared to non-emotional </w:delText>
          </w:r>
        </w:del>
      </w:ins>
      <w:del w:id="2104" w:author="Nicholas Harp" w:date="2020-03-02T16:58:00Z">
        <w:r w:rsidR="007F3164" w:rsidDel="002A286A">
          <w:delText xml:space="preserve">Stroop task differentially activates anterior cingulate cortex when compared to a non-emotional Stroop task (i.e., gender judgment; </w:delText>
        </w:r>
        <w:r w:rsidR="003C77D1" w:rsidDel="002A286A">
          <w:delText>Etkin</w:delText>
        </w:r>
        <w:r w:rsidR="007F3164" w:rsidDel="002A286A">
          <w:delText xml:space="preserve"> et al., 200</w:delText>
        </w:r>
        <w:r w:rsidR="003C77D1" w:rsidDel="002A286A">
          <w:delText>6</w:delText>
        </w:r>
        <w:r w:rsidR="007F3164" w:rsidDel="002A286A">
          <w:delText>)</w:delText>
        </w:r>
        <w:r w:rsidR="00215A03" w:rsidDel="002A286A">
          <w:delText xml:space="preserve">, suggesting </w:delText>
        </w:r>
        <w:r w:rsidR="00741ADB" w:rsidDel="002A286A">
          <w:delText xml:space="preserve">that </w:delText>
        </w:r>
        <w:r w:rsidR="00215A03" w:rsidDel="002A286A">
          <w:delText>the working memory loads with emotional properties may have done so as well</w:delText>
        </w:r>
        <w:r w:rsidR="007F3164" w:rsidDel="002A286A">
          <w:delText xml:space="preserve">. </w:delText>
        </w:r>
        <w:commentRangeEnd w:id="2092"/>
        <w:r w:rsidR="00F010C1" w:rsidDel="002A286A">
          <w:rPr>
            <w:rStyle w:val="CommentReference"/>
            <w:rFonts w:asciiTheme="minorHAnsi" w:hAnsiTheme="minorHAnsi"/>
          </w:rPr>
          <w:commentReference w:id="2092"/>
        </w:r>
      </w:del>
      <w:ins w:id="2105" w:author="Nicholas Harp" w:date="2020-03-02T16:58:00Z">
        <w:r w:rsidR="002A286A">
          <w:t>As such</w:t>
        </w:r>
      </w:ins>
      <w:del w:id="2106" w:author="Nicholas Harp" w:date="2020-03-02T16:58:00Z">
        <w:r w:rsidR="00C75F60" w:rsidDel="002A286A">
          <w:delText>Taken together</w:delText>
        </w:r>
      </w:del>
      <w:r w:rsidR="00C75F60">
        <w:t>, w</w:t>
      </w:r>
      <w:r w:rsidR="002A175A" w:rsidRPr="00890073">
        <w:t>e interpret t</w:t>
      </w:r>
      <w:r w:rsidR="00C75F60">
        <w:t xml:space="preserve">his effect of </w:t>
      </w:r>
      <w:ins w:id="2107" w:author="Nicholas Harp" w:date="2020-01-30T09:01:00Z">
        <w:del w:id="2108" w:author="Maital Neta [2]" w:date="2020-02-21T12:25:00Z">
          <w:r w:rsidR="00AE5840" w:rsidDel="00F010C1">
            <w:delText xml:space="preserve">content </w:delText>
          </w:r>
        </w:del>
      </w:ins>
      <w:del w:id="2109" w:author="Maital Neta [2]" w:date="2020-02-21T12:25:00Z">
        <w:r w:rsidR="00C75F60" w:rsidDel="00F010C1">
          <w:delText>type</w:delText>
        </w:r>
      </w:del>
      <w:ins w:id="2110" w:author="Maital Neta [2]" w:date="2020-02-21T12:25:00Z">
        <w:r w:rsidR="00F010C1">
          <w:t>domain</w:t>
        </w:r>
      </w:ins>
      <w:r w:rsidR="00C75F60">
        <w:t xml:space="preserve"> on interpretations of ambiguity</w:t>
      </w:r>
      <w:r w:rsidR="002A175A" w:rsidRPr="00890073">
        <w:t xml:space="preserve"> as evidence that regulatory resources </w:t>
      </w:r>
      <w:r w:rsidR="00E00E4F">
        <w:t xml:space="preserve">needed for positive interpretations </w:t>
      </w:r>
      <w:del w:id="2111" w:author="Maital Neta [2]" w:date="2020-02-21T12:26:00Z">
        <w:r w:rsidR="00E00E4F" w:rsidDel="00F010C1">
          <w:delText xml:space="preserve">of ambiguity </w:delText>
        </w:r>
      </w:del>
      <w:r w:rsidR="002A175A" w:rsidRPr="00890073">
        <w:t>are</w:t>
      </w:r>
      <w:r w:rsidR="00C75F60">
        <w:t xml:space="preserve"> susceptible to </w:t>
      </w:r>
      <w:r w:rsidR="00E00E4F">
        <w:t xml:space="preserve">domain-specific </w:t>
      </w:r>
      <w:del w:id="2112" w:author="Maital Neta [2]" w:date="2020-02-21T12:26:00Z">
        <w:r w:rsidR="00915B97" w:rsidDel="00F010C1">
          <w:delText xml:space="preserve">cognitive </w:delText>
        </w:r>
      </w:del>
      <w:r w:rsidR="00915B97">
        <w:t>load demands, and that</w:t>
      </w:r>
      <w:r w:rsidR="002A175A" w:rsidRPr="00890073">
        <w:t xml:space="preserve"> </w:t>
      </w:r>
      <w:r w:rsidR="00915B97" w:rsidRPr="00534605">
        <w:t xml:space="preserve">domain-general </w:t>
      </w:r>
      <w:ins w:id="2113" w:author="Maital Neta [2]" w:date="2020-02-21T12:26:00Z">
        <w:r w:rsidR="00F010C1">
          <w:t>(</w:t>
        </w:r>
      </w:ins>
      <w:r w:rsidR="00915B97" w:rsidRPr="00534605">
        <w:t>cognitive</w:t>
      </w:r>
      <w:ins w:id="2114" w:author="Maital Neta [2]" w:date="2020-02-21T12:27:00Z">
        <w:r w:rsidR="00F010C1">
          <w:t>)</w:t>
        </w:r>
      </w:ins>
      <w:r w:rsidR="00915B97" w:rsidRPr="00534605">
        <w:t xml:space="preserve"> resources</w:t>
      </w:r>
      <w:r w:rsidR="00915B97">
        <w:t xml:space="preserve"> </w:t>
      </w:r>
      <w:r w:rsidR="00A57A3B">
        <w:t>are</w:t>
      </w:r>
      <w:r w:rsidR="00915B97">
        <w:t xml:space="preserve"> less </w:t>
      </w:r>
      <w:r w:rsidR="004C40A6">
        <w:t>critical</w:t>
      </w:r>
      <w:r w:rsidR="002A175A" w:rsidRPr="00890073">
        <w:t xml:space="preserve"> for regulating </w:t>
      </w:r>
      <w:r w:rsidR="000E4A86">
        <w:t>subjective interpretations</w:t>
      </w:r>
      <w:r w:rsidR="000E4A86" w:rsidRPr="00890073">
        <w:t xml:space="preserve"> </w:t>
      </w:r>
      <w:r w:rsidR="000E4A86">
        <w:t>of</w:t>
      </w:r>
      <w:r w:rsidR="002A175A" w:rsidRPr="00890073">
        <w:t xml:space="preserve"> emotional ambiguity</w:t>
      </w:r>
      <w:r w:rsidR="00915B97">
        <w:t>.</w:t>
      </w:r>
      <w:r w:rsidR="002A175A" w:rsidRPr="00890073">
        <w:t xml:space="preserve"> </w:t>
      </w:r>
    </w:p>
    <w:p w14:paraId="4A9CF6BF" w14:textId="4D882F4B" w:rsidR="00AB6AF4" w:rsidRDefault="00AB6AF4" w:rsidP="00AB6AF4">
      <w:pPr>
        <w:pStyle w:val="BodyText"/>
        <w:rPr>
          <w:ins w:id="2115" w:author="Nicholas Harp" w:date="2020-03-02T14:41:00Z"/>
        </w:rPr>
      </w:pPr>
      <w:ins w:id="2116" w:author="Nicholas Harp" w:date="2020-03-02T16:24:00Z">
        <w:r>
          <w:t xml:space="preserve">Critically, these results corroborate claims from the depletion literature which </w:t>
        </w:r>
      </w:ins>
      <w:ins w:id="2117" w:author="Nicholas Harp" w:date="2020-03-02T16:52:00Z">
        <w:r w:rsidR="00386B14">
          <w:t>predict</w:t>
        </w:r>
      </w:ins>
      <w:ins w:id="2118" w:author="Nicholas Harp" w:date="2020-03-02T16:24:00Z">
        <w:r>
          <w:t xml:space="preserve"> </w:t>
        </w:r>
      </w:ins>
      <w:ins w:id="2119" w:author="Nicholas Harp" w:date="2020-03-02T16:55:00Z">
        <w:r w:rsidR="00386B14">
          <w:t>stronger</w:t>
        </w:r>
      </w:ins>
      <w:ins w:id="2120" w:author="Nicholas Harp" w:date="2020-03-02T16:24:00Z">
        <w:r>
          <w:t xml:space="preserve"> emotional responses</w:t>
        </w:r>
      </w:ins>
      <w:ins w:id="2121" w:author="Nicholas Harp" w:date="2020-03-02T16:52:00Z">
        <w:r w:rsidR="00386B14">
          <w:t xml:space="preserve"> following resource depletion</w:t>
        </w:r>
      </w:ins>
      <w:ins w:id="2122" w:author="Nicholas Harp" w:date="2020-03-02T16:24:00Z">
        <w:r>
          <w:t xml:space="preserve">. For example, </w:t>
        </w:r>
      </w:ins>
      <w:ins w:id="2123" w:author="Nicholas Harp" w:date="2020-03-02T16:46:00Z">
        <w:r>
          <w:t xml:space="preserve">previous work has shown that </w:t>
        </w:r>
      </w:ins>
      <w:ins w:id="2124" w:author="Nicholas Harp" w:date="2020-03-02T16:27:00Z">
        <w:r>
          <w:t>amygdala</w:t>
        </w:r>
      </w:ins>
      <w:ins w:id="2125" w:author="Nicholas Harp" w:date="2020-03-02T16:26:00Z">
        <w:r>
          <w:t xml:space="preserve"> activity</w:t>
        </w:r>
      </w:ins>
      <w:ins w:id="2126" w:author="Nicholas Harp" w:date="2020-03-02T16:27:00Z">
        <w:r>
          <w:t xml:space="preserve"> i</w:t>
        </w:r>
      </w:ins>
      <w:ins w:id="2127" w:author="Nicholas Harp" w:date="2020-03-02T16:28:00Z">
        <w:r>
          <w:t>n response to negativ</w:t>
        </w:r>
      </w:ins>
      <w:ins w:id="2128" w:author="Nicholas Harp" w:date="2020-03-02T16:45:00Z">
        <w:r>
          <w:t>e images increased for depleted participants compared to controls (Wagner &amp; Heatherton</w:t>
        </w:r>
      </w:ins>
      <w:ins w:id="2129" w:author="Nicholas Harp" w:date="2020-03-02T16:46:00Z">
        <w:r>
          <w:t>, 2013</w:t>
        </w:r>
      </w:ins>
      <w:ins w:id="2130" w:author="Nicholas Harp" w:date="2020-03-02T16:53:00Z">
        <w:r w:rsidR="00386B14">
          <w:t>), and</w:t>
        </w:r>
      </w:ins>
      <w:ins w:id="2131" w:author="Nicholas Harp" w:date="2020-03-02T16:46:00Z">
        <w:r>
          <w:t xml:space="preserve"> </w:t>
        </w:r>
      </w:ins>
      <w:ins w:id="2132" w:author="Nicholas Harp" w:date="2020-03-02T16:47:00Z">
        <w:r w:rsidR="00386B14">
          <w:t xml:space="preserve">other work has shown </w:t>
        </w:r>
      </w:ins>
      <w:ins w:id="2133" w:author="Nicholas Harp" w:date="2020-03-02T16:54:00Z">
        <w:r w:rsidR="00386B14">
          <w:t xml:space="preserve">that load </w:t>
        </w:r>
      </w:ins>
      <w:ins w:id="2134" w:author="Nicholas Harp" w:date="2020-03-02T16:56:00Z">
        <w:r w:rsidR="00386B14">
          <w:t xml:space="preserve">effects generalize </w:t>
        </w:r>
      </w:ins>
      <w:ins w:id="2135" w:author="Nicholas Harp" w:date="2020-03-02T16:53:00Z">
        <w:r w:rsidR="00386B14">
          <w:t>to</w:t>
        </w:r>
      </w:ins>
      <w:ins w:id="2136" w:author="Nicholas Harp" w:date="2020-03-02T16:47:00Z">
        <w:r w:rsidR="00386B14">
          <w:t xml:space="preserve"> both positive and negative</w:t>
        </w:r>
      </w:ins>
      <w:ins w:id="2137" w:author="Nicholas Harp" w:date="2020-03-02T16:48:00Z">
        <w:r w:rsidR="00386B14">
          <w:t xml:space="preserve"> emotional cues (Vohs et al., 2012). </w:t>
        </w:r>
      </w:ins>
      <w:ins w:id="2138" w:author="Nicholas Harp" w:date="2020-03-02T16:54:00Z">
        <w:r w:rsidR="00386B14">
          <w:t xml:space="preserve">In other words, load results in </w:t>
        </w:r>
      </w:ins>
      <w:ins w:id="2139" w:author="Nicholas Harp" w:date="2020-03-02T16:55:00Z">
        <w:r w:rsidR="00386B14">
          <w:t>stronger</w:t>
        </w:r>
      </w:ins>
      <w:ins w:id="2140" w:author="Nicholas Harp" w:date="2020-03-02T16:54:00Z">
        <w:r w:rsidR="00386B14">
          <w:t xml:space="preserve"> perceptions of emotion</w:t>
        </w:r>
      </w:ins>
      <w:ins w:id="2141" w:author="Nicholas Harp" w:date="2020-03-02T16:56:00Z">
        <w:r w:rsidR="00386B14">
          <w:t>al valence</w:t>
        </w:r>
      </w:ins>
      <w:ins w:id="2142" w:author="Nicholas Harp" w:date="2020-03-02T16:54:00Z">
        <w:r w:rsidR="00386B14">
          <w:t xml:space="preserve">. </w:t>
        </w:r>
      </w:ins>
      <w:ins w:id="2143" w:author="Nicholas Harp" w:date="2020-03-02T16:59:00Z">
        <w:r w:rsidR="002A286A">
          <w:t>Thus,</w:t>
        </w:r>
      </w:ins>
      <w:ins w:id="2144" w:author="Nicholas Harp" w:date="2020-03-02T16:50:00Z">
        <w:r w:rsidR="00386B14">
          <w:t xml:space="preserve"> the increase in negative ratings of surprise under emotional load supports </w:t>
        </w:r>
      </w:ins>
      <w:ins w:id="2145" w:author="Nicholas Harp" w:date="2020-03-02T16:49:00Z">
        <w:r w:rsidR="00386B14">
          <w:t>the initial negativity hypothesis, which posits that negative interpretations are the default response</w:t>
        </w:r>
      </w:ins>
      <w:ins w:id="2146" w:author="Nicholas Harp" w:date="2020-03-02T16:50:00Z">
        <w:r w:rsidR="00386B14">
          <w:t xml:space="preserve"> and that negative interpretations would</w:t>
        </w:r>
      </w:ins>
      <w:ins w:id="2147" w:author="Nicholas Harp" w:date="2020-03-02T16:59:00Z">
        <w:r w:rsidR="002A286A">
          <w:t xml:space="preserve"> be more frequent </w:t>
        </w:r>
      </w:ins>
      <w:ins w:id="2148" w:author="Nicholas Harp" w:date="2020-03-02T16:57:00Z">
        <w:r w:rsidR="002A286A">
          <w:t xml:space="preserve">under </w:t>
        </w:r>
      </w:ins>
      <w:ins w:id="2149" w:author="Nicholas Harp" w:date="2020-03-02T17:00:00Z">
        <w:r w:rsidR="002A286A">
          <w:t xml:space="preserve">emotional </w:t>
        </w:r>
      </w:ins>
      <w:ins w:id="2150" w:author="Nicholas Harp" w:date="2020-03-02T16:57:00Z">
        <w:r w:rsidR="002A286A">
          <w:t>load</w:t>
        </w:r>
      </w:ins>
      <w:ins w:id="2151" w:author="Nicholas Harp" w:date="2020-03-02T16:50:00Z">
        <w:r w:rsidR="00386B14">
          <w:t xml:space="preserve">. </w:t>
        </w:r>
      </w:ins>
      <w:ins w:id="2152" w:author="Nicholas Harp" w:date="2020-03-02T17:01:00Z">
        <w:r w:rsidR="003C758F">
          <w:t xml:space="preserve">Future work could test these load effects on responses to ambiguity </w:t>
        </w:r>
      </w:ins>
      <w:ins w:id="2153" w:author="Nicholas Harp" w:date="2020-03-02T17:03:00Z">
        <w:r w:rsidR="003C758F">
          <w:t>where there is an underlying drive for positive interpretations</w:t>
        </w:r>
      </w:ins>
      <w:ins w:id="2154" w:author="Nicholas Harp" w:date="2020-03-02T17:02:00Z">
        <w:r w:rsidR="003C758F">
          <w:t xml:space="preserve"> (e.g., </w:t>
        </w:r>
      </w:ins>
      <w:ins w:id="2155" w:author="Nicholas Harp" w:date="2020-03-02T17:03:00Z">
        <w:r w:rsidR="003C758F">
          <w:t>meta-perceptions of ambiguous social scenarios</w:t>
        </w:r>
      </w:ins>
      <w:ins w:id="2156" w:author="Nicholas Harp" w:date="2020-03-02T17:04:00Z">
        <w:r w:rsidR="003C758F">
          <w:t>; Flagan</w:t>
        </w:r>
      </w:ins>
      <w:ins w:id="2157" w:author="Nicholas Harp" w:date="2020-03-02T17:05:00Z">
        <w:r w:rsidR="003C758F">
          <w:t xml:space="preserve">, Mumford, &amp; Beer, 2017; emotional ambiguity in older adults; Petro?). </w:t>
        </w:r>
      </w:ins>
    </w:p>
    <w:p w14:paraId="2DDD2B0D" w14:textId="20E19E0B" w:rsidR="008663D5" w:rsidDel="002A286A" w:rsidRDefault="008663D5" w:rsidP="008663D5">
      <w:pPr>
        <w:pStyle w:val="BodyText"/>
        <w:rPr>
          <w:del w:id="2158" w:author="Nicholas Harp" w:date="2020-03-02T16:57:00Z"/>
        </w:rPr>
      </w:pPr>
    </w:p>
    <w:p w14:paraId="530FDE44" w14:textId="24D77723" w:rsidR="00F80A18" w:rsidRPr="00F80A18" w:rsidRDefault="00F80A18" w:rsidP="005E0250">
      <w:pPr>
        <w:pStyle w:val="BodyText"/>
        <w:ind w:firstLine="0"/>
        <w:rPr>
          <w:b/>
          <w:bCs/>
        </w:rPr>
      </w:pPr>
      <w:r>
        <w:rPr>
          <w:b/>
          <w:bCs/>
        </w:rPr>
        <w:t>Domain-general effects</w:t>
      </w:r>
    </w:p>
    <w:p w14:paraId="6AFCB1D2" w14:textId="66A35477" w:rsidR="00915B97" w:rsidRDefault="00C94860" w:rsidP="00210509">
      <w:pPr>
        <w:pStyle w:val="BodyText"/>
      </w:pPr>
      <w:r>
        <w:t>While subjective interp</w:t>
      </w:r>
      <w:r w:rsidR="00052087">
        <w:t>re</w:t>
      </w:r>
      <w:r>
        <w:t xml:space="preserve">tations of ambiguity were susceptible to </w:t>
      </w:r>
      <w:r w:rsidR="00A46C0B">
        <w:t xml:space="preserve">the </w:t>
      </w:r>
      <w:ins w:id="2159" w:author="Maital Neta [2]" w:date="2020-02-21T12:27:00Z">
        <w:r w:rsidR="00CC5282">
          <w:t xml:space="preserve">load </w:t>
        </w:r>
      </w:ins>
      <w:commentRangeStart w:id="2160"/>
      <w:del w:id="2161" w:author="Nicholas Harp" w:date="2020-01-30T09:01:00Z">
        <w:r w:rsidDel="00AE5840">
          <w:delText xml:space="preserve">load </w:delText>
        </w:r>
      </w:del>
      <w:ins w:id="2162" w:author="Nicholas Harp" w:date="2020-01-30T09:01:00Z">
        <w:del w:id="2163" w:author="Maital Neta [2]" w:date="2020-02-21T12:27:00Z">
          <w:r w:rsidR="00AE5840" w:rsidDel="00CC5282">
            <w:delText xml:space="preserve">content </w:delText>
          </w:r>
        </w:del>
      </w:ins>
      <w:del w:id="2164" w:author="Maital Neta [2]" w:date="2020-02-21T12:27:00Z">
        <w:r w:rsidDel="00CC5282">
          <w:delText>type</w:delText>
        </w:r>
      </w:del>
      <w:ins w:id="2165" w:author="Maital Neta [2]" w:date="2020-02-21T12:27:00Z">
        <w:r w:rsidR="00CC5282">
          <w:t>domain</w:t>
        </w:r>
        <w:commentRangeEnd w:id="2160"/>
        <w:r w:rsidR="00CC5282">
          <w:rPr>
            <w:rStyle w:val="CommentReference"/>
            <w:rFonts w:asciiTheme="minorHAnsi" w:hAnsiTheme="minorHAnsi"/>
          </w:rPr>
          <w:commentReference w:id="2160"/>
        </w:r>
      </w:ins>
      <w:ins w:id="2166" w:author="Nicholas Harp" w:date="2020-01-30T14:12:00Z">
        <w:del w:id="2167" w:author="Maital Neta [2]" w:date="2020-02-21T12:27:00Z">
          <w:r w:rsidR="00A46C0B" w:rsidDel="00CC5282">
            <w:delText xml:space="preserve"> of cognitive loads</w:delText>
          </w:r>
        </w:del>
      </w:ins>
      <w:r>
        <w:t xml:space="preserve">, the underlying cognitive-motor dynamics (i.e., </w:t>
      </w:r>
      <w:del w:id="2168" w:author="Maital Neta [2]" w:date="2020-02-21T12:28:00Z">
        <w:r w:rsidDel="00AC5E79">
          <w:delText>maximum deviations</w:delText>
        </w:r>
      </w:del>
      <w:ins w:id="2169" w:author="Maital Neta [2]" w:date="2020-02-21T12:28:00Z">
        <w:r w:rsidR="00AC5E79">
          <w:t>response trajectories</w:t>
        </w:r>
      </w:ins>
      <w:r>
        <w:t xml:space="preserve">) of these decisions were </w:t>
      </w:r>
      <w:ins w:id="2170" w:author="Nicholas Harp" w:date="2020-02-13T11:50:00Z">
        <w:r w:rsidR="00C83B2F">
          <w:t xml:space="preserve">instead </w:t>
        </w:r>
      </w:ins>
      <w:del w:id="2171" w:author="Nicholas Harp" w:date="2020-01-17T10:40:00Z">
        <w:r w:rsidDel="00707A9F">
          <w:delText xml:space="preserve">more </w:delText>
        </w:r>
      </w:del>
      <w:del w:id="2172" w:author="Maital Neta [2]" w:date="2020-02-21T12:28:00Z">
        <w:r w:rsidDel="00AC5E79">
          <w:delText>susceptible</w:delText>
        </w:r>
      </w:del>
      <w:ins w:id="2173" w:author="Maital Neta [2]" w:date="2020-02-21T12:28:00Z">
        <w:r w:rsidR="00AC5E79">
          <w:t>vulnerable</w:t>
        </w:r>
      </w:ins>
      <w:r>
        <w:t xml:space="preserve"> to </w:t>
      </w:r>
      <w:ins w:id="2174" w:author="Nicholas Harp" w:date="2020-01-30T14:12:00Z">
        <w:del w:id="2175" w:author="Maital Neta [2]" w:date="2020-02-21T12:28:00Z">
          <w:r w:rsidR="00A46C0B" w:rsidDel="00AC5E79">
            <w:delText>differences</w:delText>
          </w:r>
        </w:del>
      </w:ins>
      <w:ins w:id="2176" w:author="Nicholas Harp" w:date="2020-01-16T10:24:00Z">
        <w:del w:id="2177" w:author="Maital Neta [2]" w:date="2020-02-21T12:28:00Z">
          <w:r w:rsidR="00334150" w:rsidDel="00AC5E79">
            <w:delText xml:space="preserve"> in</w:delText>
          </w:r>
        </w:del>
      </w:ins>
      <w:ins w:id="2178" w:author="Nicholas Harp" w:date="2020-01-30T14:12:00Z">
        <w:del w:id="2179" w:author="Maital Neta [2]" w:date="2020-02-21T12:28:00Z">
          <w:r w:rsidR="00A46C0B" w:rsidDel="00AC5E79">
            <w:delText xml:space="preserve"> </w:delText>
          </w:r>
        </w:del>
      </w:ins>
      <w:del w:id="2180" w:author="Nicholas Harp" w:date="2020-01-16T10:23:00Z">
        <w:r w:rsidR="00F80A18" w:rsidDel="00334150">
          <w:delText xml:space="preserve">more </w:delText>
        </w:r>
      </w:del>
      <w:r w:rsidR="00F80A18">
        <w:t xml:space="preserve">domain-general </w:t>
      </w:r>
      <w:r>
        <w:t xml:space="preserve">cognitive </w:t>
      </w:r>
      <w:del w:id="2181" w:author="Maital Neta [2]" w:date="2020-02-21T12:28:00Z">
        <w:r w:rsidDel="00AC5E79">
          <w:delText xml:space="preserve">load </w:delText>
        </w:r>
      </w:del>
      <w:r>
        <w:t xml:space="preserve">demands. That is, maximum deviations varied as a function of low compared to high </w:t>
      </w:r>
      <w:del w:id="2182" w:author="Maital Neta [2]" w:date="2020-02-21T12:28:00Z">
        <w:r w:rsidDel="00AC5E79">
          <w:delText xml:space="preserve">cognitive </w:delText>
        </w:r>
      </w:del>
      <w:r>
        <w:t>load</w:t>
      </w:r>
      <w:ins w:id="2183" w:author="Maital Neta [2]" w:date="2020-02-21T12:28:00Z">
        <w:r w:rsidR="00AC5E79">
          <w:t>, regardless of the load domain</w:t>
        </w:r>
      </w:ins>
      <w:r>
        <w:t>.</w:t>
      </w:r>
      <w:ins w:id="2184" w:author="Nicholas Harp" w:date="2020-02-13T11:50:00Z">
        <w:r w:rsidR="00C83B2F">
          <w:t xml:space="preserve"> </w:t>
        </w:r>
      </w:ins>
      <w:r>
        <w:t>Specifically,</w:t>
      </w:r>
      <w:ins w:id="2185" w:author="Maital Neta [2]" w:date="2020-02-21T12:29:00Z">
        <w:r w:rsidR="00AC5E79">
          <w:t xml:space="preserve"> under a low </w:t>
        </w:r>
        <w:r w:rsidR="00AC5E79">
          <w:lastRenderedPageBreak/>
          <w:t xml:space="preserve">load, </w:t>
        </w:r>
      </w:ins>
      <w:del w:id="2186" w:author="Maital Neta [2]" w:date="2020-02-21T12:29:00Z">
        <w:r w:rsidDel="00AC5E79">
          <w:delText xml:space="preserve"> there was evidence that high cognitive loads of any type </w:delText>
        </w:r>
      </w:del>
      <w:ins w:id="2187" w:author="Nicholas Harp" w:date="2020-01-16T10:25:00Z">
        <w:del w:id="2188" w:author="Maital Neta [2]" w:date="2020-02-21T12:29:00Z">
          <w:r w:rsidR="00334150" w:rsidDel="00AC5E79">
            <w:delText xml:space="preserve">mitigate </w:delText>
          </w:r>
        </w:del>
      </w:ins>
      <w:del w:id="2189" w:author="Maital Neta [2]" w:date="2020-02-21T12:29:00Z">
        <w:r w:rsidDel="00AC5E79">
          <w:delText>result in</w:delText>
        </w:r>
      </w:del>
      <w:ins w:id="2190" w:author="Nicholas Harp" w:date="2020-01-16T10:25:00Z">
        <w:del w:id="2191" w:author="Maital Neta [2]" w:date="2020-02-21T12:29:00Z">
          <w:r w:rsidR="00334150" w:rsidDel="00AC5E79">
            <w:delText>the</w:delText>
          </w:r>
        </w:del>
      </w:ins>
      <w:del w:id="2192" w:author="Maital Neta [2]" w:date="2020-02-21T12:29:00Z">
        <w:r w:rsidDel="00AC5E79">
          <w:delText xml:space="preserve"> larger maximum deviations</w:delText>
        </w:r>
      </w:del>
      <w:ins w:id="2193" w:author="Nicholas Harp" w:date="2020-01-17T10:47:00Z">
        <w:del w:id="2194" w:author="Maital Neta [2]" w:date="2020-02-21T12:29:00Z">
          <w:r w:rsidR="00895930" w:rsidDel="00AC5E79">
            <w:delText>more direct trajectories</w:delText>
          </w:r>
        </w:del>
      </w:ins>
      <w:ins w:id="2195" w:author="Nicholas Harp" w:date="2020-01-16T10:26:00Z">
        <w:del w:id="2196" w:author="Maital Neta [2]" w:date="2020-02-21T12:29:00Z">
          <w:r w:rsidR="00334150" w:rsidDel="00AC5E79">
            <w:delText xml:space="preserve"> characteristic of </w:delText>
          </w:r>
        </w:del>
      </w:ins>
      <w:ins w:id="2197" w:author="Nicholas Harp" w:date="2020-01-17T10:47:00Z">
        <w:del w:id="2198" w:author="Maital Neta [2]" w:date="2020-02-21T12:29:00Z">
          <w:r w:rsidR="00895930" w:rsidDel="00AC5E79">
            <w:delText>negative</w:delText>
          </w:r>
        </w:del>
      </w:ins>
      <w:ins w:id="2199" w:author="Nicholas Harp" w:date="2020-01-16T10:26:00Z">
        <w:del w:id="2200" w:author="Maital Neta [2]" w:date="2020-02-21T12:29:00Z">
          <w:r w:rsidR="00334150" w:rsidDel="00AC5E79">
            <w:delText xml:space="preserve"> interpretations of emotional ambiguity</w:delText>
          </w:r>
        </w:del>
      </w:ins>
      <w:ins w:id="2201" w:author="Nicholas Harp" w:date="2020-01-17T10:41:00Z">
        <w:del w:id="2202" w:author="Maital Neta [2]" w:date="2020-02-21T12:29:00Z">
          <w:r w:rsidR="00707A9F" w:rsidDel="00AC5E79">
            <w:delText xml:space="preserve"> (Brown et al., 2017)</w:delText>
          </w:r>
        </w:del>
      </w:ins>
      <w:del w:id="2203" w:author="Maital Neta [2]" w:date="2020-02-21T12:29:00Z">
        <w:r w:rsidDel="00AC5E79">
          <w:delText xml:space="preserve">. </w:delText>
        </w:r>
      </w:del>
      <w:ins w:id="2204" w:author="Nicholas Harp" w:date="2020-01-16T10:26:00Z">
        <w:del w:id="2205" w:author="Maital Neta [2]" w:date="2020-02-21T12:29:00Z">
          <w:r w:rsidR="00334150" w:rsidDel="00AC5E79">
            <w:delText xml:space="preserve">In other words, while </w:delText>
          </w:r>
        </w:del>
        <w:r w:rsidR="00334150">
          <w:t xml:space="preserve">positive </w:t>
        </w:r>
        <w:del w:id="2206" w:author="Maital Neta [2]" w:date="2020-02-21T12:29:00Z">
          <w:r w:rsidR="00334150" w:rsidDel="00AC5E79">
            <w:delText>judgments</w:delText>
          </w:r>
        </w:del>
      </w:ins>
      <w:ins w:id="2207" w:author="Maital Neta [2]" w:date="2020-02-21T12:29:00Z">
        <w:r w:rsidR="00AC5E79">
          <w:t>ratings</w:t>
        </w:r>
      </w:ins>
      <w:ins w:id="2208" w:author="Nicholas Harp" w:date="2020-01-16T10:26:00Z">
        <w:r w:rsidR="00334150">
          <w:t xml:space="preserve"> typically </w:t>
        </w:r>
      </w:ins>
      <w:ins w:id="2209" w:author="Maital Neta [2]" w:date="2020-02-21T12:29:00Z">
        <w:r w:rsidR="00AC5E79">
          <w:t xml:space="preserve">are associated with </w:t>
        </w:r>
      </w:ins>
      <w:ins w:id="2210" w:author="Nicholas Harp" w:date="2020-01-16T10:26:00Z">
        <w:del w:id="2211" w:author="Maital Neta [2]" w:date="2020-02-21T12:29:00Z">
          <w:r w:rsidR="00334150" w:rsidDel="00AC5E79">
            <w:delText xml:space="preserve">result in trajectories showing </w:delText>
          </w:r>
        </w:del>
        <w:r w:rsidR="00334150">
          <w:t>greater response comp</w:t>
        </w:r>
      </w:ins>
      <w:ins w:id="2212" w:author="Nicholas Harp" w:date="2020-01-16T10:27:00Z">
        <w:r w:rsidR="00334150">
          <w:t>etition</w:t>
        </w:r>
      </w:ins>
      <w:ins w:id="2213" w:author="Maital Neta [2]" w:date="2020-02-21T12:29:00Z">
        <w:r w:rsidR="00AC5E79">
          <w:t xml:space="preserve"> than negative ratings, b</w:t>
        </w:r>
      </w:ins>
      <w:ins w:id="2214" w:author="Maital Neta [2]" w:date="2020-02-21T12:30:00Z">
        <w:r w:rsidR="00AC5E79">
          <w:t>ut this effect</w:t>
        </w:r>
        <w:del w:id="2215" w:author="Nicholas Harp" w:date="2020-02-25T14:21:00Z">
          <w:r w:rsidR="00AC5E79" w:rsidDel="00331BE2">
            <w:delText>s</w:delText>
          </w:r>
        </w:del>
        <w:r w:rsidR="00AC5E79">
          <w:t xml:space="preserve"> was no longer present under high load. Further, th</w:t>
        </w:r>
        <w:r w:rsidR="00FD6A40">
          <w:t xml:space="preserve">is effect was driven by an </w:t>
        </w:r>
        <w:r w:rsidR="00FD6A40" w:rsidRPr="00FD6A40">
          <w:rPr>
            <w:i/>
            <w:rPrChange w:id="2216" w:author="Maital Neta [2]" w:date="2020-02-21T12:30:00Z">
              <w:rPr/>
            </w:rPrChange>
          </w:rPr>
          <w:t>increase</w:t>
        </w:r>
        <w:r w:rsidR="00FD6A40">
          <w:t xml:space="preserve"> in response competition for negative trials under high load. </w:t>
        </w:r>
      </w:ins>
      <w:del w:id="2217" w:author="Maital Neta [2]" w:date="2020-02-21T12:30:00Z">
        <w:r w:rsidR="00334150" w:rsidDel="00FD6A40">
          <w:delText xml:space="preserve">, there </w:delText>
        </w:r>
        <w:r w:rsidR="00707A9F" w:rsidDel="00FD6A40">
          <w:delText>was</w:delText>
        </w:r>
        <w:r w:rsidR="00334150" w:rsidDel="00FD6A40">
          <w:delText xml:space="preserve"> no difference between </w:delText>
        </w:r>
        <w:r w:rsidR="00707A9F" w:rsidDel="00FD6A40">
          <w:delText xml:space="preserve">the maximum deviations of </w:delText>
        </w:r>
        <w:r w:rsidR="00334150" w:rsidDel="00FD6A40">
          <w:delText xml:space="preserve">positive and negative judgments when individuals maintain more demanding working memory loads. </w:delText>
        </w:r>
      </w:del>
      <w:r w:rsidR="00B50383">
        <w:t>This replicates previous work showing that the cognitive-motor dynamics underlying the valence bias task are susceptible to increases in cognitive demands</w:t>
      </w:r>
      <w:r w:rsidR="007477B7">
        <w:t xml:space="preserve"> generally</w:t>
      </w:r>
      <w:del w:id="2218" w:author="Maital Neta [2]" w:date="2020-02-21T12:31:00Z">
        <w:r w:rsidR="00B50383" w:rsidDel="00FD6A40">
          <w:delText>,</w:delText>
        </w:r>
      </w:del>
      <w:r w:rsidR="00B50383">
        <w:t xml:space="preserve"> </w:t>
      </w:r>
      <w:del w:id="2219" w:author="Maital Neta [2]" w:date="2020-02-21T12:31:00Z">
        <w:r w:rsidR="00B50383" w:rsidDel="00FD6A40">
          <w:delText xml:space="preserve">but that final interpretations are not </w:delText>
        </w:r>
      </w:del>
      <w:r w:rsidR="00B50383">
        <w:t>(Mattek et al., 2016).</w:t>
      </w:r>
      <w:r w:rsidR="007477B7" w:rsidDel="00334150">
        <w:t xml:space="preserve"> </w:t>
      </w:r>
      <w:r w:rsidR="00210509">
        <w:t xml:space="preserve">One interpretation of these </w:t>
      </w:r>
      <w:del w:id="2220" w:author="Maital Neta [2]" w:date="2020-02-21T12:31:00Z">
        <w:r w:rsidR="004D1CD5" w:rsidDel="00FD6A40">
          <w:delText>differences in maximum deviations</w:delText>
        </w:r>
      </w:del>
      <w:ins w:id="2221" w:author="Maital Neta [2]" w:date="2020-02-21T12:31:00Z">
        <w:r w:rsidR="00FD6A40">
          <w:t>findings</w:t>
        </w:r>
      </w:ins>
      <w:ins w:id="2222" w:author="Nicholas Harp" w:date="2020-01-16T13:51:00Z">
        <w:r w:rsidR="00210509">
          <w:t xml:space="preserve"> </w:t>
        </w:r>
      </w:ins>
      <w:r w:rsidR="00210509">
        <w:t>is that t</w:t>
      </w:r>
      <w:r>
        <w:t>he tendency for ind</w:t>
      </w:r>
      <w:r w:rsidR="00052087">
        <w:t>i</w:t>
      </w:r>
      <w:r>
        <w:t>viduals to be drawn towards an unselected response may reflect a type of distraction effect (</w:t>
      </w:r>
      <w:r w:rsidR="002A40ED">
        <w:t>S</w:t>
      </w:r>
      <w:r w:rsidR="002A40ED" w:rsidRPr="002A40ED">
        <w:t xml:space="preserve">pivey, Grosjean, </w:t>
      </w:r>
      <w:r w:rsidR="002A40ED">
        <w:t xml:space="preserve">&amp; </w:t>
      </w:r>
      <w:r w:rsidR="002A40ED" w:rsidRPr="002A40ED">
        <w:t>Knoblich</w:t>
      </w:r>
      <w:r w:rsidR="002A40ED">
        <w:t xml:space="preserve">, </w:t>
      </w:r>
      <w:r w:rsidR="002A40ED" w:rsidRPr="002A40ED">
        <w:t>2005</w:t>
      </w:r>
      <w:r>
        <w:t xml:space="preserve">). This </w:t>
      </w:r>
      <w:r w:rsidR="007121A3">
        <w:t>mirrors</w:t>
      </w:r>
      <w:r>
        <w:t xml:space="preserve"> effects seen in the cognitive load literature, where high cognitive loads lead to deficits in the ability to filter out task-irrelevant information (Lavi</w:t>
      </w:r>
      <w:r w:rsidR="00227673">
        <w:t>e, Hirst, de Fockert, &amp; Vidling, 2004</w:t>
      </w:r>
      <w:r>
        <w:t>).</w:t>
      </w:r>
      <w:r w:rsidR="009506D6">
        <w:t xml:space="preserve"> </w:t>
      </w:r>
      <w:del w:id="2223" w:author="Nicholas Harp" w:date="2020-01-16T11:09:00Z">
        <w:r w:rsidR="00227673" w:rsidDel="007477B7">
          <w:delText>Although Mattek and colleagues (2016) did not observe a main effect of cognitive load on the deviations of response trajectories, there was a disruptive effect on participants tendency to show smaller deviations for their mod</w:delText>
        </w:r>
        <w:r w:rsidR="00873D74" w:rsidDel="007477B7">
          <w:delText>a</w:delText>
        </w:r>
        <w:r w:rsidR="00227673" w:rsidDel="007477B7">
          <w:delText>l response</w:delText>
        </w:r>
        <w:r w:rsidR="00873D74" w:rsidDel="007477B7">
          <w:delText xml:space="preserve"> (i.e., a response consistent with their general tendency or bias)</w:delText>
        </w:r>
        <w:r w:rsidR="00227673" w:rsidDel="007477B7">
          <w:delText xml:space="preserve">. </w:delText>
        </w:r>
      </w:del>
      <w:del w:id="2224" w:author="Maital Neta [2]" w:date="2020-02-21T12:32:00Z">
        <w:r w:rsidR="008E3E2B" w:rsidDel="00FD6A40">
          <w:delText>At the least</w:delText>
        </w:r>
        <w:r w:rsidR="007F3164" w:rsidDel="00FD6A40">
          <w:delText xml:space="preserve">, high cognitive load appears to interfere with typical mouse-based response trajectories during resolution of emotional ambiguity. </w:delText>
        </w:r>
      </w:del>
    </w:p>
    <w:p w14:paraId="597EED4F" w14:textId="6F133DB3" w:rsidR="00026506" w:rsidRDefault="008663D5" w:rsidP="00E535C3">
      <w:pPr>
        <w:pStyle w:val="BodyText"/>
        <w:rPr>
          <w:ins w:id="2225" w:author="Nicholas Harp" w:date="2020-02-27T13:56:00Z"/>
        </w:rPr>
      </w:pPr>
      <w:ins w:id="2226" w:author="Nicholas Harp" w:date="2020-03-02T14:44:00Z">
        <w:r>
          <w:t>Notably</w:t>
        </w:r>
      </w:ins>
      <w:ins w:id="2227" w:author="Nicholas Harp" w:date="2020-02-25T14:34:00Z">
        <w:r w:rsidR="00077E1D">
          <w:t xml:space="preserve">, </w:t>
        </w:r>
      </w:ins>
      <w:ins w:id="2228" w:author="Nicholas Harp" w:date="2020-02-25T14:31:00Z">
        <w:r w:rsidR="00077E1D">
          <w:t xml:space="preserve">the effects of </w:t>
        </w:r>
      </w:ins>
      <w:ins w:id="2229" w:author="Nicholas Harp" w:date="2020-02-26T09:15:00Z">
        <w:r w:rsidR="00B05881">
          <w:t xml:space="preserve">high </w:t>
        </w:r>
      </w:ins>
      <w:ins w:id="2230" w:author="Nicholas Harp" w:date="2020-02-25T14:31:00Z">
        <w:r w:rsidR="00077E1D">
          <w:t xml:space="preserve">load on response trajectories </w:t>
        </w:r>
      </w:ins>
      <w:ins w:id="2231" w:author="Nicholas Harp" w:date="2020-02-26T09:15:00Z">
        <w:r w:rsidR="00B05881">
          <w:t>are</w:t>
        </w:r>
      </w:ins>
      <w:ins w:id="2232" w:author="Nicholas Harp" w:date="2020-02-26T09:12:00Z">
        <w:r w:rsidR="00B05881">
          <w:t xml:space="preserve"> </w:t>
        </w:r>
      </w:ins>
      <w:ins w:id="2233" w:author="Nicholas Harp" w:date="2020-03-02T09:12:00Z">
        <w:r w:rsidR="0060681A">
          <w:t>different from</w:t>
        </w:r>
      </w:ins>
      <w:ins w:id="2234" w:author="Nicholas Harp" w:date="2020-02-26T09:12:00Z">
        <w:r w:rsidR="00B05881">
          <w:t xml:space="preserve"> </w:t>
        </w:r>
      </w:ins>
      <w:ins w:id="2235" w:author="Nicholas Harp" w:date="2020-02-25T14:31:00Z">
        <w:r w:rsidR="00077E1D">
          <w:t xml:space="preserve">those of </w:t>
        </w:r>
      </w:ins>
      <w:ins w:id="2236" w:author="Nicholas Harp" w:date="2020-02-25T14:32:00Z">
        <w:r w:rsidR="00077E1D">
          <w:t>stress</w:t>
        </w:r>
      </w:ins>
      <w:ins w:id="2237" w:author="Nicholas Harp" w:date="2020-02-26T10:20:00Z">
        <w:r w:rsidR="005F7EED">
          <w:t>; that is,</w:t>
        </w:r>
      </w:ins>
      <w:ins w:id="2238" w:author="Nicholas Harp" w:date="2020-02-27T13:43:00Z">
        <w:r w:rsidR="006D0B82">
          <w:t xml:space="preserve"> when surprise is rated as negative,</w:t>
        </w:r>
      </w:ins>
      <w:ins w:id="2239" w:author="Nicholas Harp" w:date="2020-02-25T14:32:00Z">
        <w:r w:rsidR="00077E1D">
          <w:t xml:space="preserve"> </w:t>
        </w:r>
      </w:ins>
      <w:ins w:id="2240" w:author="Nicholas Harp" w:date="2020-02-26T10:19:00Z">
        <w:r w:rsidR="005F7EED">
          <w:t xml:space="preserve">high </w:t>
        </w:r>
      </w:ins>
      <w:ins w:id="2241" w:author="Nicholas Harp" w:date="2020-02-26T09:15:00Z">
        <w:r w:rsidR="00B05881">
          <w:t xml:space="preserve">load increases </w:t>
        </w:r>
      </w:ins>
      <w:ins w:id="2242" w:author="Nicholas Harp" w:date="2020-02-25T14:33:00Z">
        <w:r w:rsidR="00077E1D">
          <w:t>response competition</w:t>
        </w:r>
      </w:ins>
      <w:ins w:id="2243" w:author="Nicholas Harp" w:date="2020-03-02T10:20:00Z">
        <w:r w:rsidR="00A036D6">
          <w:t xml:space="preserve"> while</w:t>
        </w:r>
      </w:ins>
      <w:ins w:id="2244" w:author="Nicholas Harp" w:date="2020-02-26T10:20:00Z">
        <w:r w:rsidR="005F7EED">
          <w:t xml:space="preserve"> </w:t>
        </w:r>
      </w:ins>
      <w:ins w:id="2245" w:author="Nicholas Harp" w:date="2020-02-26T10:19:00Z">
        <w:r w:rsidR="005F7EED">
          <w:t>greater</w:t>
        </w:r>
      </w:ins>
      <w:ins w:id="2246" w:author="Nicholas Harp" w:date="2020-02-25T14:33:00Z">
        <w:r w:rsidR="00077E1D">
          <w:t xml:space="preserve"> </w:t>
        </w:r>
      </w:ins>
      <w:ins w:id="2247" w:author="Nicholas Harp" w:date="2020-02-26T09:15:00Z">
        <w:r w:rsidR="00B05881">
          <w:t xml:space="preserve">stress </w:t>
        </w:r>
      </w:ins>
      <w:ins w:id="2248" w:author="Nicholas Harp" w:date="2020-02-27T13:44:00Z">
        <w:r w:rsidR="006D0B82">
          <w:t>decreases it</w:t>
        </w:r>
      </w:ins>
      <w:ins w:id="2249" w:author="Nicholas Harp" w:date="2020-02-25T14:34:00Z">
        <w:r w:rsidR="00077E1D">
          <w:t>.</w:t>
        </w:r>
      </w:ins>
      <w:ins w:id="2250" w:author="Nicholas Harp" w:date="2020-03-02T10:29:00Z">
        <w:r w:rsidR="00237F81">
          <w:t xml:space="preserve"> </w:t>
        </w:r>
      </w:ins>
      <w:ins w:id="2251" w:author="Nicholas Harp" w:date="2020-03-02T14:37:00Z">
        <w:r>
          <w:t>Though speculative, o</w:t>
        </w:r>
      </w:ins>
      <w:ins w:id="2252" w:author="Nicholas Harp" w:date="2020-03-02T14:17:00Z">
        <w:r w:rsidR="00D77A2C">
          <w:t>ne plausible explanation for these effects is that high load</w:t>
        </w:r>
      </w:ins>
      <w:ins w:id="2253" w:author="Nicholas Harp" w:date="2020-03-02T14:23:00Z">
        <w:r w:rsidR="00D77A2C">
          <w:t>, regardless of domain</w:t>
        </w:r>
      </w:ins>
      <w:ins w:id="2254" w:author="Nicholas Harp" w:date="2020-03-02T14:24:00Z">
        <w:r w:rsidR="00D77A2C">
          <w:t>, depletes cognitive resources</w:t>
        </w:r>
      </w:ins>
      <w:ins w:id="2255" w:author="Nicholas Harp" w:date="2020-03-02T14:17:00Z">
        <w:r w:rsidR="00D77A2C">
          <w:t xml:space="preserve"> </w:t>
        </w:r>
      </w:ins>
      <w:ins w:id="2256" w:author="Nicholas Harp" w:date="2020-03-02T14:18:00Z">
        <w:r w:rsidR="00D77A2C">
          <w:t>in</w:t>
        </w:r>
      </w:ins>
      <w:ins w:id="2257" w:author="Nicholas Harp" w:date="2020-03-02T14:28:00Z">
        <w:r w:rsidR="00673A84">
          <w:t xml:space="preserve"> task control</w:t>
        </w:r>
      </w:ins>
      <w:ins w:id="2258" w:author="Nicholas Harp" w:date="2020-03-02T14:18:00Z">
        <w:r w:rsidR="00D77A2C">
          <w:t xml:space="preserve"> regions </w:t>
        </w:r>
      </w:ins>
      <w:ins w:id="2259" w:author="Nicholas Harp" w:date="2020-03-02T14:28:00Z">
        <w:r w:rsidR="00673A84">
          <w:t>that</w:t>
        </w:r>
      </w:ins>
      <w:ins w:id="2260" w:author="Nicholas Harp" w:date="2020-03-02T14:24:00Z">
        <w:r w:rsidR="00D77A2C">
          <w:t xml:space="preserve"> </w:t>
        </w:r>
      </w:ins>
      <w:ins w:id="2261" w:author="Nicholas Harp" w:date="2020-03-02T14:52:00Z">
        <w:r w:rsidR="005F2DED">
          <w:t>may</w:t>
        </w:r>
      </w:ins>
      <w:ins w:id="2262" w:author="Nicholas Harp" w:date="2020-03-02T14:53:00Z">
        <w:r w:rsidR="005F2DED">
          <w:t xml:space="preserve"> utlimately</w:t>
        </w:r>
      </w:ins>
      <w:ins w:id="2263" w:author="Nicholas Harp" w:date="2020-03-02T14:52:00Z">
        <w:r w:rsidR="005F2DED">
          <w:t xml:space="preserve"> affect motor responses</w:t>
        </w:r>
      </w:ins>
      <w:ins w:id="2264" w:author="Nicholas Harp" w:date="2020-03-02T14:24:00Z">
        <w:r w:rsidR="00D77A2C">
          <w:t xml:space="preserve"> </w:t>
        </w:r>
      </w:ins>
      <w:ins w:id="2265" w:author="Nicholas Harp" w:date="2020-03-02T14:17:00Z">
        <w:r w:rsidR="00D77A2C">
          <w:t>(e.g., lateral prefrontal regions</w:t>
        </w:r>
      </w:ins>
      <w:ins w:id="2266" w:author="Nicholas Harp" w:date="2020-03-02T14:19:00Z">
        <w:r w:rsidR="00D77A2C">
          <w:t xml:space="preserve">; </w:t>
        </w:r>
      </w:ins>
      <w:ins w:id="2267" w:author="Nicholas Harp" w:date="2020-03-02T14:49:00Z">
        <w:r>
          <w:t>David, Newen, &amp; Vog</w:t>
        </w:r>
        <w:r w:rsidR="00E535C3">
          <w:t>e</w:t>
        </w:r>
        <w:r>
          <w:t xml:space="preserve">ley, </w:t>
        </w:r>
        <w:r w:rsidR="00E535C3">
          <w:t>2008</w:t>
        </w:r>
      </w:ins>
      <w:ins w:id="2268" w:author="Nicholas Harp" w:date="2020-03-02T14:51:00Z">
        <w:r w:rsidR="00E535C3">
          <w:t xml:space="preserve">; </w:t>
        </w:r>
        <w:r w:rsidR="00E535C3">
          <w:t xml:space="preserve">Krämer, Solbakk, Funderud, Løvstad, Endestad, </w:t>
        </w:r>
      </w:ins>
      <w:ins w:id="2269" w:author="Nicholas Harp" w:date="2020-03-02T14:52:00Z">
        <w:r w:rsidR="00E535C3">
          <w:t>&amp;</w:t>
        </w:r>
      </w:ins>
      <w:ins w:id="2270" w:author="Nicholas Harp" w:date="2020-03-02T14:51:00Z">
        <w:r w:rsidR="00E535C3">
          <w:t xml:space="preserve"> Knight</w:t>
        </w:r>
      </w:ins>
      <w:ins w:id="2271" w:author="Nicholas Harp" w:date="2020-03-02T14:52:00Z">
        <w:r w:rsidR="00E535C3">
          <w:t>, 2013</w:t>
        </w:r>
      </w:ins>
      <w:ins w:id="2272" w:author="Nicholas Harp" w:date="2020-03-02T14:17:00Z">
        <w:r w:rsidR="00D77A2C">
          <w:t xml:space="preserve">), evidenced by the </w:t>
        </w:r>
        <w:r w:rsidR="00D77A2C">
          <w:rPr>
            <w:i/>
            <w:iCs/>
          </w:rPr>
          <w:t>increase</w:t>
        </w:r>
        <w:r w:rsidR="00D77A2C">
          <w:t xml:space="preserve"> in response competition when surprise is rated as negative. </w:t>
        </w:r>
      </w:ins>
      <w:ins w:id="2273" w:author="Nicholas Harp" w:date="2020-03-02T14:28:00Z">
        <w:r w:rsidR="00673A84">
          <w:t>Similarly, other</w:t>
        </w:r>
      </w:ins>
      <w:ins w:id="2274" w:author="Nicholas Harp" w:date="2020-03-02T14:25:00Z">
        <w:r w:rsidR="00673A84">
          <w:t xml:space="preserve"> work has shown that cognitive load affects velocity during movement </w:t>
        </w:r>
      </w:ins>
      <w:ins w:id="2275" w:author="Nicholas Harp" w:date="2020-03-02T18:13:00Z">
        <w:r w:rsidR="004B75A0">
          <w:t>through</w:t>
        </w:r>
      </w:ins>
      <w:ins w:id="2276" w:author="Nicholas Harp" w:date="2020-03-02T14:25:00Z">
        <w:r w:rsidR="00673A84">
          <w:t xml:space="preserve"> virtual reality</w:t>
        </w:r>
      </w:ins>
      <w:ins w:id="2277" w:author="Nicholas Harp" w:date="2020-03-02T18:13:00Z">
        <w:r w:rsidR="004B75A0">
          <w:t xml:space="preserve"> environments</w:t>
        </w:r>
      </w:ins>
      <w:ins w:id="2278" w:author="Nicholas Harp" w:date="2020-03-02T14:25:00Z">
        <w:r w:rsidR="00673A84">
          <w:t xml:space="preserve">, although there were no spatial effects on the walking trajectories (Kannape et al., 2014). </w:t>
        </w:r>
      </w:ins>
      <w:ins w:id="2279" w:author="Nicholas Harp" w:date="2020-03-02T14:17:00Z">
        <w:r w:rsidR="00D77A2C">
          <w:t xml:space="preserve">On the other hand, stress reactivity predicts a </w:t>
        </w:r>
        <w:r w:rsidR="00D77A2C">
          <w:rPr>
            <w:i/>
            <w:iCs/>
          </w:rPr>
          <w:t>decrease</w:t>
        </w:r>
        <w:r w:rsidR="00D77A2C">
          <w:t xml:space="preserve"> in competition </w:t>
        </w:r>
      </w:ins>
      <w:ins w:id="2280" w:author="Nicholas Harp" w:date="2020-03-02T14:29:00Z">
        <w:r w:rsidR="00673A84">
          <w:t>when surprise is rated as negative</w:t>
        </w:r>
      </w:ins>
      <w:ins w:id="2281" w:author="Nicholas Harp" w:date="2020-03-02T14:17:00Z">
        <w:r w:rsidR="00D77A2C">
          <w:t xml:space="preserve"> (Brown et al., 2017), perhaps due to engagement of the HPA axis and the facilitation of bottom-up emotional responses (i.e., amygdala activity; Ledoux, 1994). </w:t>
        </w:r>
      </w:ins>
      <w:ins w:id="2282" w:author="Nicholas Harp" w:date="2020-03-02T14:27:00Z">
        <w:r w:rsidR="00673A84">
          <w:t xml:space="preserve">In other words, </w:t>
        </w:r>
      </w:ins>
      <w:ins w:id="2283" w:author="Nicholas Harp" w:date="2020-03-02T14:38:00Z">
        <w:r>
          <w:t xml:space="preserve">both </w:t>
        </w:r>
      </w:ins>
      <w:ins w:id="2284" w:author="Nicholas Harp" w:date="2020-03-02T14:29:00Z">
        <w:r w:rsidR="00673A84">
          <w:t xml:space="preserve">stress </w:t>
        </w:r>
      </w:ins>
      <w:ins w:id="2285" w:author="Nicholas Harp" w:date="2020-03-02T14:38:00Z">
        <w:r>
          <w:t>and</w:t>
        </w:r>
      </w:ins>
      <w:ins w:id="2286" w:author="Nicholas Harp" w:date="2020-03-02T14:29:00Z">
        <w:r w:rsidR="00673A84">
          <w:t xml:space="preserve"> emotional load</w:t>
        </w:r>
      </w:ins>
      <w:ins w:id="2287" w:author="Nicholas Harp" w:date="2020-03-02T14:30:00Z">
        <w:r w:rsidR="00673A84">
          <w:t xml:space="preserve"> </w:t>
        </w:r>
      </w:ins>
      <w:ins w:id="2288" w:author="Nicholas Harp" w:date="2020-03-02T18:14:00Z">
        <w:r w:rsidR="004B75A0">
          <w:t xml:space="preserve">appear to </w:t>
        </w:r>
      </w:ins>
      <w:ins w:id="2289" w:author="Nicholas Harp" w:date="2020-03-02T14:38:00Z">
        <w:r>
          <w:t>recruit cognitive resources needed</w:t>
        </w:r>
      </w:ins>
      <w:ins w:id="2290" w:author="Nicholas Harp" w:date="2020-03-02T14:29:00Z">
        <w:r w:rsidR="00673A84">
          <w:t xml:space="preserve"> for assessing and </w:t>
        </w:r>
      </w:ins>
      <w:ins w:id="2291" w:author="Nicholas Harp" w:date="2020-03-02T14:30:00Z">
        <w:r w:rsidR="00673A84">
          <w:t xml:space="preserve">responding to </w:t>
        </w:r>
      </w:ins>
      <w:ins w:id="2292" w:author="Nicholas Harp" w:date="2020-03-02T18:14:00Z">
        <w:r w:rsidR="004B75A0">
          <w:t>biologically salient</w:t>
        </w:r>
      </w:ins>
      <w:ins w:id="2293" w:author="Nicholas Harp" w:date="2020-03-02T14:30:00Z">
        <w:r w:rsidR="00673A84">
          <w:t xml:space="preserve"> </w:t>
        </w:r>
      </w:ins>
      <w:ins w:id="2294" w:author="Nicholas Harp" w:date="2020-03-02T14:39:00Z">
        <w:r>
          <w:t>stimuli</w:t>
        </w:r>
      </w:ins>
      <w:ins w:id="2295" w:author="Nicholas Harp" w:date="2020-03-02T14:30:00Z">
        <w:r w:rsidR="00673A84">
          <w:t>,</w:t>
        </w:r>
      </w:ins>
      <w:ins w:id="2296" w:author="Nicholas Harp" w:date="2020-03-02T14:39:00Z">
        <w:r>
          <w:t xml:space="preserve"> facilitating bottom-up processing and</w:t>
        </w:r>
      </w:ins>
      <w:ins w:id="2297" w:author="Nicholas Harp" w:date="2020-03-02T14:30:00Z">
        <w:r w:rsidR="00673A84">
          <w:t xml:space="preserve"> resulting in a more negative </w:t>
        </w:r>
        <w:r w:rsidR="00673A84">
          <w:lastRenderedPageBreak/>
          <w:t xml:space="preserve">bias. </w:t>
        </w:r>
      </w:ins>
      <w:ins w:id="2298" w:author="Nicholas Harp" w:date="2020-03-02T14:31:00Z">
        <w:r w:rsidR="00673A84">
          <w:t xml:space="preserve">Contrarily, the resources recruited </w:t>
        </w:r>
      </w:ins>
      <w:ins w:id="2299" w:author="Nicholas Harp" w:date="2020-03-02T14:39:00Z">
        <w:r>
          <w:t>by</w:t>
        </w:r>
      </w:ins>
      <w:ins w:id="2300" w:author="Nicholas Harp" w:date="2020-03-02T14:31:00Z">
        <w:r w:rsidR="00673A84">
          <w:t xml:space="preserve"> high load </w:t>
        </w:r>
      </w:ins>
      <w:ins w:id="2301" w:author="Nicholas Harp" w:date="2020-03-02T18:14:00Z">
        <w:r w:rsidR="00E068FB">
          <w:t xml:space="preserve">in general </w:t>
        </w:r>
      </w:ins>
      <w:ins w:id="2302" w:author="Nicholas Harp" w:date="2020-03-02T14:31:00Z">
        <w:r w:rsidR="00673A84">
          <w:t>do not appear to facilitate</w:t>
        </w:r>
      </w:ins>
      <w:ins w:id="2303" w:author="Nicholas Harp" w:date="2020-03-02T14:26:00Z">
        <w:r w:rsidR="00673A84">
          <w:t xml:space="preserve"> </w:t>
        </w:r>
      </w:ins>
      <w:ins w:id="2304" w:author="Nicholas Harp" w:date="2020-03-02T14:31:00Z">
        <w:r w:rsidR="00673A84">
          <w:t>bottom-up emotional processes, rather</w:t>
        </w:r>
      </w:ins>
      <w:ins w:id="2305" w:author="Nicholas Harp" w:date="2020-03-02T14:32:00Z">
        <w:r w:rsidR="00673A84">
          <w:t xml:space="preserve"> high load depletes resources </w:t>
        </w:r>
      </w:ins>
      <w:ins w:id="2306" w:author="Nicholas Harp" w:date="2020-03-02T18:15:00Z">
        <w:r w:rsidR="00E068FB">
          <w:t>which</w:t>
        </w:r>
      </w:ins>
      <w:ins w:id="2307" w:author="Nicholas Harp" w:date="2020-03-02T14:33:00Z">
        <w:r w:rsidR="00673A84">
          <w:t xml:space="preserve"> </w:t>
        </w:r>
      </w:ins>
      <w:ins w:id="2308" w:author="Nicholas Harp" w:date="2020-03-02T14:32:00Z">
        <w:r w:rsidR="00673A84">
          <w:t xml:space="preserve">contribute to the execution of the </w:t>
        </w:r>
      </w:ins>
      <w:ins w:id="2309" w:author="Nicholas Harp" w:date="2020-03-02T18:15:00Z">
        <w:r w:rsidR="00E068FB">
          <w:t>decision-making</w:t>
        </w:r>
      </w:ins>
      <w:ins w:id="2310" w:author="Nicholas Harp" w:date="2020-03-02T14:32:00Z">
        <w:r w:rsidR="00673A84">
          <w:t xml:space="preserve"> (i.e., </w:t>
        </w:r>
      </w:ins>
      <w:ins w:id="2311" w:author="Nicholas Harp" w:date="2020-03-02T14:33:00Z">
        <w:r w:rsidR="00673A84">
          <w:t xml:space="preserve">moving the mouse to select a response). </w:t>
        </w:r>
      </w:ins>
      <w:ins w:id="2312" w:author="Nicholas Harp" w:date="2020-03-02T18:15:00Z">
        <w:r w:rsidR="00E068FB">
          <w:t>As such, high load may be taxing task control networks.</w:t>
        </w:r>
      </w:ins>
    </w:p>
    <w:p w14:paraId="30058A24" w14:textId="0ABE98B4" w:rsidR="00FD6A40" w:rsidDel="00E16D87" w:rsidRDefault="00BF1875">
      <w:pPr>
        <w:pStyle w:val="BodyText"/>
        <w:ind w:firstLine="0"/>
        <w:rPr>
          <w:ins w:id="2313" w:author="Maital Neta [2]" w:date="2020-02-21T12:34:00Z"/>
          <w:del w:id="2314" w:author="Nicholas Harp" w:date="2020-02-26T10:45:00Z"/>
        </w:rPr>
        <w:pPrChange w:id="2315" w:author="Nicholas Harp" w:date="2020-02-26T10:45:00Z">
          <w:pPr>
            <w:pStyle w:val="BodyText"/>
          </w:pPr>
        </w:pPrChange>
      </w:pPr>
      <w:ins w:id="2316" w:author="Nicholas Harp" w:date="2020-02-26T10:47:00Z">
        <w:r>
          <w:tab/>
        </w:r>
      </w:ins>
      <w:ins w:id="2317" w:author="Nicholas Harp" w:date="2020-03-02T14:34:00Z">
        <w:r w:rsidR="00372F44">
          <w:t xml:space="preserve">Indeed, </w:t>
        </w:r>
      </w:ins>
      <w:ins w:id="2318" w:author="Maital Neta [2]" w:date="2020-02-21T12:33:00Z">
        <w:del w:id="2319" w:author="Nicholas Harp" w:date="2020-02-26T10:45:00Z">
          <w:r w:rsidR="00FD6A40" w:rsidDel="00E16D87">
            <w:delText>I think this is a good place to talk about why Catie found lower M</w:delText>
          </w:r>
        </w:del>
      </w:ins>
      <w:ins w:id="2320" w:author="Maital Neta [2]" w:date="2020-02-21T12:34:00Z">
        <w:del w:id="2321" w:author="Nicholas Harp" w:date="2020-02-26T10:45:00Z">
          <w:r w:rsidR="00FD6A40" w:rsidDel="00E16D87">
            <w:delText>D for negative in response to stress but you find higher MD for negative for high load. Add a paragraph talking about how load and stress might be different.</w:delText>
          </w:r>
        </w:del>
      </w:ins>
    </w:p>
    <w:p w14:paraId="103D42CE" w14:textId="2134AAE8" w:rsidR="00110A99" w:rsidRDefault="00372F44">
      <w:pPr>
        <w:pStyle w:val="BodyText"/>
        <w:ind w:firstLine="0"/>
        <w:pPrChange w:id="2322" w:author="Nicholas Harp" w:date="2020-02-26T10:45:00Z">
          <w:pPr>
            <w:pStyle w:val="BodyText"/>
          </w:pPr>
        </w:pPrChange>
      </w:pPr>
      <w:ins w:id="2323" w:author="Nicholas Harp" w:date="2020-03-02T14:34:00Z">
        <w:r>
          <w:t>p</w:t>
        </w:r>
      </w:ins>
      <w:commentRangeStart w:id="2324"/>
      <w:commentRangeStart w:id="2325"/>
      <w:del w:id="2326" w:author="Nicholas Harp" w:date="2020-03-02T14:34:00Z">
        <w:r w:rsidR="00110A99" w:rsidRPr="00534605" w:rsidDel="00372F44">
          <w:delText>P</w:delText>
        </w:r>
      </w:del>
      <w:r w:rsidR="00110A99" w:rsidRPr="00534605">
        <w:t xml:space="preserve">revious work </w:t>
      </w:r>
      <w:commentRangeEnd w:id="2324"/>
      <w:r w:rsidR="00FD6A40">
        <w:rPr>
          <w:rStyle w:val="CommentReference"/>
          <w:rFonts w:asciiTheme="minorHAnsi" w:hAnsiTheme="minorHAnsi"/>
        </w:rPr>
        <w:commentReference w:id="2324"/>
      </w:r>
      <w:commentRangeEnd w:id="2325"/>
      <w:r w:rsidR="00234D75">
        <w:rPr>
          <w:rStyle w:val="CommentReference"/>
          <w:rFonts w:asciiTheme="minorHAnsi" w:hAnsiTheme="minorHAnsi"/>
        </w:rPr>
        <w:commentReference w:id="2325"/>
      </w:r>
      <w:r w:rsidR="00110A99" w:rsidRPr="00534605">
        <w:t xml:space="preserve">has shown that </w:t>
      </w:r>
      <w:r w:rsidR="00110A99">
        <w:t xml:space="preserve">emotional </w:t>
      </w:r>
      <w:r w:rsidR="00110A99" w:rsidRPr="00534605">
        <w:t xml:space="preserve">ambiguity resolution relies on </w:t>
      </w:r>
      <w:r w:rsidR="00110A99">
        <w:t xml:space="preserve">a domain-general task control network called </w:t>
      </w:r>
      <w:r w:rsidR="00110A99" w:rsidRPr="00534605">
        <w:t>the cingul</w:t>
      </w:r>
      <w:r w:rsidR="00110A99">
        <w:t>o</w:t>
      </w:r>
      <w:r w:rsidR="00110A99" w:rsidRPr="00534605">
        <w:t xml:space="preserve">-opercular network (Neta et al., 2013); though speculative, </w:t>
      </w:r>
      <w:r w:rsidR="00110A99">
        <w:t>the</w:t>
      </w:r>
      <w:r w:rsidR="00110A99" w:rsidRPr="00534605">
        <w:t xml:space="preserve"> cognitive loa</w:t>
      </w:r>
      <w:r w:rsidR="00110A99">
        <w:t xml:space="preserve">ds </w:t>
      </w:r>
      <w:r w:rsidR="00110A99" w:rsidRPr="00534605">
        <w:t>may have taxed these resources</w:t>
      </w:r>
      <w:r w:rsidR="00110A99">
        <w:t>, as this network is recruited in response to many types of ambiguity (Neta et al., 2013; Neta et al., 2014; Sterzer, Russ, Preibisch, &amp; Kleinschmidt, 2002; Thompson-Schill, D’Esposito, Aguirre, &amp; Farah, 1997)</w:t>
      </w:r>
      <w:r w:rsidR="00110A99" w:rsidRPr="00534605">
        <w:t xml:space="preserve">. </w:t>
      </w:r>
      <w:r w:rsidR="00110A99">
        <w:t>Other neuroimaging work supports the notion that cognitive loads would preoccupy resources in the cingulo-opercular network; for instance, regions in the network (i.e., </w:t>
      </w:r>
      <w:commentRangeStart w:id="2327"/>
      <w:r w:rsidR="00110A99">
        <w:t xml:space="preserve">anterior cingulate cortex </w:t>
      </w:r>
      <w:commentRangeEnd w:id="2327"/>
      <w:r w:rsidR="00FD6A40">
        <w:rPr>
          <w:rStyle w:val="CommentReference"/>
          <w:rFonts w:asciiTheme="minorHAnsi" w:hAnsiTheme="minorHAnsi"/>
        </w:rPr>
        <w:commentReference w:id="2327"/>
      </w:r>
      <w:r w:rsidR="00110A99">
        <w:t xml:space="preserve">and anterior insula) regularly show activity increases during cognitively demanding tasks, such as those requiring increased attention and control (Duncan &amp; Owen, 2000; Nee, Wager, &amp; Jonides, 2007). As such, the demands induced during high cognitive load, regardless of the emotional properties of the load, likely increased demands in this network. Ultimately, this increase in demands for this domain-general network are one explanation for the observed increase in response competition (i.e., maximum deviations) </w:t>
      </w:r>
      <w:ins w:id="2328" w:author="Nicholas Harp" w:date="2020-03-02T14:47:00Z">
        <w:r w:rsidR="008663D5">
          <w:t xml:space="preserve">for negative ratings </w:t>
        </w:r>
      </w:ins>
      <w:r w:rsidR="00110A99">
        <w:t>during high cognitive load</w:t>
      </w:r>
      <w:del w:id="2329" w:author="Nicholas Harp" w:date="2020-03-02T14:47:00Z">
        <w:r w:rsidR="00110A99" w:rsidDel="008663D5">
          <w:delText>s</w:delText>
        </w:r>
      </w:del>
      <w:r w:rsidR="00110A99">
        <w:t xml:space="preserve">. </w:t>
      </w:r>
    </w:p>
    <w:p w14:paraId="5BEB753C" w14:textId="396AF34A" w:rsidR="001A3D7B" w:rsidRPr="00890073" w:rsidRDefault="001A3D7B" w:rsidP="00890073">
      <w:pPr>
        <w:pStyle w:val="BodyText"/>
        <w:ind w:firstLine="0"/>
        <w:rPr>
          <w:b/>
          <w:bCs/>
        </w:rPr>
      </w:pPr>
      <w:commentRangeStart w:id="2330"/>
      <w:r>
        <w:rPr>
          <w:b/>
          <w:bCs/>
        </w:rPr>
        <w:t>Limitations</w:t>
      </w:r>
      <w:commentRangeEnd w:id="2330"/>
      <w:r w:rsidR="003B43DF">
        <w:rPr>
          <w:rStyle w:val="CommentReference"/>
          <w:rFonts w:asciiTheme="minorHAnsi" w:hAnsiTheme="minorHAnsi"/>
        </w:rPr>
        <w:commentReference w:id="2330"/>
      </w:r>
      <w:r>
        <w:rPr>
          <w:b/>
          <w:bCs/>
        </w:rPr>
        <w:t xml:space="preserve"> and </w:t>
      </w:r>
      <w:del w:id="2331" w:author="Maital Neta [2]" w:date="2020-02-21T12:50:00Z">
        <w:r w:rsidDel="005F09AD">
          <w:rPr>
            <w:b/>
            <w:bCs/>
          </w:rPr>
          <w:delText>conclusions</w:delText>
        </w:r>
      </w:del>
      <w:ins w:id="2332" w:author="Maital Neta [2]" w:date="2020-02-21T12:50:00Z">
        <w:r w:rsidR="005F09AD">
          <w:rPr>
            <w:b/>
            <w:bCs/>
          </w:rPr>
          <w:t>future direction</w:t>
        </w:r>
      </w:ins>
      <w:ins w:id="2333" w:author="Maital Neta [2]" w:date="2020-02-21T12:51:00Z">
        <w:r w:rsidR="005F09AD">
          <w:rPr>
            <w:b/>
            <w:bCs/>
          </w:rPr>
          <w:t>s</w:t>
        </w:r>
      </w:ins>
    </w:p>
    <w:p w14:paraId="18554907" w14:textId="1CDE6E63" w:rsidR="0058292A" w:rsidRDefault="008E3E2B" w:rsidP="0058292A">
      <w:pPr>
        <w:pStyle w:val="BodyText"/>
        <w:rPr>
          <w:ins w:id="2334" w:author="Maital Neta [2]" w:date="2020-02-21T12:47:00Z"/>
        </w:rPr>
      </w:pPr>
      <w:del w:id="2335" w:author="Maital Neta [2]" w:date="2020-02-21T12:37:00Z">
        <w:r w:rsidDel="000A4C06">
          <w:delText>However, t</w:delText>
        </w:r>
      </w:del>
      <w:ins w:id="2336" w:author="Maital Neta [2]" w:date="2020-02-21T12:37:00Z">
        <w:r w:rsidR="000A4C06">
          <w:t>T</w:t>
        </w:r>
      </w:ins>
      <w:r w:rsidR="007F3164">
        <w:t>he</w:t>
      </w:r>
      <w:ins w:id="2337" w:author="Maital Neta [2]" w:date="2020-02-21T12:37:00Z">
        <w:r w:rsidR="000A4C06">
          <w:t xml:space="preserve">re are a few limitations to the </w:t>
        </w:r>
      </w:ins>
      <w:del w:id="2338" w:author="Maital Neta [2]" w:date="2020-02-21T12:37:00Z">
        <w:r w:rsidR="007F3164" w:rsidDel="000A4C06">
          <w:delText xml:space="preserve"> </w:delText>
        </w:r>
      </w:del>
      <w:r w:rsidR="007F3164">
        <w:t>present</w:t>
      </w:r>
      <w:r w:rsidR="002A5159">
        <w:t xml:space="preserve"> study</w:t>
      </w:r>
      <w:del w:id="2339" w:author="Maital Neta [2]" w:date="2020-02-21T12:37:00Z">
        <w:r w:rsidR="002A5159" w:rsidDel="000A4C06">
          <w:delText xml:space="preserve"> is subject to limitations</w:delText>
        </w:r>
      </w:del>
      <w:r w:rsidR="002A5159">
        <w:t xml:space="preserve">. </w:t>
      </w:r>
      <w:ins w:id="2340" w:author="Maital Neta [2]" w:date="2020-02-21T12:38:00Z">
        <w:r w:rsidR="000A4C06">
          <w:t xml:space="preserve">First, acuracy on the memory probe task, even under high load, was high, suggesting that the cognitive resources </w:t>
        </w:r>
      </w:ins>
      <w:ins w:id="2341" w:author="Maital Neta [2]" w:date="2020-02-21T12:39:00Z">
        <w:r w:rsidR="000A4C06">
          <w:t xml:space="preserve">were </w:t>
        </w:r>
        <w:del w:id="2342" w:author="Nicholas Harp" w:date="2020-02-25T14:46:00Z">
          <w:r w:rsidR="000A4C06" w:rsidDel="00AE43BF">
            <w:delText xml:space="preserve">likely </w:delText>
          </w:r>
        </w:del>
        <w:r w:rsidR="000A4C06">
          <w:t>not</w:t>
        </w:r>
      </w:ins>
      <w:ins w:id="2343" w:author="Maital Neta [2]" w:date="2020-02-21T12:38:00Z">
        <w:r w:rsidR="000A4C06">
          <w:t xml:space="preserve"> </w:t>
        </w:r>
        <w:del w:id="2344" w:author="Nicholas Harp" w:date="2020-02-25T14:46:00Z">
          <w:r w:rsidR="000A4C06" w:rsidDel="00AE43BF">
            <w:delText xml:space="preserve">very </w:delText>
          </w:r>
        </w:del>
        <w:r w:rsidR="000A4C06">
          <w:t>taxed</w:t>
        </w:r>
      </w:ins>
      <w:ins w:id="2345" w:author="Nicholas Harp" w:date="2020-02-25T14:46:00Z">
        <w:r w:rsidR="00AE43BF">
          <w:t xml:space="preserve"> heavily</w:t>
        </w:r>
      </w:ins>
      <w:ins w:id="2346" w:author="Maital Neta [2]" w:date="2020-02-21T12:38:00Z">
        <w:r w:rsidR="000A4C06">
          <w:t xml:space="preserve">. </w:t>
        </w:r>
      </w:ins>
      <w:ins w:id="2347" w:author="Nicholas Harp" w:date="2020-02-12T14:51:00Z">
        <w:del w:id="2348" w:author="Maital Neta [2]" w:date="2020-02-21T12:41:00Z">
          <w:r w:rsidR="00772895" w:rsidDel="005265CC">
            <w:delText>Notably, performance in the working memory task</w:delText>
          </w:r>
        </w:del>
      </w:ins>
      <w:ins w:id="2349" w:author="Nicholas Harp" w:date="2020-02-12T14:56:00Z">
        <w:del w:id="2350" w:author="Maital Neta [2]" w:date="2020-02-21T12:41:00Z">
          <w:r w:rsidR="00772895" w:rsidDel="005265CC">
            <w:delText xml:space="preserve"> most likely</w:delText>
          </w:r>
        </w:del>
      </w:ins>
      <w:ins w:id="2351" w:author="Nicholas Harp" w:date="2020-02-12T14:51:00Z">
        <w:del w:id="2352" w:author="Maital Neta [2]" w:date="2020-02-21T12:41:00Z">
          <w:r w:rsidR="00772895" w:rsidDel="005265CC">
            <w:delText xml:space="preserve"> relies on visual working memory</w:delText>
          </w:r>
        </w:del>
      </w:ins>
      <w:ins w:id="2353" w:author="Nicholas Harp" w:date="2020-02-12T14:54:00Z">
        <w:del w:id="2354" w:author="Maital Neta [2]" w:date="2020-02-21T12:41:00Z">
          <w:r w:rsidR="00772895" w:rsidDel="005265CC">
            <w:delText>, rather than other subsystems like verbal working memory</w:delText>
          </w:r>
        </w:del>
      </w:ins>
      <w:ins w:id="2355" w:author="Nicholas Harp" w:date="2020-02-12T14:51:00Z">
        <w:del w:id="2356" w:author="Maital Neta [2]" w:date="2020-02-21T12:41:00Z">
          <w:r w:rsidR="00772895" w:rsidDel="005265CC">
            <w:delText xml:space="preserve"> (</w:delText>
          </w:r>
        </w:del>
      </w:ins>
      <w:ins w:id="2357" w:author="Nicholas Harp" w:date="2020-02-12T14:53:00Z">
        <w:del w:id="2358" w:author="Maital Neta [2]" w:date="2020-02-21T12:41:00Z">
          <w:r w:rsidR="00772895" w:rsidDel="005265CC">
            <w:delText>Baddeley</w:delText>
          </w:r>
        </w:del>
      </w:ins>
      <w:ins w:id="2359" w:author="Nicholas Harp" w:date="2020-02-12T14:54:00Z">
        <w:del w:id="2360" w:author="Maital Neta [2]" w:date="2020-02-21T12:41:00Z">
          <w:r w:rsidR="00772895" w:rsidDel="005265CC">
            <w:delText>, 1998</w:delText>
          </w:r>
        </w:del>
      </w:ins>
      <w:ins w:id="2361" w:author="Nicholas Harp" w:date="2020-02-12T14:51:00Z">
        <w:del w:id="2362" w:author="Maital Neta [2]" w:date="2020-02-21T12:41:00Z">
          <w:r w:rsidR="00772895" w:rsidDel="005265CC">
            <w:delText>)</w:delText>
          </w:r>
        </w:del>
      </w:ins>
      <w:ins w:id="2363" w:author="Nicholas Harp" w:date="2020-02-12T14:54:00Z">
        <w:del w:id="2364" w:author="Maital Neta [2]" w:date="2020-02-21T12:41:00Z">
          <w:r w:rsidR="00772895" w:rsidDel="005265CC">
            <w:delText>.</w:delText>
          </w:r>
        </w:del>
      </w:ins>
      <w:ins w:id="2365" w:author="Nicholas Harp" w:date="2020-02-12T14:51:00Z">
        <w:del w:id="2366" w:author="Maital Neta [2]" w:date="2020-02-21T12:41:00Z">
          <w:r w:rsidR="00772895" w:rsidDel="005265CC">
            <w:delText xml:space="preserve"> </w:delText>
          </w:r>
        </w:del>
      </w:ins>
      <w:ins w:id="2367" w:author="Nicholas Harp" w:date="2020-02-12T14:56:00Z">
        <w:del w:id="2368" w:author="Maital Neta [2]" w:date="2020-02-21T12:41:00Z">
          <w:r w:rsidR="00772895" w:rsidDel="005265CC">
            <w:delText>This is a potentially important difference between the demands of our ta</w:delText>
          </w:r>
        </w:del>
      </w:ins>
      <w:ins w:id="2369" w:author="Nicholas Harp" w:date="2020-02-12T14:57:00Z">
        <w:del w:id="2370" w:author="Maital Neta [2]" w:date="2020-02-21T12:41:00Z">
          <w:r w:rsidR="00772895" w:rsidDel="005265CC">
            <w:delText xml:space="preserve">sk and that of </w:delText>
          </w:r>
        </w:del>
        <w:del w:id="2371" w:author="Maital Neta [2]" w:date="2020-02-21T12:43:00Z">
          <w:r w:rsidR="00772895" w:rsidDel="0058292A">
            <w:delText xml:space="preserve">previous work </w:delText>
          </w:r>
        </w:del>
        <w:del w:id="2372" w:author="Maital Neta [2]" w:date="2020-02-21T12:41:00Z">
          <w:r w:rsidR="00772895" w:rsidDel="005265CC">
            <w:delText>(Mattek et al., 2016), as the</w:delText>
          </w:r>
        </w:del>
        <w:del w:id="2373" w:author="Maital Neta [2]" w:date="2020-02-21T12:43:00Z">
          <w:r w:rsidR="00772895" w:rsidDel="0058292A">
            <w:delText xml:space="preserve"> numerical sequences </w:delText>
          </w:r>
        </w:del>
        <w:del w:id="2374" w:author="Maital Neta [2]" w:date="2020-02-21T12:41:00Z">
          <w:r w:rsidR="00772895" w:rsidDel="005265CC">
            <w:delText xml:space="preserve">used in that work may have been </w:delText>
          </w:r>
        </w:del>
        <w:del w:id="2375" w:author="Maital Neta [2]" w:date="2020-02-21T12:43:00Z">
          <w:r w:rsidR="00772895" w:rsidDel="0058292A">
            <w:delText>rehearsed using verbal working memory</w:delText>
          </w:r>
        </w:del>
        <w:del w:id="2376" w:author="Maital Neta [2]" w:date="2020-02-21T12:42:00Z">
          <w:r w:rsidR="00772895" w:rsidDel="005265CC">
            <w:delText xml:space="preserve"> instead.</w:delText>
          </w:r>
        </w:del>
      </w:ins>
      <w:ins w:id="2377" w:author="Nicholas Harp" w:date="2020-02-13T11:51:00Z">
        <w:del w:id="2378" w:author="Maital Neta [2]" w:date="2020-02-21T12:42:00Z">
          <w:r w:rsidR="007257A1" w:rsidDel="005265CC">
            <w:delText xml:space="preserve"> </w:delText>
          </w:r>
        </w:del>
      </w:ins>
      <w:ins w:id="2379" w:author="Nicholas Harp" w:date="2020-02-12T14:57:00Z">
        <w:del w:id="2380" w:author="Maital Neta [2]" w:date="2020-02-21T12:43:00Z">
          <w:r w:rsidR="00772895" w:rsidDel="0058292A">
            <w:delText xml:space="preserve">Additionally, the cognitive demands </w:delText>
          </w:r>
        </w:del>
      </w:ins>
      <w:ins w:id="2381" w:author="Nicholas Harp" w:date="2020-02-12T14:58:00Z">
        <w:del w:id="2382" w:author="Maital Neta [2]" w:date="2020-02-21T12:43:00Z">
          <w:r w:rsidR="00772895" w:rsidDel="0058292A">
            <w:delText xml:space="preserve">in the present study did not tax cognitive resources extensively. </w:delText>
          </w:r>
        </w:del>
      </w:ins>
      <w:r w:rsidR="002A5159">
        <w:t xml:space="preserve">For instance, despite the effect of </w:t>
      </w:r>
      <w:del w:id="2383" w:author="Nicholas Harp" w:date="2020-01-30T09:01:00Z">
        <w:r w:rsidR="002A5159" w:rsidDel="00AE5840">
          <w:delText xml:space="preserve">cognitive load </w:delText>
        </w:r>
      </w:del>
      <w:ins w:id="2384" w:author="Nicholas Harp" w:date="2020-01-30T09:01:00Z">
        <w:del w:id="2385" w:author="Maital Neta [2]" w:date="2020-02-21T12:43:00Z">
          <w:r w:rsidR="00AE5840" w:rsidDel="0058292A">
            <w:delText xml:space="preserve">content </w:delText>
          </w:r>
        </w:del>
      </w:ins>
      <w:del w:id="2386" w:author="Maital Neta [2]" w:date="2020-02-21T12:43:00Z">
        <w:r w:rsidR="002A5159" w:rsidDel="0058292A">
          <w:delText>type</w:delText>
        </w:r>
      </w:del>
      <w:ins w:id="2387" w:author="Maital Neta [2]" w:date="2020-02-21T12:43:00Z">
        <w:r w:rsidR="0058292A">
          <w:t>domain</w:t>
        </w:r>
      </w:ins>
      <w:r w:rsidR="002A5159">
        <w:t xml:space="preserve"> on </w:t>
      </w:r>
      <w:del w:id="2388" w:author="Maital Neta [2]" w:date="2020-02-21T12:43:00Z">
        <w:r w:rsidR="002A5159" w:rsidDel="0058292A">
          <w:delText>subjective interpretations</w:delText>
        </w:r>
      </w:del>
      <w:ins w:id="2389" w:author="Maital Neta [2]" w:date="2020-02-21T12:43:00Z">
        <w:r w:rsidR="0058292A">
          <w:t>ratings</w:t>
        </w:r>
      </w:ins>
      <w:r w:rsidR="002A5159">
        <w:t xml:space="preserve"> of ambiguity and the effect of high load on response trajectories, working memory performance was near ceiling across all conditions (i.e., </w:t>
      </w:r>
      <w:del w:id="2390" w:author="Nicholas Harp" w:date="2020-02-12T14:58:00Z">
        <w:r w:rsidR="002A5159" w:rsidDel="00772895">
          <w:lastRenderedPageBreak/>
          <w:delText>greater than</w:delText>
        </w:r>
      </w:del>
      <w:ins w:id="2391" w:author="Nicholas Harp" w:date="2020-02-12T14:58:00Z">
        <w:r w:rsidR="00772895">
          <w:t>approximately</w:t>
        </w:r>
      </w:ins>
      <w:r w:rsidR="002A5159">
        <w:t xml:space="preserve"> 90% correct). </w:t>
      </w:r>
      <w:ins w:id="2392" w:author="Maital Neta [2]" w:date="2020-02-21T12:44:00Z">
        <w:r w:rsidR="0058292A">
          <w:t>Re</w:t>
        </w:r>
      </w:ins>
      <w:ins w:id="2393" w:author="Maital Neta [2]" w:date="2020-02-21T12:45:00Z">
        <w:r w:rsidR="0058292A">
          <w:t>latedly</w:t>
        </w:r>
      </w:ins>
      <w:ins w:id="2394" w:author="Maital Neta [2]" w:date="2020-02-21T12:44:00Z">
        <w:r w:rsidR="0058292A">
          <w:t xml:space="preserve">, participants may have been able to rely on recognition, rather than active working memory maintenance, for the memory probes, as humans are readily able to identify previously seen images after exposure to a large amount of material (i.e., 600 images) at high accuracy (Shepard, 1967). </w:t>
        </w:r>
      </w:ins>
      <w:ins w:id="2395" w:author="Maital Neta [2]" w:date="2020-02-21T12:48:00Z">
        <w:r w:rsidR="0058292A">
          <w:t>Also, i</w:t>
        </w:r>
      </w:ins>
      <w:moveToRangeStart w:id="2396" w:author="Maital Neta [2]" w:date="2020-02-21T12:48:00Z" w:name="move33181721"/>
      <w:moveTo w:id="2397" w:author="Maital Neta [2]" w:date="2020-02-21T12:48:00Z">
        <w:del w:id="2398" w:author="Maital Neta [2]" w:date="2020-02-21T12:48:00Z">
          <w:r w:rsidR="0058292A" w:rsidDel="0058292A">
            <w:delText>I</w:delText>
          </w:r>
        </w:del>
        <w:r w:rsidR="0058292A">
          <w:t xml:space="preserve">n the present study, each image appeared within only one image matrix and each matrix was only presented once, perhaps facilitating participants’ ability to recognize the image during the memory probe. </w:t>
        </w:r>
      </w:moveTo>
      <w:moveToRangeEnd w:id="2396"/>
      <w:ins w:id="2399" w:author="Maital Neta [2]" w:date="2020-02-21T12:44:00Z">
        <w:r w:rsidR="0058292A">
          <w:t xml:space="preserve">Future work could address this by increasing the demands of the task, either </w:t>
        </w:r>
      </w:ins>
      <w:ins w:id="2400" w:author="Maital Neta [2]" w:date="2020-02-21T12:45:00Z">
        <w:r w:rsidR="0058292A">
          <w:t>by using more than six images in the high load matrix</w:t>
        </w:r>
      </w:ins>
      <w:ins w:id="2401" w:author="Maital Neta [2]" w:date="2020-02-21T12:46:00Z">
        <w:r w:rsidR="0058292A">
          <w:t>,</w:t>
        </w:r>
      </w:ins>
      <w:ins w:id="2402" w:author="Maital Neta [2]" w:date="2020-02-21T12:45:00Z">
        <w:r w:rsidR="0058292A">
          <w:t xml:space="preserve"> </w:t>
        </w:r>
      </w:ins>
      <w:ins w:id="2403" w:author="Maital Neta [2]" w:date="2020-02-21T12:46:00Z">
        <w:r w:rsidR="0058292A">
          <w:t xml:space="preserve">re-using some images across trials making it more difficult to remember in the image probe was presented on that specific trial, </w:t>
        </w:r>
      </w:ins>
      <w:ins w:id="2404" w:author="Maital Neta [2]" w:date="2020-02-21T12:44:00Z">
        <w:r w:rsidR="0058292A">
          <w:t xml:space="preserve">or </w:t>
        </w:r>
      </w:ins>
      <w:ins w:id="2405" w:author="Maital Neta [2]" w:date="2020-02-21T12:47:00Z">
        <w:r w:rsidR="0058292A">
          <w:t>making the probe task more difficult (e.g.,</w:t>
        </w:r>
      </w:ins>
      <w:ins w:id="2406" w:author="Maital Neta [2]" w:date="2020-02-21T12:44:00Z">
        <w:r w:rsidR="0058292A">
          <w:t xml:space="preserve"> test</w:t>
        </w:r>
      </w:ins>
      <w:ins w:id="2407" w:author="Maital Neta [2]" w:date="2020-02-21T12:47:00Z">
        <w:r w:rsidR="0058292A">
          <w:t>ing</w:t>
        </w:r>
      </w:ins>
      <w:ins w:id="2408" w:author="Maital Neta [2]" w:date="2020-02-21T12:44:00Z">
        <w:r w:rsidR="0058292A">
          <w:t xml:space="preserve"> the location of the image in the previous matrix rather than just a present/not judgment</w:t>
        </w:r>
      </w:ins>
      <w:ins w:id="2409" w:author="Maital Neta [2]" w:date="2020-02-21T12:47:00Z">
        <w:r w:rsidR="0058292A">
          <w:t>)</w:t>
        </w:r>
      </w:ins>
      <w:ins w:id="2410" w:author="Maital Neta [2]" w:date="2020-02-21T12:44:00Z">
        <w:r w:rsidR="0058292A">
          <w:t xml:space="preserve">. </w:t>
        </w:r>
      </w:ins>
    </w:p>
    <w:p w14:paraId="3786D5B8" w14:textId="4CCE52E7" w:rsidR="003F26BA" w:rsidDel="0058292A" w:rsidRDefault="0058292A" w:rsidP="0058292A">
      <w:pPr>
        <w:pStyle w:val="BodyText"/>
        <w:rPr>
          <w:del w:id="2411" w:author="Nicholas Harp" w:date="2020-02-12T15:15:00Z"/>
        </w:rPr>
      </w:pPr>
      <w:ins w:id="2412" w:author="Maital Neta [2]" w:date="2020-02-21T12:44:00Z">
        <w:r>
          <w:t xml:space="preserve">Further, we attempted to use a similar working memory task that could directly compare emotional versus non-emotional properaties. Thus, unlike previous work that used numerical sequences that could be rehearsed using verbal working memory, our task likely relies more on visual working memory (Baddeley, 1998). </w:t>
        </w:r>
      </w:ins>
      <w:del w:id="2413" w:author="Maital Neta [2]" w:date="2020-02-21T12:44:00Z">
        <w:r w:rsidR="002A5159" w:rsidDel="0058292A">
          <w:delText xml:space="preserve">This suggests that the high cognitive load may not have taxed resources to </w:delText>
        </w:r>
        <w:r w:rsidR="00380FF5" w:rsidDel="0058292A">
          <w:delText xml:space="preserve">the </w:delText>
        </w:r>
        <w:r w:rsidR="002A5159" w:rsidDel="0058292A">
          <w:delText>fullest extent possible, perhaps weakening some effects.</w:delText>
        </w:r>
      </w:del>
      <w:ins w:id="2414" w:author="Nicholas Harp" w:date="2020-01-30T14:19:00Z">
        <w:del w:id="2415" w:author="Maital Neta [2]" w:date="2020-02-21T12:44:00Z">
          <w:r w:rsidR="00244A02" w:rsidDel="0058292A">
            <w:delText xml:space="preserve"> Indeed, </w:delText>
          </w:r>
        </w:del>
      </w:ins>
      <w:ins w:id="2416" w:author="Nicholas Harp" w:date="2020-01-30T14:32:00Z">
        <w:del w:id="2417" w:author="Maital Neta [2]" w:date="2020-02-21T12:44:00Z">
          <w:r w:rsidR="00244A02" w:rsidDel="0058292A">
            <w:delText>participants may have been able to rely on recognition, rather than active working memory maintenance, for the memory probes</w:delText>
          </w:r>
        </w:del>
      </w:ins>
      <w:ins w:id="2418" w:author="Nicholas Harp" w:date="2020-01-30T14:33:00Z">
        <w:del w:id="2419" w:author="Maital Neta [2]" w:date="2020-02-21T12:44:00Z">
          <w:r w:rsidR="00DB1E10" w:rsidDel="0058292A">
            <w:delText xml:space="preserve">, as humans are readily able to identify previously seen images </w:delText>
          </w:r>
        </w:del>
      </w:ins>
      <w:ins w:id="2420" w:author="Nicholas Harp" w:date="2020-01-30T14:53:00Z">
        <w:del w:id="2421" w:author="Maital Neta [2]" w:date="2020-02-21T12:44:00Z">
          <w:r w:rsidR="003A6943" w:rsidDel="0058292A">
            <w:delText xml:space="preserve">after exposure to </w:delText>
          </w:r>
        </w:del>
      </w:ins>
      <w:ins w:id="2422" w:author="Nicholas Harp" w:date="2020-01-30T14:54:00Z">
        <w:del w:id="2423" w:author="Maital Neta [2]" w:date="2020-02-21T12:44:00Z">
          <w:r w:rsidR="003A6943" w:rsidDel="0058292A">
            <w:delText xml:space="preserve">a large amount of material (i.e., 600 images) at high accuracy </w:delText>
          </w:r>
        </w:del>
      </w:ins>
      <w:ins w:id="2424" w:author="Nicholas Harp" w:date="2020-01-30T14:34:00Z">
        <w:del w:id="2425" w:author="Maital Neta [2]" w:date="2020-02-21T12:44:00Z">
          <w:r w:rsidR="00DB1E10" w:rsidDel="0058292A">
            <w:delText>(</w:delText>
          </w:r>
        </w:del>
      </w:ins>
      <w:ins w:id="2426" w:author="Nicholas Harp" w:date="2020-01-30T14:54:00Z">
        <w:del w:id="2427" w:author="Maital Neta [2]" w:date="2020-02-21T12:44:00Z">
          <w:r w:rsidR="003A6943" w:rsidDel="0058292A">
            <w:delText>Shepard</w:delText>
          </w:r>
          <w:r w:rsidR="00BA6E38" w:rsidDel="0058292A">
            <w:delText xml:space="preserve">, 1967). </w:delText>
          </w:r>
        </w:del>
      </w:ins>
      <w:del w:id="2428" w:author="Maital Neta [2]" w:date="2020-02-21T12:44:00Z">
        <w:r w:rsidR="002A5159" w:rsidDel="0058292A">
          <w:delText xml:space="preserve"> Future work could address this by increasing the demands of the task, either through larger sets of image matrices (e.g., </w:delText>
        </w:r>
        <w:r w:rsidR="00534819" w:rsidDel="0058292A">
          <w:delText>eight</w:delText>
        </w:r>
        <w:r w:rsidR="002A5159" w:rsidDel="0058292A">
          <w:delText xml:space="preserve">, </w:delText>
        </w:r>
        <w:r w:rsidR="00534819" w:rsidDel="0058292A">
          <w:delText>ten</w:delText>
        </w:r>
        <w:r w:rsidR="002A5159" w:rsidDel="0058292A">
          <w:delText>, or more)</w:delText>
        </w:r>
      </w:del>
      <w:ins w:id="2429" w:author="Nicholas Harp" w:date="2020-01-30T14:34:00Z">
        <w:del w:id="2430" w:author="Maital Neta [2]" w:date="2020-02-21T12:44:00Z">
          <w:r w:rsidR="00AE4ABA" w:rsidDel="0058292A">
            <w:delText xml:space="preserve">, </w:delText>
          </w:r>
        </w:del>
      </w:ins>
      <w:del w:id="2431" w:author="Maital Neta [2]" w:date="2020-02-21T12:44:00Z">
        <w:r w:rsidR="002A5159" w:rsidDel="0058292A">
          <w:delText xml:space="preserve"> or increasing the number of trials </w:delText>
        </w:r>
        <w:r w:rsidR="005E0250" w:rsidDel="0058292A">
          <w:delText>so that participants view the same images across several matrices</w:delText>
        </w:r>
      </w:del>
      <w:ins w:id="2432" w:author="Nicholas Harp" w:date="2020-01-30T14:34:00Z">
        <w:del w:id="2433" w:author="Maital Neta [2]" w:date="2020-02-21T12:44:00Z">
          <w:r w:rsidR="00AE4ABA" w:rsidDel="0058292A">
            <w:delText>, or relying on a different stimulus type altogether (e.g., emotional or non-emotional words)</w:delText>
          </w:r>
        </w:del>
      </w:ins>
      <w:del w:id="2434" w:author="Maital Neta [2]" w:date="2020-02-21T12:44:00Z">
        <w:r w:rsidR="005E0250" w:rsidDel="0058292A">
          <w:delText xml:space="preserve">. </w:delText>
        </w:r>
      </w:del>
      <w:ins w:id="2435" w:author="Maital Neta [2]" w:date="2020-02-21T12:49:00Z">
        <w:r>
          <w:t>In the context of visual working memory, perhaps one interesting avenue for future work is to incorporate</w:t>
        </w:r>
      </w:ins>
      <w:ins w:id="2436" w:author="Nicholas Harp" w:date="2020-02-12T15:12:00Z">
        <w:del w:id="2437" w:author="Maital Neta [2]" w:date="2020-02-21T12:49:00Z">
          <w:r w:rsidR="003F26BA" w:rsidDel="0058292A">
            <w:delText xml:space="preserve"> </w:delText>
          </w:r>
        </w:del>
      </w:ins>
      <w:moveFromRangeStart w:id="2438" w:author="Maital Neta [2]" w:date="2020-02-21T12:48:00Z" w:name="move33181721"/>
      <w:moveFrom w:id="2439" w:author="Maital Neta [2]" w:date="2020-02-21T12:48:00Z">
        <w:r w:rsidR="003F26BA" w:rsidDel="0058292A">
          <w:t>In the present study, each image appeared within only one image matrix and each matrix was only presented once, perhaps facilitating participants’ ability to recognize the image during the memory probe.</w:t>
        </w:r>
        <w:ins w:id="2440" w:author="Nicholas Harp" w:date="2020-02-12T15:15:00Z">
          <w:r w:rsidR="003F26BA" w:rsidDel="0058292A">
            <w:t xml:space="preserve"> </w:t>
          </w:r>
        </w:ins>
      </w:moveFrom>
      <w:moveFromRangeEnd w:id="2438"/>
    </w:p>
    <w:p w14:paraId="2DB0580C" w14:textId="284C9072" w:rsidR="00915B97" w:rsidRDefault="0058292A" w:rsidP="0058292A">
      <w:pPr>
        <w:pStyle w:val="BodyText"/>
        <w:rPr>
          <w:ins w:id="2441" w:author="Maital Neta [2]" w:date="2020-02-21T12:51:00Z"/>
        </w:rPr>
      </w:pPr>
      <w:ins w:id="2442" w:author="Maital Neta [2]" w:date="2020-02-21T12:49:00Z">
        <w:r>
          <w:t xml:space="preserve"> </w:t>
        </w:r>
      </w:ins>
      <w:ins w:id="2443" w:author="Nicholas Harp" w:date="2020-02-12T15:12:00Z">
        <w:del w:id="2444" w:author="Maital Neta [2]" w:date="2020-02-21T12:49:00Z">
          <w:r w:rsidR="003F26BA" w:rsidDel="0058292A">
            <w:delText xml:space="preserve">As another future direction, </w:delText>
          </w:r>
        </w:del>
      </w:ins>
      <w:ins w:id="2445" w:author="Nicholas Harp" w:date="2020-02-12T15:13:00Z">
        <w:r w:rsidR="003F26BA">
          <w:t xml:space="preserve">eye tracking </w:t>
        </w:r>
      </w:ins>
      <w:ins w:id="2446" w:author="Nicholas Harp" w:date="2020-02-12T15:14:00Z">
        <w:del w:id="2447" w:author="Maital Neta [2]" w:date="2020-02-21T12:49:00Z">
          <w:r w:rsidR="003F26BA" w:rsidDel="0058292A">
            <w:delText xml:space="preserve">could be used </w:delText>
          </w:r>
        </w:del>
        <w:r w:rsidR="003F26BA">
          <w:t xml:space="preserve">to </w:t>
        </w:r>
        <w:del w:id="2448" w:author="Maital Neta [2]" w:date="2020-02-21T12:49:00Z">
          <w:r w:rsidR="003F26BA" w:rsidDel="0058292A">
            <w:delText>assess</w:delText>
          </w:r>
        </w:del>
      </w:ins>
      <w:ins w:id="2449" w:author="Maital Neta [2]" w:date="2020-02-21T12:49:00Z">
        <w:r>
          <w:t>explore</w:t>
        </w:r>
      </w:ins>
      <w:ins w:id="2450" w:author="Nicholas Harp" w:date="2020-02-12T15:14:00Z">
        <w:r w:rsidR="003F26BA">
          <w:t xml:space="preserve"> which images participants attend</w:t>
        </w:r>
      </w:ins>
      <w:ins w:id="2451" w:author="Maital Neta [2]" w:date="2020-02-21T12:50:00Z">
        <w:r>
          <w:t>ed</w:t>
        </w:r>
      </w:ins>
      <w:ins w:id="2452" w:author="Nicholas Harp" w:date="2020-02-12T15:14:00Z">
        <w:r w:rsidR="003F26BA">
          <w:t xml:space="preserve"> to the most within a matrix, offering insight into which images may be most likely to be held in working memory. In turn, this </w:t>
        </w:r>
      </w:ins>
      <w:ins w:id="2453" w:author="Nicholas Harp" w:date="2020-02-12T15:28:00Z">
        <w:r w:rsidR="00D37515">
          <w:t>would allow testing on a trial-by-trial basis, such that attention towards either positive or negative emotional images could be quanti</w:t>
        </w:r>
      </w:ins>
      <w:ins w:id="2454" w:author="Nicholas Harp" w:date="2020-02-12T15:29:00Z">
        <w:r w:rsidR="00D37515">
          <w:t xml:space="preserve">fied and </w:t>
        </w:r>
        <w:del w:id="2455" w:author="Maital Neta [2]" w:date="2020-02-21T12:52:00Z">
          <w:r w:rsidR="00D37515" w:rsidDel="005F09AD">
            <w:delText>used to predict</w:delText>
          </w:r>
        </w:del>
      </w:ins>
      <w:ins w:id="2456" w:author="Maital Neta [2]" w:date="2020-02-21T12:52:00Z">
        <w:r w:rsidR="005F09AD">
          <w:t>explored in the context of</w:t>
        </w:r>
      </w:ins>
      <w:ins w:id="2457" w:author="Nicholas Harp" w:date="2020-02-12T15:29:00Z">
        <w:r w:rsidR="00D37515">
          <w:t xml:space="preserve"> </w:t>
        </w:r>
      </w:ins>
      <w:ins w:id="2458" w:author="Maital Neta [2]" w:date="2020-02-21T12:50:00Z">
        <w:r>
          <w:t xml:space="preserve">subsequent </w:t>
        </w:r>
      </w:ins>
      <w:ins w:id="2459" w:author="Nicholas Harp" w:date="2020-02-12T15:29:00Z">
        <w:del w:id="2460" w:author="Maital Neta [2]" w:date="2020-02-21T12:52:00Z">
          <w:r w:rsidR="00D37515" w:rsidDel="005F09AD">
            <w:delText>interpretations</w:delText>
          </w:r>
        </w:del>
      </w:ins>
      <w:ins w:id="2461" w:author="Maital Neta [2]" w:date="2020-02-21T12:52:00Z">
        <w:r w:rsidR="005F09AD">
          <w:t>ratings</w:t>
        </w:r>
      </w:ins>
      <w:ins w:id="2462" w:author="Nicholas Harp" w:date="2020-02-12T15:29:00Z">
        <w:r w:rsidR="00D37515">
          <w:t xml:space="preserve"> of surprised expressions. </w:t>
        </w:r>
      </w:ins>
      <w:del w:id="2463" w:author="Nicholas Harp" w:date="2020-02-12T15:15:00Z">
        <w:r w:rsidR="005E0250" w:rsidDel="003F26BA">
          <w:delText>In the present study</w:delText>
        </w:r>
        <w:r w:rsidR="002A5159" w:rsidDel="003F26BA">
          <w:delText>,</w:delText>
        </w:r>
        <w:r w:rsidR="005E0250" w:rsidDel="003F26BA">
          <w:delText xml:space="preserve"> each image appeared within only one image matrix</w:delText>
        </w:r>
        <w:r w:rsidR="004C7F41" w:rsidDel="003F26BA">
          <w:delText xml:space="preserve"> and each matrix was only presented once</w:delText>
        </w:r>
        <w:r w:rsidR="005E0250" w:rsidDel="003F26BA">
          <w:delText>, perhaps facilitating participants’ ability to recognize the image during the memory probe.</w:delText>
        </w:r>
      </w:del>
    </w:p>
    <w:p w14:paraId="1E7C5E0F" w14:textId="7E007580" w:rsidR="005F09AD" w:rsidRPr="005F09AD" w:rsidRDefault="005F09AD">
      <w:pPr>
        <w:pStyle w:val="BodyText"/>
        <w:ind w:firstLine="0"/>
        <w:rPr>
          <w:b/>
          <w:bCs/>
          <w:rPrChange w:id="2464" w:author="Maital Neta [2]" w:date="2020-02-21T12:51:00Z">
            <w:rPr/>
          </w:rPrChange>
        </w:rPr>
        <w:pPrChange w:id="2465" w:author="Maital Neta [2]" w:date="2020-02-21T12:51:00Z">
          <w:pPr>
            <w:pStyle w:val="BodyText"/>
          </w:pPr>
        </w:pPrChange>
      </w:pPr>
      <w:ins w:id="2466" w:author="Maital Neta [2]" w:date="2020-02-21T12:51:00Z">
        <w:r>
          <w:rPr>
            <w:b/>
            <w:bCs/>
          </w:rPr>
          <w:t>Conclusions</w:t>
        </w:r>
      </w:ins>
    </w:p>
    <w:p w14:paraId="539D6607" w14:textId="4B5307EE" w:rsidR="00915B97" w:rsidDel="00492EE5" w:rsidRDefault="003E2C2A">
      <w:pPr>
        <w:pStyle w:val="BodyText"/>
        <w:rPr>
          <w:del w:id="2467" w:author="Nicholas Harp" w:date="2020-01-16T12:58:00Z"/>
        </w:rPr>
      </w:pPr>
      <w:r>
        <w:t xml:space="preserve">Here we </w:t>
      </w:r>
      <w:r w:rsidR="00575DAF">
        <w:t xml:space="preserve">have </w:t>
      </w:r>
      <w:r w:rsidR="00FF02B7">
        <w:t>provide</w:t>
      </w:r>
      <w:r w:rsidR="00575DAF">
        <w:t>d</w:t>
      </w:r>
      <w:r w:rsidR="00FF02B7">
        <w:t xml:space="preserve"> both a conceptual replication and </w:t>
      </w:r>
      <w:ins w:id="2468" w:author="Nicholas Harp" w:date="2020-01-30T14:37:00Z">
        <w:r w:rsidR="00AE4ABA">
          <w:t xml:space="preserve">a novel </w:t>
        </w:r>
      </w:ins>
      <w:r w:rsidR="00FF02B7">
        <w:t xml:space="preserve">extension of </w:t>
      </w:r>
      <w:r>
        <w:t xml:space="preserve">previous work </w:t>
      </w:r>
      <w:r w:rsidR="00FF02B7">
        <w:t>which tested</w:t>
      </w:r>
      <w:r>
        <w:t xml:space="preserve"> the effects of </w:t>
      </w:r>
      <w:del w:id="2469" w:author="Maital Neta [2]" w:date="2020-02-21T12:53:00Z">
        <w:r w:rsidDel="00AE0F60">
          <w:delText xml:space="preserve">high </w:delText>
        </w:r>
      </w:del>
      <w:ins w:id="2470" w:author="Maital Neta [2]" w:date="2020-02-21T12:53:00Z">
        <w:r w:rsidR="00AE0F60">
          <w:t xml:space="preserve">cognitive </w:t>
        </w:r>
      </w:ins>
      <w:del w:id="2471" w:author="Maital Neta [2]" w:date="2020-02-21T12:53:00Z">
        <w:r w:rsidDel="00AE0F60">
          <w:delText xml:space="preserve">cognitive </w:delText>
        </w:r>
      </w:del>
      <w:r>
        <w:t xml:space="preserve">load on </w:t>
      </w:r>
      <w:del w:id="2472" w:author="Maital Neta [2]" w:date="2020-02-21T12:53:00Z">
        <w:r w:rsidDel="00AE0F60">
          <w:delText xml:space="preserve">subjective interpretations </w:delText>
        </w:r>
      </w:del>
      <w:ins w:id="2473" w:author="Maital Neta [2]" w:date="2020-02-21T12:53:00Z">
        <w:r w:rsidR="00AE0F60">
          <w:t xml:space="preserve">ratings </w:t>
        </w:r>
      </w:ins>
      <w:r>
        <w:t>of ambiguity</w:t>
      </w:r>
      <w:ins w:id="2474" w:author="Nicholas Harp" w:date="2020-01-30T14:36:00Z">
        <w:r w:rsidR="00AE4ABA">
          <w:t xml:space="preserve"> (Mattek et al., 2016). </w:t>
        </w:r>
      </w:ins>
      <w:ins w:id="2475" w:author="Nicholas Harp" w:date="2020-01-30T14:37:00Z">
        <w:r w:rsidR="00AE4ABA">
          <w:lastRenderedPageBreak/>
          <w:t xml:space="preserve">Notably, the previous work did not </w:t>
        </w:r>
        <w:del w:id="2476" w:author="Maital Neta [2]" w:date="2020-02-21T12:53:00Z">
          <w:r w:rsidR="00AE4ABA" w:rsidDel="00AE0F60">
            <w:delText>include</w:delText>
          </w:r>
        </w:del>
      </w:ins>
      <w:ins w:id="2477" w:author="Maital Neta [2]" w:date="2020-02-21T12:53:00Z">
        <w:r w:rsidR="00AE0F60">
          <w:t>examine</w:t>
        </w:r>
      </w:ins>
      <w:ins w:id="2478" w:author="Nicholas Harp" w:date="2020-01-30T14:37:00Z">
        <w:r w:rsidR="00AE4ABA">
          <w:t xml:space="preserve"> working memory demands intended to </w:t>
        </w:r>
        <w:del w:id="2479" w:author="Maital Neta [2]" w:date="2020-02-21T12:53:00Z">
          <w:r w:rsidR="00AE4ABA" w:rsidDel="00AE0F60">
            <w:delText>recruit</w:delText>
          </w:r>
        </w:del>
      </w:ins>
      <w:ins w:id="2480" w:author="Maital Neta [2]" w:date="2020-02-21T12:53:00Z">
        <w:r w:rsidR="00AE0F60">
          <w:t>t</w:t>
        </w:r>
      </w:ins>
      <w:ins w:id="2481" w:author="Maital Neta [2]" w:date="2020-02-21T12:54:00Z">
        <w:r w:rsidR="00AE0F60">
          <w:t>ax</w:t>
        </w:r>
      </w:ins>
      <w:ins w:id="2482" w:author="Nicholas Harp" w:date="2020-01-30T14:37:00Z">
        <w:r w:rsidR="00AE4ABA">
          <w:t xml:space="preserve"> </w:t>
        </w:r>
        <w:del w:id="2483" w:author="Maital Neta [2]" w:date="2020-02-21T12:54:00Z">
          <w:r w:rsidR="00AE4ABA" w:rsidDel="00AE0F60">
            <w:delText xml:space="preserve">neural </w:delText>
          </w:r>
        </w:del>
        <w:r w:rsidR="00AE4ABA">
          <w:t xml:space="preserve">resources related to </w:t>
        </w:r>
      </w:ins>
      <w:ins w:id="2484" w:author="Nicholas Harp" w:date="2020-01-30T14:38:00Z">
        <w:r w:rsidR="00AE4ABA">
          <w:t xml:space="preserve">the </w:t>
        </w:r>
      </w:ins>
      <w:ins w:id="2485" w:author="Maital Neta [2]" w:date="2020-02-21T12:54:00Z">
        <w:r w:rsidR="00AE0F60">
          <w:t xml:space="preserve">emotion </w:t>
        </w:r>
      </w:ins>
      <w:ins w:id="2486" w:author="Nicholas Harp" w:date="2020-01-30T14:38:00Z">
        <w:r w:rsidR="00AE4ABA">
          <w:t>processing</w:t>
        </w:r>
      </w:ins>
      <w:ins w:id="2487" w:author="Maital Neta [2]" w:date="2020-02-21T12:54:00Z">
        <w:r w:rsidR="00AE0F60">
          <w:t xml:space="preserve"> that might specifically be important for valence bias (Kim et al., 2003; Petro et al., 2018)</w:t>
        </w:r>
      </w:ins>
      <w:ins w:id="2488" w:author="Nicholas Harp" w:date="2020-01-30T14:38:00Z">
        <w:del w:id="2489" w:author="Maital Neta [2]" w:date="2020-02-21T12:54:00Z">
          <w:r w:rsidR="00AE4ABA" w:rsidDel="00AE0F60">
            <w:delText xml:space="preserve"> of emotional stimuli</w:delText>
          </w:r>
        </w:del>
        <w:r w:rsidR="00AE4ABA">
          <w:t xml:space="preserve">, and as such did not show an effect on </w:t>
        </w:r>
        <w:del w:id="2490" w:author="Maital Neta [2]" w:date="2020-02-21T12:54:00Z">
          <w:r w:rsidR="00AE4ABA" w:rsidDel="00AE0F60">
            <w:delText>interpretations</w:delText>
          </w:r>
        </w:del>
      </w:ins>
      <w:ins w:id="2491" w:author="Maital Neta [2]" w:date="2020-02-21T12:54:00Z">
        <w:r w:rsidR="00AE0F60">
          <w:t>ratings</w:t>
        </w:r>
      </w:ins>
      <w:ins w:id="2492" w:author="Nicholas Harp" w:date="2020-01-30T14:38:00Z">
        <w:r w:rsidR="00AE4ABA">
          <w:t xml:space="preserve"> of ambiguity</w:t>
        </w:r>
      </w:ins>
      <w:del w:id="2493" w:author="Nicholas Harp" w:date="2020-01-30T14:36:00Z">
        <w:r w:rsidDel="00AE4ABA">
          <w:delText>, highlighting the importance of domain-specificty</w:delText>
        </w:r>
      </w:del>
      <w:r>
        <w:t xml:space="preserve">. </w:t>
      </w:r>
      <w:del w:id="2494" w:author="Maital Neta [2]" w:date="2020-02-21T12:55:00Z">
        <w:r w:rsidDel="00AE0F60">
          <w:delText xml:space="preserve">In other words, only cognitive loads which tax </w:delText>
        </w:r>
        <w:r w:rsidR="005960C0" w:rsidDel="00AE0F60">
          <w:delText>emotion-related processing will lead to more negative interpretations of ambiguity</w:delText>
        </w:r>
      </w:del>
      <w:ins w:id="2495" w:author="Nicholas Harp" w:date="2020-01-30T14:38:00Z">
        <w:del w:id="2496" w:author="Maital Neta [2]" w:date="2020-02-21T12:55:00Z">
          <w:r w:rsidR="00AE4ABA" w:rsidDel="00AE0F60">
            <w:delText>, highlighting</w:delText>
          </w:r>
        </w:del>
      </w:ins>
      <w:ins w:id="2497" w:author="Maital Neta [2]" w:date="2020-02-21T12:55:00Z">
        <w:r w:rsidR="00AE0F60">
          <w:t>These findings highlight</w:t>
        </w:r>
      </w:ins>
      <w:ins w:id="2498" w:author="Nicholas Harp" w:date="2020-01-30T14:38:00Z">
        <w:r w:rsidR="00AE4ABA">
          <w:t xml:space="preserve"> the importance of domain-specificity in cognitive demands</w:t>
        </w:r>
      </w:ins>
      <w:r>
        <w:t>.</w:t>
      </w:r>
      <w:r w:rsidR="00FF02B7">
        <w:t xml:space="preserve"> </w:t>
      </w:r>
      <w:ins w:id="2499" w:author="Maital Neta [2]" w:date="2020-02-21T12:55:00Z">
        <w:r w:rsidR="00AE0F60">
          <w:t>Further, they lend support for the initial negativity hypothesis by sugg</w:t>
        </w:r>
      </w:ins>
      <w:ins w:id="2500" w:author="Maital Neta [2]" w:date="2020-02-21T12:56:00Z">
        <w:r w:rsidR="00AE0F60">
          <w:t>esting that a positive valence bias relies on emotional regulatory resources</w:t>
        </w:r>
      </w:ins>
      <w:ins w:id="2501" w:author="Nicholas Harp" w:date="2020-03-02T18:16:00Z">
        <w:r w:rsidR="008640AF">
          <w:t xml:space="preserve"> and that default interpretations of surprise are negative</w:t>
        </w:r>
      </w:ins>
      <w:bookmarkStart w:id="2502" w:name="_GoBack"/>
      <w:bookmarkEnd w:id="2502"/>
      <w:ins w:id="2503" w:author="Maital Neta [2]" w:date="2020-02-21T12:56:00Z">
        <w:r w:rsidR="00AE0F60">
          <w:t xml:space="preserve">. </w:t>
        </w:r>
      </w:ins>
      <w:del w:id="2504" w:author="Maital Neta [2]" w:date="2020-02-21T12:56:00Z">
        <w:r w:rsidR="00FF02B7" w:rsidDel="00AE0F60">
          <w:delText>We posit that this effect relies on taxing neural resources related to ambiguity resolution and results in an increase in negativity</w:delText>
        </w:r>
      </w:del>
      <w:ins w:id="2505" w:author="Nicholas Harp" w:date="2020-01-30T14:38:00Z">
        <w:del w:id="2506" w:author="Maital Neta [2]" w:date="2020-02-21T12:56:00Z">
          <w:r w:rsidR="00AE4ABA" w:rsidDel="00AE0F60">
            <w:delText xml:space="preserve"> as a result of a</w:delText>
          </w:r>
        </w:del>
      </w:ins>
      <w:ins w:id="2507" w:author="Nicholas Harp" w:date="2020-01-30T14:39:00Z">
        <w:del w:id="2508" w:author="Maital Neta [2]" w:date="2020-02-21T12:56:00Z">
          <w:r w:rsidR="00AE4ABA" w:rsidDel="00AE0F60">
            <w:delText xml:space="preserve"> mitigated ability to employ regulatory processing</w:delText>
          </w:r>
        </w:del>
      </w:ins>
      <w:del w:id="2509" w:author="Maital Neta [2]" w:date="2020-02-21T12:56:00Z">
        <w:r w:rsidR="00FF02B7" w:rsidDel="00AE0F60">
          <w:delText xml:space="preserve">, which is in line with our initial negativity hypothesis. </w:delText>
        </w:r>
      </w:del>
      <w:r w:rsidR="00FF02B7">
        <w:t xml:space="preserve">We also demonstrated a domain-general effect of </w:t>
      </w:r>
      <w:del w:id="2510" w:author="Maital Neta [2]" w:date="2020-02-21T12:56:00Z">
        <w:r w:rsidR="00FF02B7" w:rsidDel="00AE0F60">
          <w:delText xml:space="preserve">cognitive </w:delText>
        </w:r>
      </w:del>
      <w:r w:rsidR="00FF02B7">
        <w:t xml:space="preserve">load on </w:t>
      </w:r>
      <w:del w:id="2511" w:author="Maital Neta [2]" w:date="2020-02-21T12:56:00Z">
        <w:r w:rsidR="00FF02B7" w:rsidDel="00AE0F60">
          <w:delText xml:space="preserve">mouse </w:delText>
        </w:r>
      </w:del>
      <w:ins w:id="2512" w:author="Maital Neta [2]" w:date="2020-02-21T12:56:00Z">
        <w:r w:rsidR="00AE0F60">
          <w:t xml:space="preserve">response </w:t>
        </w:r>
      </w:ins>
      <w:r w:rsidR="00FF02B7">
        <w:t xml:space="preserve">trajectories, which </w:t>
      </w:r>
      <w:del w:id="2513" w:author="Maital Neta [2]" w:date="2020-02-21T12:56:00Z">
        <w:r w:rsidR="00FF02B7" w:rsidDel="00AE0F60">
          <w:delText>could be further understood in future research</w:delText>
        </w:r>
      </w:del>
      <w:ins w:id="2514" w:author="Nicholas Harp" w:date="2020-01-30T14:39:00Z">
        <w:del w:id="2515" w:author="Maital Neta [2]" w:date="2020-02-21T12:56:00Z">
          <w:r w:rsidR="00AE4ABA" w:rsidDel="00AE0F60">
            <w:delText>studies</w:delText>
          </w:r>
        </w:del>
      </w:ins>
      <w:del w:id="2516" w:author="Maital Neta [2]" w:date="2020-02-21T12:56:00Z">
        <w:r w:rsidR="005960C0" w:rsidDel="00AE0F60">
          <w:delText xml:space="preserve">, but </w:delText>
        </w:r>
      </w:del>
      <w:ins w:id="2517" w:author="Nicholas Harp" w:date="2020-01-30T14:39:00Z">
        <w:r w:rsidR="00AE4ABA">
          <w:t xml:space="preserve">is </w:t>
        </w:r>
      </w:ins>
      <w:r w:rsidR="005960C0">
        <w:t xml:space="preserve">likely </w:t>
      </w:r>
      <w:del w:id="2518" w:author="Nicholas Harp" w:date="2020-01-30T14:39:00Z">
        <w:r w:rsidR="005960C0" w:rsidDel="00AE4ABA">
          <w:delText xml:space="preserve">relies </w:delText>
        </w:r>
      </w:del>
      <w:ins w:id="2519" w:author="Nicholas Harp" w:date="2020-01-30T14:39:00Z">
        <w:r w:rsidR="00AE4ABA">
          <w:t xml:space="preserve">related </w:t>
        </w:r>
      </w:ins>
      <w:del w:id="2520" w:author="Nicholas Harp" w:date="2020-01-30T14:39:00Z">
        <w:r w:rsidR="005960C0" w:rsidDel="00AE4ABA">
          <w:delText>on the</w:delText>
        </w:r>
      </w:del>
      <w:ins w:id="2521" w:author="Nicholas Harp" w:date="2020-01-30T14:39:00Z">
        <w:r w:rsidR="00AE4ABA">
          <w:t>to</w:t>
        </w:r>
      </w:ins>
      <w:r w:rsidR="005960C0">
        <w:t xml:space="preserve"> </w:t>
      </w:r>
      <w:del w:id="2522" w:author="Nicholas Harp" w:date="2020-01-30T14:39:00Z">
        <w:r w:rsidR="005960C0" w:rsidDel="00AE4ABA">
          <w:delText xml:space="preserve">more </w:delText>
        </w:r>
      </w:del>
      <w:ins w:id="2523" w:author="Nicholas Harp" w:date="2020-01-30T14:39:00Z">
        <w:r w:rsidR="00AE4ABA">
          <w:t xml:space="preserve">the </w:t>
        </w:r>
      </w:ins>
      <w:r w:rsidR="005960C0">
        <w:t xml:space="preserve">domain-general demands of high </w:t>
      </w:r>
      <w:del w:id="2524" w:author="Maital Neta [2]" w:date="2020-02-21T12:57:00Z">
        <w:r w:rsidR="005960C0" w:rsidDel="00AE0F60">
          <w:delText xml:space="preserve">cognitive </w:delText>
        </w:r>
      </w:del>
      <w:r w:rsidR="005960C0">
        <w:t>load within the cingulo-opercular network</w:t>
      </w:r>
      <w:r w:rsidR="00FF02B7">
        <w:t xml:space="preserve">. Future work should explore </w:t>
      </w:r>
      <w:del w:id="2525" w:author="Maital Neta [2]" w:date="2020-02-21T12:57:00Z">
        <w:r w:rsidR="00FF02B7" w:rsidDel="00AE0F60">
          <w:delText xml:space="preserve">these effects to verify </w:delText>
        </w:r>
      </w:del>
      <w:r w:rsidR="00FF02B7">
        <w:t>the</w:t>
      </w:r>
      <w:ins w:id="2526" w:author="Maital Neta [2]" w:date="2020-02-21T12:57:00Z">
        <w:r w:rsidR="00AE0F60">
          <w:t xml:space="preserve"> underlying</w:t>
        </w:r>
      </w:ins>
      <w:r w:rsidR="00FF02B7">
        <w:t xml:space="preserve"> neural </w:t>
      </w:r>
      <w:del w:id="2527" w:author="Maital Neta [2]" w:date="2020-02-21T12:57:00Z">
        <w:r w:rsidR="00FF02B7" w:rsidDel="00AE0F60">
          <w:delText xml:space="preserve">processes </w:delText>
        </w:r>
      </w:del>
      <w:ins w:id="2528" w:author="Maital Neta [2]" w:date="2020-02-21T12:57:00Z">
        <w:r w:rsidR="00AE0F60">
          <w:t>mechanisms of these processes to further disentangle these domain-related effects</w:t>
        </w:r>
      </w:ins>
      <w:del w:id="2529" w:author="Maital Neta [2]" w:date="2020-02-21T12:57:00Z">
        <w:r w:rsidR="00FF02B7" w:rsidDel="00AE0F60">
          <w:delText>underlying these behavioral phenomena</w:delText>
        </w:r>
      </w:del>
      <w:ins w:id="2530" w:author="Nicholas Harp" w:date="2020-01-30T14:42:00Z">
        <w:r w:rsidR="00F03ED5">
          <w:t xml:space="preserve">. </w:t>
        </w:r>
      </w:ins>
      <w:ins w:id="2531" w:author="Maital Neta [2]" w:date="2020-02-21T12:58:00Z">
        <w:r w:rsidR="00AE0F60">
          <w:t xml:space="preserve">Notably, elucidating the </w:t>
        </w:r>
      </w:ins>
      <w:commentRangeStart w:id="2532"/>
      <w:ins w:id="2533" w:author="Nicholas Harp" w:date="2020-01-30T14:42:00Z">
        <w:del w:id="2534" w:author="Maital Neta [2]" w:date="2020-02-21T12:58:00Z">
          <w:r w:rsidR="00F03ED5" w:rsidDel="00AE0F60">
            <w:delText xml:space="preserve">Improving the field’s understanding of </w:delText>
          </w:r>
        </w:del>
      </w:ins>
      <w:ins w:id="2535" w:author="Nicholas Harp" w:date="2020-01-30T14:43:00Z">
        <w:del w:id="2536" w:author="Maital Neta [2]" w:date="2020-02-21T12:58:00Z">
          <w:r w:rsidR="006E7AAF" w:rsidDel="00AE0F60">
            <w:delText xml:space="preserve">the </w:delText>
          </w:r>
        </w:del>
        <w:r w:rsidR="006E7AAF">
          <w:t>neural mechanisms through which individuals become more negative would offer insight into a range of clinical disorders characterized by negativi</w:t>
        </w:r>
      </w:ins>
      <w:ins w:id="2537" w:author="Nicholas Harp" w:date="2020-01-30T14:44:00Z">
        <w:r w:rsidR="006E7AAF">
          <w:t>ty bias (e.g., anxiety, depression)</w:t>
        </w:r>
      </w:ins>
      <w:ins w:id="2538" w:author="Nicholas Harp" w:date="2020-01-30T14:45:00Z">
        <w:r w:rsidR="006E7AAF">
          <w:t xml:space="preserve"> and may even shed light o</w:t>
        </w:r>
      </w:ins>
      <w:ins w:id="2539" w:author="Nicholas Harp" w:date="2020-01-30T14:46:00Z">
        <w:r w:rsidR="006E7AAF">
          <w:t xml:space="preserve">n mechanisms through which those in cognitively and emotionally demanding positions (e.g., </w:t>
        </w:r>
      </w:ins>
      <w:ins w:id="2540" w:author="Nicholas Harp" w:date="2020-02-13T11:17:00Z">
        <w:r w:rsidR="00D16ACA">
          <w:t>healthcare workers</w:t>
        </w:r>
      </w:ins>
      <w:ins w:id="2541" w:author="Nicholas Harp" w:date="2020-01-30T14:46:00Z">
        <w:r w:rsidR="006E7AAF">
          <w:t>) experience negativity related to workplace burnout.</w:t>
        </w:r>
      </w:ins>
      <w:commentRangeEnd w:id="2532"/>
      <w:r w:rsidR="00AE0F60">
        <w:rPr>
          <w:rStyle w:val="CommentReference"/>
          <w:rFonts w:asciiTheme="minorHAnsi" w:hAnsiTheme="minorHAnsi"/>
        </w:rPr>
        <w:commentReference w:id="2532"/>
      </w:r>
      <w:del w:id="2542" w:author="Nicholas Harp" w:date="2020-01-30T14:41:00Z">
        <w:r w:rsidR="00FF02B7" w:rsidDel="00F03ED5">
          <w:delText xml:space="preserve">. </w:delText>
        </w:r>
      </w:del>
    </w:p>
    <w:p w14:paraId="0C4CBED5" w14:textId="5AC421BB" w:rsidR="00492EE5" w:rsidRDefault="00492EE5">
      <w:pPr>
        <w:pStyle w:val="BodyText"/>
        <w:rPr>
          <w:ins w:id="2543" w:author="Nicholas Harp" w:date="2020-01-16T12:58:00Z"/>
          <w:b/>
          <w:bCs/>
        </w:rPr>
        <w:pPrChange w:id="2544" w:author="Nicholas Harp" w:date="2020-01-17T10:48:00Z">
          <w:pPr>
            <w:pStyle w:val="BodyText"/>
            <w:ind w:firstLine="0"/>
          </w:pPr>
        </w:pPrChange>
      </w:pPr>
    </w:p>
    <w:p w14:paraId="314EF533" w14:textId="005BF17D" w:rsidR="00492EE5" w:rsidRDefault="00492EE5" w:rsidP="00492EE5">
      <w:pPr>
        <w:pStyle w:val="BodyText"/>
        <w:ind w:firstLine="0"/>
        <w:rPr>
          <w:b/>
          <w:bCs/>
        </w:rPr>
      </w:pPr>
    </w:p>
    <w:p w14:paraId="624BEFBF" w14:textId="122E2C86" w:rsidR="00492EE5" w:rsidRPr="00B53EF7" w:rsidRDefault="00492EE5" w:rsidP="00443B0B">
      <w:pPr>
        <w:pStyle w:val="BodyText"/>
        <w:ind w:firstLine="0"/>
        <w:rPr>
          <w:bCs/>
        </w:rPr>
      </w:pPr>
      <w:r>
        <w:rPr>
          <w:b/>
          <w:bCs/>
        </w:rPr>
        <w:t xml:space="preserve">Acknowlegements: </w:t>
      </w:r>
      <w:commentRangeStart w:id="2545"/>
      <w:ins w:id="2546" w:author="Maital Neta [2]" w:date="2020-02-21T11:47:00Z">
        <w:r w:rsidR="00A81CFA" w:rsidRPr="00A81CFA">
          <w:rPr>
            <w:bCs/>
            <w:rPrChange w:id="2547" w:author="Maital Neta [2]" w:date="2020-02-21T11:48:00Z">
              <w:rPr>
                <w:b/>
                <w:bCs/>
              </w:rPr>
            </w:rPrChange>
          </w:rPr>
          <w:t>We thank Hannah E. Raila for early discussions about the hypotheses and approa</w:t>
        </w:r>
      </w:ins>
      <w:ins w:id="2548" w:author="Maital Neta [2]" w:date="2020-02-21T11:48:00Z">
        <w:r w:rsidR="00A81CFA" w:rsidRPr="00A81CFA">
          <w:rPr>
            <w:bCs/>
            <w:rPrChange w:id="2549" w:author="Maital Neta [2]" w:date="2020-02-21T11:48:00Z">
              <w:rPr>
                <w:b/>
                <w:bCs/>
              </w:rPr>
            </w:rPrChange>
          </w:rPr>
          <w:t>ch.</w:t>
        </w:r>
      </w:ins>
      <w:ins w:id="2550" w:author="Maital Neta [2]" w:date="2020-02-21T11:47:00Z">
        <w:r w:rsidR="00A81CFA" w:rsidRPr="00A81CFA">
          <w:rPr>
            <w:bCs/>
            <w:rPrChange w:id="2551" w:author="Maital Neta [2]" w:date="2020-02-21T11:48:00Z">
              <w:rPr>
                <w:b/>
                <w:bCs/>
              </w:rPr>
            </w:rPrChange>
          </w:rPr>
          <w:t xml:space="preserve"> </w:t>
        </w:r>
      </w:ins>
      <w:commentRangeEnd w:id="2545"/>
      <w:ins w:id="2552" w:author="Maital Neta [2]" w:date="2020-02-21T11:48:00Z">
        <w:r w:rsidR="00A81CFA">
          <w:rPr>
            <w:rStyle w:val="CommentReference"/>
            <w:rFonts w:asciiTheme="minorHAnsi" w:hAnsiTheme="minorHAnsi"/>
          </w:rPr>
          <w:commentReference w:id="2545"/>
        </w:r>
      </w:ins>
      <w:r w:rsidRPr="00A81CFA">
        <w:rPr>
          <w:bCs/>
        </w:rPr>
        <w:t>We thank Michael</w:t>
      </w:r>
      <w:r w:rsidRPr="00443B0B">
        <w:rPr>
          <w:bCs/>
        </w:rPr>
        <w:t xml:space="preserve"> </w:t>
      </w:r>
      <w:r w:rsidR="002344B4" w:rsidRPr="00443B0B">
        <w:rPr>
          <w:bCs/>
        </w:rPr>
        <w:t xml:space="preserve">D. </w:t>
      </w:r>
      <w:r w:rsidRPr="00443B0B">
        <w:rPr>
          <w:bCs/>
        </w:rPr>
        <w:t>Dodd</w:t>
      </w:r>
      <w:r w:rsidR="002344B4" w:rsidRPr="00443B0B">
        <w:rPr>
          <w:bCs/>
        </w:rPr>
        <w:t xml:space="preserve"> and </w:t>
      </w:r>
      <w:r w:rsidRPr="00443B0B">
        <w:rPr>
          <w:bCs/>
        </w:rPr>
        <w:t xml:space="preserve">Jeffrey </w:t>
      </w:r>
      <w:r w:rsidR="002344B4" w:rsidRPr="00443B0B">
        <w:rPr>
          <w:bCs/>
        </w:rPr>
        <w:t xml:space="preserve">R. </w:t>
      </w:r>
      <w:r w:rsidRPr="00443B0B">
        <w:rPr>
          <w:bCs/>
        </w:rPr>
        <w:t xml:space="preserve">Stevens for </w:t>
      </w:r>
      <w:r w:rsidR="0015563F" w:rsidRPr="00443B0B">
        <w:rPr>
          <w:bCs/>
        </w:rPr>
        <w:t xml:space="preserve">suggestions and comments on earlier version of the manuscript. We thank Rebecca </w:t>
      </w:r>
      <w:r w:rsidR="002648E3" w:rsidRPr="00443B0B">
        <w:rPr>
          <w:bCs/>
        </w:rPr>
        <w:t xml:space="preserve">L. </w:t>
      </w:r>
      <w:r w:rsidR="0015563F" w:rsidRPr="00443B0B">
        <w:rPr>
          <w:bCs/>
        </w:rPr>
        <w:t xml:space="preserve">Brock for statistical consultation. </w:t>
      </w:r>
      <w:r w:rsidR="002344B4" w:rsidRPr="00443B0B">
        <w:rPr>
          <w:bCs/>
        </w:rPr>
        <w:t>And we thank Catherine C. Brown</w:t>
      </w:r>
      <w:r w:rsidR="008B7F1B" w:rsidRPr="00443B0B">
        <w:rPr>
          <w:bCs/>
        </w:rPr>
        <w:t xml:space="preserve">, Nathan M. Petro, and </w:t>
      </w:r>
      <w:commentRangeStart w:id="2553"/>
      <w:r w:rsidR="008B7F1B" w:rsidRPr="00443B0B">
        <w:rPr>
          <w:bCs/>
        </w:rPr>
        <w:t xml:space="preserve">Kayla Clark </w:t>
      </w:r>
      <w:commentRangeEnd w:id="2553"/>
      <w:r w:rsidR="008B7F1B" w:rsidRPr="00B53EF7">
        <w:rPr>
          <w:rStyle w:val="CommentReference"/>
          <w:rFonts w:asciiTheme="minorHAnsi" w:hAnsiTheme="minorHAnsi"/>
        </w:rPr>
        <w:commentReference w:id="2553"/>
      </w:r>
      <w:r w:rsidR="002344B4" w:rsidRPr="00443B0B">
        <w:rPr>
          <w:bCs/>
        </w:rPr>
        <w:t>for feedback on a later draft of the manuscript.</w:t>
      </w:r>
    </w:p>
    <w:p w14:paraId="40436734" w14:textId="06A5DB1E" w:rsidR="003E2C2A" w:rsidRDefault="003E2C2A" w:rsidP="00443B0B">
      <w:pPr>
        <w:pStyle w:val="BodyText"/>
      </w:pPr>
    </w:p>
    <w:p w14:paraId="3B0877A9" w14:textId="77777777" w:rsidR="005B1A05" w:rsidRDefault="005B1A05">
      <w:pPr>
        <w:pStyle w:val="Heading1"/>
      </w:pPr>
    </w:p>
    <w:p w14:paraId="09B724BE" w14:textId="77777777" w:rsidR="00704CDD" w:rsidRPr="00704CDD" w:rsidRDefault="00704CDD" w:rsidP="00443B0B">
      <w:pPr>
        <w:pStyle w:val="BodyText"/>
        <w:ind w:firstLine="0"/>
      </w:pPr>
    </w:p>
    <w:p w14:paraId="47E4F458" w14:textId="77777777" w:rsidR="00704CDD" w:rsidRDefault="00704CDD" w:rsidP="00704CDD">
      <w:pPr>
        <w:pStyle w:val="Heading1"/>
      </w:pPr>
      <w:r>
        <w:t>References</w:t>
      </w:r>
    </w:p>
    <w:p w14:paraId="357EAE2F" w14:textId="77777777" w:rsidR="00704CDD" w:rsidRDefault="00704CDD">
      <w:pPr>
        <w:pStyle w:val="FirstParagraph"/>
        <w:spacing w:line="240" w:lineRule="auto"/>
        <w:ind w:left="720" w:hanging="720"/>
        <w:pPrChange w:id="2554" w:author="Maital Neta [2]" w:date="2020-02-21T11:45:00Z">
          <w:pPr>
            <w:pStyle w:val="FirstParagraph"/>
          </w:pPr>
        </w:pPrChange>
      </w:pPr>
      <w:bookmarkStart w:id="2555" w:name="ref-ahmed_knowing_2018"/>
      <w:r>
        <w:t xml:space="preserve">Ahmed, L. (2018). Knowing how you are feeling depends on what’s on my mind: Cognitive load and expression categorization. </w:t>
      </w:r>
      <w:r>
        <w:rPr>
          <w:i/>
        </w:rPr>
        <w:t>Emotion</w:t>
      </w:r>
      <w:r>
        <w:t xml:space="preserve">, </w:t>
      </w:r>
      <w:r>
        <w:rPr>
          <w:i/>
        </w:rPr>
        <w:t>18</w:t>
      </w:r>
      <w:r>
        <w:t>(2), 190–201. doi:</w:t>
      </w:r>
      <w:r w:rsidR="00D56C13">
        <w:fldChar w:fldCharType="begin"/>
      </w:r>
      <w:r w:rsidR="00D56C13">
        <w:instrText xml:space="preserve"> HYPERLINK "https://doi.org/10.1037/emo0000312" \h </w:instrText>
      </w:r>
      <w:r w:rsidR="00D56C13">
        <w:fldChar w:fldCharType="separate"/>
      </w:r>
      <w:r>
        <w:rPr>
          <w:rStyle w:val="Hyperlink"/>
        </w:rPr>
        <w:t>10.1037/emo0000312</w:t>
      </w:r>
      <w:r w:rsidR="00D56C13">
        <w:rPr>
          <w:rStyle w:val="Hyperlink"/>
        </w:rPr>
        <w:fldChar w:fldCharType="end"/>
      </w:r>
    </w:p>
    <w:bookmarkEnd w:id="2555"/>
    <w:p w14:paraId="57ED0F39" w14:textId="77777777" w:rsidR="00704CDD" w:rsidRDefault="00704CDD">
      <w:pPr>
        <w:pStyle w:val="BodyText"/>
        <w:spacing w:line="240" w:lineRule="auto"/>
        <w:ind w:left="720" w:hanging="720"/>
        <w:pPrChange w:id="2556" w:author="Maital Neta [2]" w:date="2020-02-21T11:45:00Z">
          <w:pPr>
            <w:pStyle w:val="BodyText"/>
          </w:pPr>
        </w:pPrChange>
      </w:pPr>
      <w:r>
        <w:t xml:space="preserve">Baddeley, A. D. (1986). Working memory. </w:t>
      </w:r>
      <w:r>
        <w:rPr>
          <w:i/>
        </w:rPr>
        <w:t>Philosophical Transactions of the Royal Society of London</w:t>
      </w:r>
      <w:r>
        <w:t xml:space="preserve">, </w:t>
      </w:r>
      <w:r>
        <w:rPr>
          <w:i/>
        </w:rPr>
        <w:t>302</w:t>
      </w:r>
      <w:r>
        <w:t>(110), 311–324.</w:t>
      </w:r>
    </w:p>
    <w:p w14:paraId="3C6DE8DB" w14:textId="5FAA6820" w:rsidR="00704CDD" w:rsidRDefault="00704CDD">
      <w:pPr>
        <w:pStyle w:val="BodyText"/>
        <w:spacing w:line="240" w:lineRule="auto"/>
        <w:ind w:left="720" w:hanging="720"/>
        <w:rPr>
          <w:ins w:id="2557" w:author="Nicholas Harp" w:date="2020-02-24T08:33:00Z"/>
          <w:rStyle w:val="Hyperlink"/>
        </w:rPr>
      </w:pPr>
      <w:bookmarkStart w:id="2558" w:name="ref-barrett_emotional_2019"/>
      <w:r>
        <w:t xml:space="preserve">Barrett, L. F., Adolphs, R., Marsella, S., Martinez, A. M., &amp; Pollak, S. D. (2019). Emotional expressions reconsidered: Challenges to inferring emotion from human facial movements. </w:t>
      </w:r>
      <w:r>
        <w:rPr>
          <w:i/>
        </w:rPr>
        <w:t>Psychological Science in the Public Interest: A Journal of the American Psychological Society</w:t>
      </w:r>
      <w:r>
        <w:t xml:space="preserve">, </w:t>
      </w:r>
      <w:r>
        <w:rPr>
          <w:i/>
        </w:rPr>
        <w:t>20</w:t>
      </w:r>
      <w:r>
        <w:t>(1), 1–68. doi:</w:t>
      </w:r>
      <w:hyperlink r:id="rId14">
        <w:r>
          <w:rPr>
            <w:rStyle w:val="Hyperlink"/>
          </w:rPr>
          <w:t>10.1177/1529100619832930</w:t>
        </w:r>
      </w:hyperlink>
    </w:p>
    <w:p w14:paraId="27697422" w14:textId="0FCBD2CB" w:rsidR="00237743" w:rsidRDefault="00237743">
      <w:pPr>
        <w:pStyle w:val="BodyText"/>
        <w:spacing w:line="240" w:lineRule="auto"/>
        <w:ind w:left="720" w:hanging="720"/>
        <w:pPrChange w:id="2559" w:author="Nicholas Harp" w:date="2020-02-24T08:33:00Z">
          <w:pPr>
            <w:pStyle w:val="BodyText"/>
          </w:pPr>
        </w:pPrChange>
      </w:pPr>
      <w:ins w:id="2560" w:author="Nicholas Harp" w:date="2020-02-24T08:33:00Z">
        <w:r w:rsidRPr="000C2B3C">
          <w:t>Bates</w:t>
        </w:r>
        <w:r>
          <w:t>, D.</w:t>
        </w:r>
        <w:r w:rsidRPr="000C2B3C">
          <w:t>, Maechler</w:t>
        </w:r>
        <w:r>
          <w:t>, M.,</w:t>
        </w:r>
        <w:r w:rsidRPr="000C2B3C">
          <w:t xml:space="preserve"> Bolker</w:t>
        </w:r>
        <w:r>
          <w:t>, B.</w:t>
        </w:r>
        <w:r w:rsidRPr="000C2B3C">
          <w:t xml:space="preserve">, </w:t>
        </w:r>
        <w:r>
          <w:t xml:space="preserve">&amp; </w:t>
        </w:r>
        <w:r w:rsidRPr="000C2B3C">
          <w:t>Walker</w:t>
        </w:r>
        <w:r>
          <w:t>, S.</w:t>
        </w:r>
        <w:r w:rsidRPr="000C2B3C">
          <w:t xml:space="preserve"> (2015). Fitting </w:t>
        </w:r>
        <w:r>
          <w:t>l</w:t>
        </w:r>
        <w:r w:rsidRPr="000C2B3C">
          <w:t xml:space="preserve">inear </w:t>
        </w:r>
        <w:r>
          <w:t>m</w:t>
        </w:r>
        <w:r w:rsidRPr="000C2B3C">
          <w:t>ixed-</w:t>
        </w:r>
        <w:r>
          <w:t>e</w:t>
        </w:r>
        <w:r w:rsidRPr="000C2B3C">
          <w:t xml:space="preserve">ffects </w:t>
        </w:r>
        <w:r>
          <w:t>m</w:t>
        </w:r>
        <w:r w:rsidRPr="000C2B3C">
          <w:t xml:space="preserve">odels </w:t>
        </w:r>
        <w:r>
          <w:t>u</w:t>
        </w:r>
        <w:r w:rsidRPr="000C2B3C">
          <w:t xml:space="preserve">sing lme4. </w:t>
        </w:r>
        <w:r w:rsidRPr="006C1A1D">
          <w:rPr>
            <w:i/>
            <w:iCs/>
          </w:rPr>
          <w:t>Journal of Statistical Software</w:t>
        </w:r>
        <w:r w:rsidRPr="000C2B3C">
          <w:t xml:space="preserve">, </w:t>
        </w:r>
        <w:r w:rsidRPr="006C1A1D">
          <w:rPr>
            <w:i/>
            <w:iCs/>
          </w:rPr>
          <w:t>67</w:t>
        </w:r>
        <w:r w:rsidRPr="000C2B3C">
          <w:t>(1), 1-48.</w:t>
        </w:r>
        <w:r>
          <w:t xml:space="preserve"> </w:t>
        </w:r>
        <w:r w:rsidRPr="000C2B3C">
          <w:t>doi:10.18637/jss.v067.i01.</w:t>
        </w:r>
      </w:ins>
    </w:p>
    <w:p w14:paraId="5F8AE9A8" w14:textId="77777777" w:rsidR="00704CDD" w:rsidRDefault="00704CDD">
      <w:pPr>
        <w:pStyle w:val="BodyText"/>
        <w:spacing w:line="240" w:lineRule="auto"/>
        <w:ind w:left="720" w:hanging="720"/>
        <w:pPrChange w:id="2561" w:author="Maital Neta [2]" w:date="2020-02-21T11:45:00Z">
          <w:pPr>
            <w:pStyle w:val="BodyText"/>
          </w:pPr>
        </w:pPrChange>
      </w:pPr>
      <w:bookmarkStart w:id="2562" w:name="ref-baumeister_self-regulation_1996"/>
      <w:bookmarkEnd w:id="2558"/>
      <w:r>
        <w:t xml:space="preserve">Baumeister, R. F., &amp; Heatherton, T. F. (1996). Self-regulation failure: An overview. </w:t>
      </w:r>
      <w:r>
        <w:rPr>
          <w:i/>
        </w:rPr>
        <w:t>Psychological Inquiry</w:t>
      </w:r>
      <w:r>
        <w:t xml:space="preserve">, </w:t>
      </w:r>
      <w:r>
        <w:rPr>
          <w:i/>
        </w:rPr>
        <w:t>7</w:t>
      </w:r>
      <w:r>
        <w:t>(1), 1–15. doi:</w:t>
      </w:r>
      <w:r w:rsidR="00D56C13">
        <w:fldChar w:fldCharType="begin"/>
      </w:r>
      <w:r w:rsidR="00D56C13">
        <w:instrText xml:space="preserve"> HYPERLINK "https://doi.org/10.1207/s15327965pli0701_1" \h </w:instrText>
      </w:r>
      <w:r w:rsidR="00D56C13">
        <w:fldChar w:fldCharType="separate"/>
      </w:r>
      <w:r>
        <w:rPr>
          <w:rStyle w:val="Hyperlink"/>
        </w:rPr>
        <w:t>10.1207/s15327965pli0701_1</w:t>
      </w:r>
      <w:r w:rsidR="00D56C13">
        <w:rPr>
          <w:rStyle w:val="Hyperlink"/>
        </w:rPr>
        <w:fldChar w:fldCharType="end"/>
      </w:r>
    </w:p>
    <w:p w14:paraId="6F32B289" w14:textId="77777777" w:rsidR="00704CDD" w:rsidRDefault="00704CDD">
      <w:pPr>
        <w:pStyle w:val="BodyText"/>
        <w:spacing w:line="240" w:lineRule="auto"/>
        <w:ind w:left="720" w:hanging="720"/>
        <w:pPrChange w:id="2563" w:author="Maital Neta [2]" w:date="2020-02-21T11:45:00Z">
          <w:pPr>
            <w:pStyle w:val="BodyText"/>
          </w:pPr>
        </w:pPrChange>
      </w:pPr>
      <w:bookmarkStart w:id="2564" w:name="ref-blair_modulation_2007"/>
      <w:bookmarkEnd w:id="2562"/>
      <w:r>
        <w:t xml:space="preserve">Blair, K. S., Smith, B. W., Mitchell, D. G. V., Morton, J., Vythilingam, M., Pessoa, L., … Blair, R. J. R. (2007). Modulation of emotion by cognition and cognition by emotion. </w:t>
      </w:r>
      <w:r>
        <w:rPr>
          <w:i/>
        </w:rPr>
        <w:t>NeuroImage</w:t>
      </w:r>
      <w:r>
        <w:t xml:space="preserve">, </w:t>
      </w:r>
      <w:r>
        <w:rPr>
          <w:i/>
        </w:rPr>
        <w:t>35</w:t>
      </w:r>
      <w:r>
        <w:t>(1), 430–440. doi:</w:t>
      </w:r>
      <w:r w:rsidR="00D56C13">
        <w:fldChar w:fldCharType="begin"/>
      </w:r>
      <w:r w:rsidR="00D56C13">
        <w:instrText xml:space="preserve"> HYPERLINK "https://doi.org/10.1016/j.neuroimage.2006.11.048" \h </w:instrText>
      </w:r>
      <w:r w:rsidR="00D56C13">
        <w:fldChar w:fldCharType="separate"/>
      </w:r>
      <w:r>
        <w:rPr>
          <w:rStyle w:val="Hyperlink"/>
        </w:rPr>
        <w:t>10.1016/j.neuroimage.2006.11.048</w:t>
      </w:r>
      <w:r w:rsidR="00D56C13">
        <w:rPr>
          <w:rStyle w:val="Hyperlink"/>
        </w:rPr>
        <w:fldChar w:fldCharType="end"/>
      </w:r>
    </w:p>
    <w:bookmarkEnd w:id="2564"/>
    <w:p w14:paraId="06F8302D" w14:textId="77777777" w:rsidR="00704CDD" w:rsidRDefault="00704CDD">
      <w:pPr>
        <w:pStyle w:val="BodyText"/>
        <w:spacing w:line="240" w:lineRule="auto"/>
        <w:ind w:left="720" w:hanging="720"/>
        <w:pPrChange w:id="2565" w:author="Maital Neta [2]" w:date="2020-02-21T11:45:00Z">
          <w:pPr>
            <w:pStyle w:val="BodyText"/>
          </w:pPr>
        </w:pPrChange>
      </w:pPr>
      <w:r>
        <w:t xml:space="preserve">Brown, C. C., Raio, C. M., &amp; Neta, M. (2017). Cortisol responses enhance negative valence perception for ambiguous facial expressions. </w:t>
      </w:r>
      <w:r>
        <w:rPr>
          <w:i/>
        </w:rPr>
        <w:t>Scientific Reports</w:t>
      </w:r>
      <w:r>
        <w:t xml:space="preserve">, </w:t>
      </w:r>
      <w:r>
        <w:rPr>
          <w:i/>
        </w:rPr>
        <w:t>7</w:t>
      </w:r>
      <w:r>
        <w:t>(1), 15107. doi:</w:t>
      </w:r>
      <w:r w:rsidR="00D56C13">
        <w:fldChar w:fldCharType="begin"/>
      </w:r>
      <w:r w:rsidR="00D56C13">
        <w:instrText xml:space="preserve"> HYPERLINK "https://doi.org/10.1038/s41598-017-14846-3" \h </w:instrText>
      </w:r>
      <w:r w:rsidR="00D56C13">
        <w:fldChar w:fldCharType="separate"/>
      </w:r>
      <w:r>
        <w:rPr>
          <w:rStyle w:val="Hyperlink"/>
        </w:rPr>
        <w:t>10.1038/s41598-017-14846-3</w:t>
      </w:r>
      <w:r w:rsidR="00D56C13">
        <w:rPr>
          <w:rStyle w:val="Hyperlink"/>
        </w:rPr>
        <w:fldChar w:fldCharType="end"/>
      </w:r>
    </w:p>
    <w:p w14:paraId="7A5CF24E" w14:textId="77777777" w:rsidR="00704CDD" w:rsidRDefault="00704CDD">
      <w:pPr>
        <w:pStyle w:val="BodyText"/>
        <w:spacing w:line="240" w:lineRule="auto"/>
        <w:ind w:left="720" w:hanging="720"/>
        <w:pPrChange w:id="2566" w:author="Maital Neta [2]" w:date="2020-02-21T11:45:00Z">
          <w:pPr>
            <w:pStyle w:val="BodyText"/>
          </w:pPr>
        </w:pPrChange>
      </w:pPr>
      <w:bookmarkStart w:id="2567" w:name="ref-bundt_early_2018"/>
      <w:r>
        <w:t xml:space="preserve">Bundt, C., Ruitenberg, M. F. L., Abrahamse, E. L., &amp; Notebaert, W. (2018). Early and late indications of item-specific control in a stroop mouse tracking study. </w:t>
      </w:r>
      <w:r>
        <w:rPr>
          <w:i/>
        </w:rPr>
        <w:t>PLOS ONE</w:t>
      </w:r>
      <w:r>
        <w:t xml:space="preserve">, </w:t>
      </w:r>
      <w:r>
        <w:rPr>
          <w:i/>
        </w:rPr>
        <w:t>13</w:t>
      </w:r>
      <w:r>
        <w:t>(5), e0197278. doi:</w:t>
      </w:r>
      <w:r w:rsidR="00D56C13">
        <w:fldChar w:fldCharType="begin"/>
      </w:r>
      <w:r w:rsidR="00D56C13">
        <w:instrText xml:space="preserve"> HYPERLINK "https://doi.org/10.1371/journal.pone.0197278" \h </w:instrText>
      </w:r>
      <w:r w:rsidR="00D56C13">
        <w:fldChar w:fldCharType="separate"/>
      </w:r>
      <w:r>
        <w:rPr>
          <w:rStyle w:val="Hyperlink"/>
        </w:rPr>
        <w:t>10.1371/journal.pone.0197278</w:t>
      </w:r>
      <w:r w:rsidR="00D56C13">
        <w:rPr>
          <w:rStyle w:val="Hyperlink"/>
        </w:rPr>
        <w:fldChar w:fldCharType="end"/>
      </w:r>
    </w:p>
    <w:p w14:paraId="5AC890DF" w14:textId="77777777" w:rsidR="00704CDD" w:rsidRDefault="00704CDD">
      <w:pPr>
        <w:pStyle w:val="BodyText"/>
        <w:spacing w:line="240" w:lineRule="auto"/>
        <w:ind w:left="720" w:hanging="720"/>
        <w:pPrChange w:id="2568" w:author="Maital Neta [2]" w:date="2020-02-21T11:45:00Z">
          <w:pPr>
            <w:pStyle w:val="BodyText"/>
          </w:pPr>
        </w:pPrChange>
      </w:pPr>
      <w:bookmarkStart w:id="2569" w:name="ref-burnham_cognitive_2010"/>
      <w:bookmarkEnd w:id="2567"/>
      <w:r>
        <w:t xml:space="preserve">Burnham, B. R. (2010). Cognitive load modulates attentional capture by color singletons during effortful visual search. </w:t>
      </w:r>
      <w:r>
        <w:rPr>
          <w:i/>
        </w:rPr>
        <w:t>Acta Psychologica</w:t>
      </w:r>
      <w:r>
        <w:t xml:space="preserve">, </w:t>
      </w:r>
      <w:r>
        <w:rPr>
          <w:i/>
        </w:rPr>
        <w:t>135</w:t>
      </w:r>
      <w:r>
        <w:t>(1), 50–58. doi:</w:t>
      </w:r>
      <w:r w:rsidR="00D56C13">
        <w:fldChar w:fldCharType="begin"/>
      </w:r>
      <w:r w:rsidR="00D56C13">
        <w:instrText xml:space="preserve"> HYPERLINK "https://doi.org/10.1016/j.actpsy.2010.05.003" \h </w:instrText>
      </w:r>
      <w:r w:rsidR="00D56C13">
        <w:fldChar w:fldCharType="separate"/>
      </w:r>
      <w:r>
        <w:rPr>
          <w:rStyle w:val="Hyperlink"/>
        </w:rPr>
        <w:t>10.1016/j.actpsy.2010.05.003</w:t>
      </w:r>
      <w:r w:rsidR="00D56C13">
        <w:rPr>
          <w:rStyle w:val="Hyperlink"/>
        </w:rPr>
        <w:fldChar w:fldCharType="end"/>
      </w:r>
    </w:p>
    <w:p w14:paraId="5B6AA2A3" w14:textId="77777777" w:rsidR="00704CDD" w:rsidRDefault="00704CDD">
      <w:pPr>
        <w:pStyle w:val="BodyText"/>
        <w:spacing w:line="240" w:lineRule="auto"/>
        <w:ind w:left="720" w:hanging="720"/>
        <w:pPrChange w:id="2570" w:author="Maital Neta [2]" w:date="2020-02-21T11:45:00Z">
          <w:pPr>
            <w:pStyle w:val="BodyText"/>
          </w:pPr>
        </w:pPrChange>
      </w:pPr>
      <w:bookmarkStart w:id="2571" w:name="ref-calcagni_analyzing_2017"/>
      <w:bookmarkEnd w:id="2569"/>
      <w:r>
        <w:t xml:space="preserve">Calcagnì, A., Lombardi, L., &amp; Sulpizio, S. (2017). Analyzing spatial data from mouse tracker methodology: An entropic approach. </w:t>
      </w:r>
      <w:r>
        <w:rPr>
          <w:i/>
        </w:rPr>
        <w:t>Behavior Research Methods</w:t>
      </w:r>
      <w:r>
        <w:t xml:space="preserve">, </w:t>
      </w:r>
      <w:r>
        <w:rPr>
          <w:i/>
        </w:rPr>
        <w:t>49</w:t>
      </w:r>
      <w:r>
        <w:t>(6), 2012–2030. doi:</w:t>
      </w:r>
      <w:r w:rsidR="00D56C13">
        <w:fldChar w:fldCharType="begin"/>
      </w:r>
      <w:r w:rsidR="00D56C13">
        <w:instrText xml:space="preserve"> HYPERLINK "https://doi.org/10.3758/s13428-016-0839-5" \h </w:instrText>
      </w:r>
      <w:r w:rsidR="00D56C13">
        <w:fldChar w:fldCharType="separate"/>
      </w:r>
      <w:r>
        <w:rPr>
          <w:rStyle w:val="Hyperlink"/>
        </w:rPr>
        <w:t>10.3758/s13428-016-0839-5</w:t>
      </w:r>
      <w:r w:rsidR="00D56C13">
        <w:rPr>
          <w:rStyle w:val="Hyperlink"/>
        </w:rPr>
        <w:fldChar w:fldCharType="end"/>
      </w:r>
    </w:p>
    <w:p w14:paraId="24EE2913" w14:textId="77777777" w:rsidR="00704CDD" w:rsidRDefault="00704CDD">
      <w:pPr>
        <w:pStyle w:val="BodyText"/>
        <w:spacing w:line="240" w:lineRule="auto"/>
        <w:ind w:left="720" w:hanging="720"/>
        <w:pPrChange w:id="2572" w:author="Maital Neta [2]" w:date="2020-02-21T11:45:00Z">
          <w:pPr>
            <w:pStyle w:val="BodyText"/>
          </w:pPr>
        </w:pPrChange>
      </w:pPr>
      <w:bookmarkStart w:id="2573" w:name="ref-carroll_facial_1996"/>
      <w:bookmarkEnd w:id="2571"/>
      <w:r>
        <w:lastRenderedPageBreak/>
        <w:t xml:space="preserve">Carroll, J. M., &amp; Russell, J. A. (1996). Do facial expressions signal specific emotions? Judging emotion from the face in context. </w:t>
      </w:r>
      <w:r>
        <w:rPr>
          <w:i/>
        </w:rPr>
        <w:t>Journal of Personality and Social Psychology</w:t>
      </w:r>
      <w:r>
        <w:t xml:space="preserve">, </w:t>
      </w:r>
      <w:r>
        <w:rPr>
          <w:i/>
        </w:rPr>
        <w:t>70</w:t>
      </w:r>
      <w:r>
        <w:t>(2), 205–218. doi:</w:t>
      </w:r>
      <w:r w:rsidR="00D56C13">
        <w:fldChar w:fldCharType="begin"/>
      </w:r>
      <w:r w:rsidR="00D56C13">
        <w:instrText xml:space="preserve"> HYPERLINK "https://doi.org/10.1037//0022-3514.70.2.205" \h </w:instrText>
      </w:r>
      <w:r w:rsidR="00D56C13">
        <w:fldChar w:fldCharType="separate"/>
      </w:r>
      <w:r>
        <w:rPr>
          <w:rStyle w:val="Hyperlink"/>
        </w:rPr>
        <w:t>10.1037//0022-3514.70.2.205</w:t>
      </w:r>
      <w:r w:rsidR="00D56C13">
        <w:rPr>
          <w:rStyle w:val="Hyperlink"/>
        </w:rPr>
        <w:fldChar w:fldCharType="end"/>
      </w:r>
    </w:p>
    <w:p w14:paraId="5FAA79EB" w14:textId="77777777" w:rsidR="00704CDD" w:rsidRDefault="00704CDD">
      <w:pPr>
        <w:pStyle w:val="BodyText"/>
        <w:spacing w:line="240" w:lineRule="auto"/>
        <w:ind w:left="720" w:hanging="720"/>
        <w:pPrChange w:id="2574" w:author="Maital Neta [2]" w:date="2020-02-21T11:45:00Z">
          <w:pPr>
            <w:pStyle w:val="BodyText"/>
          </w:pPr>
        </w:pPrChange>
      </w:pPr>
      <w:bookmarkStart w:id="2575" w:name="ref-chandler_cognitive_1991"/>
      <w:bookmarkEnd w:id="2573"/>
      <w:r>
        <w:t xml:space="preserve">Chandler, P., &amp; Sweller, J. (1991). Cognitive load theory and the format of instruction. </w:t>
      </w:r>
      <w:r>
        <w:rPr>
          <w:i/>
        </w:rPr>
        <w:t>Cognition and Instruction</w:t>
      </w:r>
      <w:r>
        <w:t xml:space="preserve">, </w:t>
      </w:r>
      <w:r>
        <w:rPr>
          <w:i/>
        </w:rPr>
        <w:t>8</w:t>
      </w:r>
      <w:r>
        <w:t>(4), 293–332. doi:</w:t>
      </w:r>
      <w:r w:rsidR="00D56C13">
        <w:fldChar w:fldCharType="begin"/>
      </w:r>
      <w:r w:rsidR="00D56C13">
        <w:instrText xml:space="preserve"> HYPERLINK "https://doi.org/10.1207/s1532690xci0804_2" \h </w:instrText>
      </w:r>
      <w:r w:rsidR="00D56C13">
        <w:fldChar w:fldCharType="separate"/>
      </w:r>
      <w:r>
        <w:rPr>
          <w:rStyle w:val="Hyperlink"/>
        </w:rPr>
        <w:t>10.1207/s1532690xci0804_2</w:t>
      </w:r>
      <w:r w:rsidR="00D56C13">
        <w:rPr>
          <w:rStyle w:val="Hyperlink"/>
        </w:rPr>
        <w:fldChar w:fldCharType="end"/>
      </w:r>
    </w:p>
    <w:p w14:paraId="2A14192B" w14:textId="464ECB7E" w:rsidR="00704CDD" w:rsidRDefault="00704CDD">
      <w:pPr>
        <w:pStyle w:val="BodyText"/>
        <w:spacing w:line="240" w:lineRule="auto"/>
        <w:ind w:left="720" w:hanging="720"/>
        <w:rPr>
          <w:ins w:id="2576" w:author="Nicholas Harp" w:date="2020-02-24T08:32:00Z"/>
        </w:rPr>
      </w:pPr>
      <w:bookmarkStart w:id="2577" w:name="ref-darwin_expression_1872"/>
      <w:bookmarkEnd w:id="2575"/>
      <w:r>
        <w:t xml:space="preserve">Darwin, C. (1872). </w:t>
      </w:r>
      <w:r>
        <w:rPr>
          <w:i/>
        </w:rPr>
        <w:t>The expression of the emotions in man and animals</w:t>
      </w:r>
      <w:r>
        <w:t>. John Murray.</w:t>
      </w:r>
    </w:p>
    <w:p w14:paraId="57E17511" w14:textId="1A3789B3" w:rsidR="000C2B3C" w:rsidDel="00237743" w:rsidRDefault="000C2B3C">
      <w:pPr>
        <w:pStyle w:val="BodyText"/>
        <w:spacing w:line="240" w:lineRule="auto"/>
        <w:ind w:left="720" w:hanging="720"/>
        <w:rPr>
          <w:del w:id="2578" w:author="Nicholas Harp" w:date="2020-02-24T08:33:00Z"/>
        </w:rPr>
        <w:pPrChange w:id="2579" w:author="Maital Neta [2]" w:date="2020-02-21T11:45:00Z">
          <w:pPr>
            <w:pStyle w:val="BodyText"/>
          </w:pPr>
        </w:pPrChange>
      </w:pPr>
    </w:p>
    <w:p w14:paraId="60165691" w14:textId="77777777" w:rsidR="00704CDD" w:rsidRDefault="00704CDD">
      <w:pPr>
        <w:pStyle w:val="BodyText"/>
        <w:spacing w:line="240" w:lineRule="auto"/>
        <w:ind w:left="720" w:hanging="720"/>
        <w:pPrChange w:id="2580" w:author="Maital Neta [2]" w:date="2020-02-21T11:45:00Z">
          <w:pPr>
            <w:pStyle w:val="BodyText"/>
          </w:pPr>
        </w:pPrChange>
      </w:pPr>
      <w:bookmarkStart w:id="2581" w:name="ref-duncan_common_2000"/>
      <w:bookmarkEnd w:id="2577"/>
      <w:r>
        <w:t xml:space="preserve">Duncan, J., &amp; Owen, A. M. (2000). Common regions of the human frontal lobe recruited by diverse cognitive demands. </w:t>
      </w:r>
      <w:r>
        <w:rPr>
          <w:i/>
        </w:rPr>
        <w:t>Trends in Neurosciences</w:t>
      </w:r>
      <w:r>
        <w:t xml:space="preserve">, </w:t>
      </w:r>
      <w:r>
        <w:rPr>
          <w:i/>
        </w:rPr>
        <w:t>23</w:t>
      </w:r>
      <w:r>
        <w:t>(10), 475–483. doi:</w:t>
      </w:r>
      <w:r w:rsidR="00D56C13">
        <w:fldChar w:fldCharType="begin"/>
      </w:r>
      <w:r w:rsidR="00D56C13">
        <w:instrText xml:space="preserve"> HYPERLINK "https://doi.org/10.1016/s0166-2236(00)01633-7" \h </w:instrText>
      </w:r>
      <w:r w:rsidR="00D56C13">
        <w:fldChar w:fldCharType="separate"/>
      </w:r>
      <w:r>
        <w:rPr>
          <w:rStyle w:val="Hyperlink"/>
        </w:rPr>
        <w:t>10.1016/s0166-2236(00)01633-7</w:t>
      </w:r>
      <w:r w:rsidR="00D56C13">
        <w:rPr>
          <w:rStyle w:val="Hyperlink"/>
        </w:rPr>
        <w:fldChar w:fldCharType="end"/>
      </w:r>
    </w:p>
    <w:bookmarkEnd w:id="2581"/>
    <w:p w14:paraId="5403F19C" w14:textId="77777777" w:rsidR="00704CDD" w:rsidRDefault="00704CDD">
      <w:pPr>
        <w:pStyle w:val="BodyText"/>
        <w:spacing w:line="240" w:lineRule="auto"/>
        <w:ind w:left="720" w:hanging="720"/>
        <w:pPrChange w:id="2582" w:author="Maital Neta [2]" w:date="2020-02-21T11:45:00Z">
          <w:pPr>
            <w:pStyle w:val="BodyText"/>
          </w:pPr>
        </w:pPrChange>
      </w:pPr>
      <w:r>
        <w:t xml:space="preserve">Egner, T., Etkin, A., Gale, S., &amp; Hirsch, J. (2008). Dissociable neural systems resolve conflict from emotional versus nonemotional distracters. </w:t>
      </w:r>
      <w:r>
        <w:rPr>
          <w:i/>
        </w:rPr>
        <w:t>Cerebral Cortex (New York, N.Y.: 1991)</w:t>
      </w:r>
      <w:r>
        <w:t xml:space="preserve">, </w:t>
      </w:r>
      <w:r>
        <w:rPr>
          <w:i/>
        </w:rPr>
        <w:t>18</w:t>
      </w:r>
      <w:r>
        <w:t>(6), 1475–1484. doi:</w:t>
      </w:r>
      <w:r w:rsidR="00D56C13">
        <w:fldChar w:fldCharType="begin"/>
      </w:r>
      <w:r w:rsidR="00D56C13">
        <w:instrText xml:space="preserve"> HYPERLINK "https://doi.org/10.1093/cercor/bhm179" \h </w:instrText>
      </w:r>
      <w:r w:rsidR="00D56C13">
        <w:fldChar w:fldCharType="separate"/>
      </w:r>
      <w:r>
        <w:rPr>
          <w:rStyle w:val="Hyperlink"/>
        </w:rPr>
        <w:t>10.1093/cercor/bhm179</w:t>
      </w:r>
      <w:r w:rsidR="00D56C13">
        <w:rPr>
          <w:rStyle w:val="Hyperlink"/>
        </w:rPr>
        <w:fldChar w:fldCharType="end"/>
      </w:r>
    </w:p>
    <w:p w14:paraId="3658CDF5" w14:textId="77777777" w:rsidR="00704CDD" w:rsidRDefault="00704CDD">
      <w:pPr>
        <w:pStyle w:val="BodyText"/>
        <w:spacing w:line="240" w:lineRule="auto"/>
        <w:ind w:left="720" w:hanging="720"/>
        <w:pPrChange w:id="2583" w:author="Maital Neta [2]" w:date="2020-02-21T11:45:00Z">
          <w:pPr>
            <w:pStyle w:val="BodyText"/>
          </w:pPr>
        </w:pPrChange>
      </w:pPr>
      <w:bookmarkStart w:id="2584" w:name="ref-ekman_constants_1971"/>
      <w:r>
        <w:t xml:space="preserve">Ekman, P., &amp; Friesen, W. V. (1971). Constants across cultures in the face and emotion. </w:t>
      </w:r>
      <w:r>
        <w:rPr>
          <w:i/>
        </w:rPr>
        <w:t>Journal of Personality and Social Psychology</w:t>
      </w:r>
      <w:r>
        <w:t xml:space="preserve">, </w:t>
      </w:r>
      <w:r>
        <w:rPr>
          <w:i/>
        </w:rPr>
        <w:t>17</w:t>
      </w:r>
      <w:r>
        <w:t>(2), 124–129. doi:</w:t>
      </w:r>
      <w:r w:rsidR="00D56C13">
        <w:fldChar w:fldCharType="begin"/>
      </w:r>
      <w:r w:rsidR="00D56C13">
        <w:instrText xml:space="preserve"> HYPERLINK "https://doi.org/10.1037/h0030377" \h </w:instrText>
      </w:r>
      <w:r w:rsidR="00D56C13">
        <w:fldChar w:fldCharType="separate"/>
      </w:r>
      <w:r>
        <w:rPr>
          <w:rStyle w:val="Hyperlink"/>
        </w:rPr>
        <w:t>10.1037/h0030377</w:t>
      </w:r>
      <w:r w:rsidR="00D56C13">
        <w:rPr>
          <w:rStyle w:val="Hyperlink"/>
        </w:rPr>
        <w:fldChar w:fldCharType="end"/>
      </w:r>
    </w:p>
    <w:p w14:paraId="07E1F325" w14:textId="77777777" w:rsidR="00704CDD" w:rsidRDefault="00704CDD">
      <w:pPr>
        <w:pStyle w:val="BodyText"/>
        <w:spacing w:line="240" w:lineRule="auto"/>
        <w:ind w:left="720" w:hanging="720"/>
        <w:pPrChange w:id="2585" w:author="Maital Neta [2]" w:date="2020-02-21T11:45:00Z">
          <w:pPr>
            <w:pStyle w:val="BodyText"/>
          </w:pPr>
        </w:pPrChange>
      </w:pPr>
      <w:bookmarkStart w:id="2586" w:name="ref-etkin_resolving_2006"/>
      <w:bookmarkEnd w:id="2584"/>
      <w:r>
        <w:t xml:space="preserve">Etkin, A., Egner, T., Peraza, D. M., Kandel, E. R., &amp; Hirsch, J. (2006). Resolving emotional conflict: A role for the rostral anterior cingulate cortex in modulating activity in the amygdala. </w:t>
      </w:r>
      <w:r>
        <w:rPr>
          <w:i/>
        </w:rPr>
        <w:t>Neuron</w:t>
      </w:r>
      <w:r>
        <w:t xml:space="preserve">, </w:t>
      </w:r>
      <w:r>
        <w:rPr>
          <w:i/>
        </w:rPr>
        <w:t>51</w:t>
      </w:r>
      <w:r>
        <w:t>(6), 871–882. doi:</w:t>
      </w:r>
      <w:r w:rsidR="00D56C13">
        <w:fldChar w:fldCharType="begin"/>
      </w:r>
      <w:r w:rsidR="00D56C13">
        <w:instrText xml:space="preserve"> HYPERLINK "https://doi.org/10.1016/j.neuron.2006.07.029" \h </w:instrText>
      </w:r>
      <w:r w:rsidR="00D56C13">
        <w:fldChar w:fldCharType="separate"/>
      </w:r>
      <w:r>
        <w:rPr>
          <w:rStyle w:val="Hyperlink"/>
        </w:rPr>
        <w:t>10.1016/j.neuron.2006.07.029</w:t>
      </w:r>
      <w:r w:rsidR="00D56C13">
        <w:rPr>
          <w:rStyle w:val="Hyperlink"/>
        </w:rPr>
        <w:fldChar w:fldCharType="end"/>
      </w:r>
    </w:p>
    <w:p w14:paraId="02397C55" w14:textId="77777777" w:rsidR="00704CDD" w:rsidRDefault="00704CDD">
      <w:pPr>
        <w:pStyle w:val="BodyText"/>
        <w:spacing w:line="240" w:lineRule="auto"/>
        <w:ind w:left="720" w:hanging="720"/>
        <w:pPrChange w:id="2587" w:author="Maital Neta [2]" w:date="2020-02-21T11:45:00Z">
          <w:pPr>
            <w:pStyle w:val="BodyText"/>
          </w:pPr>
        </w:pPrChange>
      </w:pPr>
      <w:bookmarkStart w:id="2588" w:name="ref-flexas_affective_2013"/>
      <w:bookmarkEnd w:id="2586"/>
      <w:r>
        <w:t xml:space="preserve">Flexas, A., Rosselló, J., Christensen, J. F., Nadal, M., Rosa, A. O. L., &amp; Munar, E. (2013). Affective priming using facial expressions modulates liking for abstract art. </w:t>
      </w:r>
      <w:r>
        <w:rPr>
          <w:i/>
        </w:rPr>
        <w:t>PLOS ONE</w:t>
      </w:r>
      <w:r>
        <w:t xml:space="preserve">, </w:t>
      </w:r>
      <w:r>
        <w:rPr>
          <w:i/>
        </w:rPr>
        <w:t>8</w:t>
      </w:r>
      <w:r>
        <w:t>(11), e80154. doi:</w:t>
      </w:r>
      <w:r w:rsidR="00D56C13">
        <w:fldChar w:fldCharType="begin"/>
      </w:r>
      <w:r w:rsidR="00D56C13">
        <w:instrText xml:space="preserve"> HYPERLINK "https://doi.org/10.1371/journal.pone.0080154" \h </w:instrText>
      </w:r>
      <w:r w:rsidR="00D56C13">
        <w:fldChar w:fldCharType="separate"/>
      </w:r>
      <w:r>
        <w:rPr>
          <w:rStyle w:val="Hyperlink"/>
        </w:rPr>
        <w:t>10.1371/journal.pone.0080154</w:t>
      </w:r>
      <w:r w:rsidR="00D56C13">
        <w:rPr>
          <w:rStyle w:val="Hyperlink"/>
        </w:rPr>
        <w:fldChar w:fldCharType="end"/>
      </w:r>
    </w:p>
    <w:bookmarkEnd w:id="2588"/>
    <w:p w14:paraId="72636A98" w14:textId="77777777" w:rsidR="00704CDD" w:rsidRDefault="00704CDD">
      <w:pPr>
        <w:pStyle w:val="BodyText"/>
        <w:spacing w:line="240" w:lineRule="auto"/>
        <w:ind w:left="720" w:hanging="720"/>
        <w:pPrChange w:id="2589" w:author="Maital Neta [2]" w:date="2020-02-21T11:45:00Z">
          <w:pPr>
            <w:pStyle w:val="BodyText"/>
          </w:pPr>
        </w:pPrChange>
      </w:pPr>
      <w:r>
        <w:t xml:space="preserve">Freeman, J. B., &amp; Ambady, N. (2010). MouseTracker: Software for studying real-time mental processing using a computer mouse-tracking method. </w:t>
      </w:r>
      <w:r>
        <w:rPr>
          <w:i/>
        </w:rPr>
        <w:t>Behavior Research Methods</w:t>
      </w:r>
      <w:r>
        <w:t xml:space="preserve">, </w:t>
      </w:r>
      <w:r>
        <w:rPr>
          <w:i/>
        </w:rPr>
        <w:t>42</w:t>
      </w:r>
      <w:r>
        <w:t>(1), 226–241. doi:</w:t>
      </w:r>
      <w:r w:rsidR="00D56C13">
        <w:fldChar w:fldCharType="begin"/>
      </w:r>
      <w:r w:rsidR="00D56C13">
        <w:instrText xml:space="preserve"> HYPERLINK "https://doi.org/10.3758/BRM.42.1.226" \h </w:instrText>
      </w:r>
      <w:r w:rsidR="00D56C13">
        <w:fldChar w:fldCharType="separate"/>
      </w:r>
      <w:r>
        <w:rPr>
          <w:rStyle w:val="Hyperlink"/>
        </w:rPr>
        <w:t>10.3758/BRM.42.1.226</w:t>
      </w:r>
      <w:r w:rsidR="00D56C13">
        <w:rPr>
          <w:rStyle w:val="Hyperlink"/>
        </w:rPr>
        <w:fldChar w:fldCharType="end"/>
      </w:r>
    </w:p>
    <w:p w14:paraId="6AFD3F61" w14:textId="77777777" w:rsidR="00704CDD" w:rsidRDefault="00704CDD">
      <w:pPr>
        <w:pStyle w:val="BodyText"/>
        <w:spacing w:line="240" w:lineRule="auto"/>
        <w:ind w:left="720" w:hanging="720"/>
        <w:pPrChange w:id="2590" w:author="Maital Neta [2]" w:date="2020-02-21T11:45:00Z">
          <w:pPr>
            <w:pStyle w:val="BodyText"/>
          </w:pPr>
        </w:pPrChange>
      </w:pPr>
      <w:bookmarkStart w:id="2591" w:name="ref-freeman_hand_2011"/>
      <w:r>
        <w:t xml:space="preserve">Freeman, J., Dale, R., &amp; Farmer, T. (2011). Hand in motion reveals mind in motion. </w:t>
      </w:r>
      <w:r>
        <w:rPr>
          <w:i/>
        </w:rPr>
        <w:t>Frontiers in Psychology</w:t>
      </w:r>
      <w:r>
        <w:t xml:space="preserve">, </w:t>
      </w:r>
      <w:r>
        <w:rPr>
          <w:i/>
        </w:rPr>
        <w:t>2</w:t>
      </w:r>
      <w:r>
        <w:t>. doi:</w:t>
      </w:r>
      <w:r w:rsidR="00D56C13">
        <w:fldChar w:fldCharType="begin"/>
      </w:r>
      <w:r w:rsidR="00D56C13">
        <w:instrText xml:space="preserve"> HYPERLINK "https://doi.org/10.3389/fpsyg.2011.00059" \h </w:instrText>
      </w:r>
      <w:r w:rsidR="00D56C13">
        <w:fldChar w:fldCharType="separate"/>
      </w:r>
      <w:r>
        <w:rPr>
          <w:rStyle w:val="Hyperlink"/>
        </w:rPr>
        <w:t>10.3389/fpsyg.2011.00059</w:t>
      </w:r>
      <w:r w:rsidR="00D56C13">
        <w:rPr>
          <w:rStyle w:val="Hyperlink"/>
        </w:rPr>
        <w:fldChar w:fldCharType="end"/>
      </w:r>
    </w:p>
    <w:p w14:paraId="10756E3E" w14:textId="77777777" w:rsidR="00704CDD" w:rsidRDefault="00704CDD">
      <w:pPr>
        <w:pStyle w:val="BodyText"/>
        <w:spacing w:line="240" w:lineRule="auto"/>
        <w:ind w:left="720" w:hanging="720"/>
        <w:pPrChange w:id="2592" w:author="Maital Neta [2]" w:date="2020-02-21T11:45:00Z">
          <w:pPr>
            <w:pStyle w:val="BodyText"/>
          </w:pPr>
        </w:pPrChange>
      </w:pPr>
      <w:bookmarkStart w:id="2593" w:name="ref-frijda_emotions_1986"/>
      <w:bookmarkEnd w:id="2591"/>
      <w:r>
        <w:t xml:space="preserve">Frijda, N. H. (1986). </w:t>
      </w:r>
      <w:r>
        <w:rPr>
          <w:i/>
        </w:rPr>
        <w:t>The emotions</w:t>
      </w:r>
      <w:r>
        <w:t>. Paris, France: Editions de la Maison des Sciences de l’Homme.</w:t>
      </w:r>
    </w:p>
    <w:p w14:paraId="0412F9B3" w14:textId="77777777" w:rsidR="00704CDD" w:rsidRDefault="00704CDD">
      <w:pPr>
        <w:pStyle w:val="BodyText"/>
        <w:spacing w:line="240" w:lineRule="auto"/>
        <w:ind w:left="720" w:hanging="720"/>
        <w:pPrChange w:id="2594" w:author="Maital Neta [2]" w:date="2020-02-21T11:45:00Z">
          <w:pPr>
            <w:pStyle w:val="BodyText"/>
          </w:pPr>
        </w:pPrChange>
      </w:pPr>
      <w:bookmarkStart w:id="2595" w:name="ref-frith_role_2009"/>
      <w:bookmarkEnd w:id="2593"/>
      <w:r>
        <w:t xml:space="preserve">Frith, C. (2009). Role of facial expressions in social interactions. </w:t>
      </w:r>
      <w:r>
        <w:rPr>
          <w:i/>
        </w:rPr>
        <w:t>Philosophical Transactions of the Royal Society B: Biological Sciences</w:t>
      </w:r>
      <w:r>
        <w:t xml:space="preserve">, </w:t>
      </w:r>
      <w:r>
        <w:rPr>
          <w:i/>
        </w:rPr>
        <w:t>364</w:t>
      </w:r>
      <w:r>
        <w:t>(1535), 3453–3458. doi:</w:t>
      </w:r>
      <w:r w:rsidR="00D56C13">
        <w:fldChar w:fldCharType="begin"/>
      </w:r>
      <w:r w:rsidR="00D56C13">
        <w:instrText xml:space="preserve"> HYPERLINK "https://doi.org/10.1098/rstb.2009.0142" \h </w:instrText>
      </w:r>
      <w:r w:rsidR="00D56C13">
        <w:fldChar w:fldCharType="separate"/>
      </w:r>
      <w:r>
        <w:rPr>
          <w:rStyle w:val="Hyperlink"/>
        </w:rPr>
        <w:t>10.1098/rstb.2009.0142</w:t>
      </w:r>
      <w:r w:rsidR="00D56C13">
        <w:rPr>
          <w:rStyle w:val="Hyperlink"/>
        </w:rPr>
        <w:fldChar w:fldCharType="end"/>
      </w:r>
    </w:p>
    <w:p w14:paraId="6701EBD7" w14:textId="77777777" w:rsidR="00704CDD" w:rsidRDefault="00704CDD">
      <w:pPr>
        <w:pStyle w:val="BodyText"/>
        <w:spacing w:line="240" w:lineRule="auto"/>
        <w:ind w:left="720" w:hanging="720"/>
        <w:pPrChange w:id="2596" w:author="Maital Neta [2]" w:date="2020-02-21T11:45:00Z">
          <w:pPr>
            <w:pStyle w:val="BodyText"/>
          </w:pPr>
        </w:pPrChange>
      </w:pPr>
      <w:bookmarkStart w:id="2597" w:name="ref-green_factors_2018"/>
      <w:bookmarkEnd w:id="2595"/>
      <w:r>
        <w:t xml:space="preserve">Green, C., &amp; Guo, K. (2018). Factors contributing to individual differences in facial expression categorisation. </w:t>
      </w:r>
      <w:r>
        <w:rPr>
          <w:i/>
        </w:rPr>
        <w:t>Cognition &amp; Emotion</w:t>
      </w:r>
      <w:r>
        <w:t xml:space="preserve">, </w:t>
      </w:r>
      <w:r>
        <w:rPr>
          <w:i/>
        </w:rPr>
        <w:t>32</w:t>
      </w:r>
      <w:r>
        <w:t>(1), 37–48. doi:</w:t>
      </w:r>
      <w:r w:rsidR="00D56C13">
        <w:fldChar w:fldCharType="begin"/>
      </w:r>
      <w:r w:rsidR="00D56C13">
        <w:instrText xml:space="preserve"> HYPERLINK "https://doi.org/10.1080/02699931.2016.1273200" \h </w:instrText>
      </w:r>
      <w:r w:rsidR="00D56C13">
        <w:fldChar w:fldCharType="separate"/>
      </w:r>
      <w:r>
        <w:rPr>
          <w:rStyle w:val="Hyperlink"/>
        </w:rPr>
        <w:t>10.1080/02699931.2016.1273200</w:t>
      </w:r>
      <w:r w:rsidR="00D56C13">
        <w:rPr>
          <w:rStyle w:val="Hyperlink"/>
        </w:rPr>
        <w:fldChar w:fldCharType="end"/>
      </w:r>
    </w:p>
    <w:p w14:paraId="4FC19090" w14:textId="77777777" w:rsidR="00704CDD" w:rsidRDefault="00704CDD">
      <w:pPr>
        <w:pStyle w:val="BodyText"/>
        <w:spacing w:line="240" w:lineRule="auto"/>
        <w:ind w:left="720" w:hanging="720"/>
        <w:pPrChange w:id="2598" w:author="Maital Neta [2]" w:date="2020-02-21T11:45:00Z">
          <w:pPr>
            <w:pStyle w:val="BodyText"/>
          </w:pPr>
        </w:pPrChange>
      </w:pPr>
      <w:bookmarkStart w:id="2599" w:name="ref-hehman_advanced_2015"/>
      <w:bookmarkEnd w:id="2597"/>
      <w:r>
        <w:t xml:space="preserve">Hehman, E., Stolier, R. M., &amp; Freeman, J. B. (2015). Advanced mouse-tracking analytic techniques for enhancing psychological science. </w:t>
      </w:r>
      <w:r>
        <w:rPr>
          <w:i/>
        </w:rPr>
        <w:t>Group Processes &amp; Intergroup Relations</w:t>
      </w:r>
      <w:r>
        <w:t xml:space="preserve">, </w:t>
      </w:r>
      <w:r>
        <w:rPr>
          <w:i/>
        </w:rPr>
        <w:t>18</w:t>
      </w:r>
      <w:r>
        <w:t>(3), 384–401. doi:</w:t>
      </w:r>
      <w:r w:rsidR="00D56C13">
        <w:fldChar w:fldCharType="begin"/>
      </w:r>
      <w:r w:rsidR="00D56C13">
        <w:instrText xml:space="preserve"> HYPERLINK "https://doi.org/10.1177/1368430214538325" \h </w:instrText>
      </w:r>
      <w:r w:rsidR="00D56C13">
        <w:fldChar w:fldCharType="separate"/>
      </w:r>
      <w:r>
        <w:rPr>
          <w:rStyle w:val="Hyperlink"/>
        </w:rPr>
        <w:t>10.1177/1368430214538325</w:t>
      </w:r>
      <w:r w:rsidR="00D56C13">
        <w:rPr>
          <w:rStyle w:val="Hyperlink"/>
        </w:rPr>
        <w:fldChar w:fldCharType="end"/>
      </w:r>
    </w:p>
    <w:p w14:paraId="4FD3CF02" w14:textId="77777777" w:rsidR="00704CDD" w:rsidRDefault="00704CDD">
      <w:pPr>
        <w:pStyle w:val="BodyText"/>
        <w:spacing w:line="240" w:lineRule="auto"/>
        <w:ind w:left="720" w:hanging="720"/>
        <w:pPrChange w:id="2600" w:author="Maital Neta [2]" w:date="2020-02-21T11:45:00Z">
          <w:pPr>
            <w:pStyle w:val="BodyText"/>
          </w:pPr>
        </w:pPrChange>
      </w:pPr>
      <w:bookmarkStart w:id="2601" w:name="ref-izard_innate_1994"/>
      <w:bookmarkEnd w:id="2599"/>
      <w:r>
        <w:lastRenderedPageBreak/>
        <w:t xml:space="preserve">Izard, C. E. (1994). Innate and universal facial expressions: Evidence from developmental and cross-cultural research. </w:t>
      </w:r>
      <w:r>
        <w:rPr>
          <w:i/>
        </w:rPr>
        <w:t>Psychological Bulletin</w:t>
      </w:r>
      <w:r>
        <w:t xml:space="preserve">, </w:t>
      </w:r>
      <w:r>
        <w:rPr>
          <w:i/>
        </w:rPr>
        <w:t>115</w:t>
      </w:r>
      <w:r>
        <w:t>(2), 288–299. doi:</w:t>
      </w:r>
      <w:r w:rsidR="00D56C13">
        <w:fldChar w:fldCharType="begin"/>
      </w:r>
      <w:r w:rsidR="00D56C13">
        <w:instrText xml:space="preserve"> HYPERLINK "https://doi.org/10.1037/0033-2909.115.2.288" \h </w:instrText>
      </w:r>
      <w:r w:rsidR="00D56C13">
        <w:fldChar w:fldCharType="separate"/>
      </w:r>
      <w:r>
        <w:rPr>
          <w:rStyle w:val="Hyperlink"/>
        </w:rPr>
        <w:t>10.1037/0033-2909.115.2.288</w:t>
      </w:r>
      <w:r w:rsidR="00D56C13">
        <w:rPr>
          <w:rStyle w:val="Hyperlink"/>
        </w:rPr>
        <w:fldChar w:fldCharType="end"/>
      </w:r>
    </w:p>
    <w:p w14:paraId="0BB972BF" w14:textId="7622D935" w:rsidR="00704CDD" w:rsidRDefault="00704CDD">
      <w:pPr>
        <w:pStyle w:val="BodyText"/>
        <w:spacing w:line="240" w:lineRule="auto"/>
        <w:ind w:left="720" w:hanging="720"/>
        <w:rPr>
          <w:ins w:id="2602" w:author="Nicholas Harp" w:date="2020-02-24T08:30:00Z"/>
          <w:rStyle w:val="Hyperlink"/>
        </w:rPr>
      </w:pPr>
      <w:bookmarkStart w:id="2603" w:name="ref-jiaping_empathy_2017"/>
      <w:bookmarkEnd w:id="2601"/>
      <w:r>
        <w:t xml:space="preserve">Jiaping, C., Yuejia, L. U. O., Fang, C. U. I., Jiaping, C., Yuejia, L. U. O., &amp; Fang, C. U. I. (2017). Empathy for pain influenced by cognitive load: Evidence from an ERP study. </w:t>
      </w:r>
      <w:r>
        <w:rPr>
          <w:i/>
        </w:rPr>
        <w:t>Acta Psychologica Sinica</w:t>
      </w:r>
      <w:r>
        <w:t xml:space="preserve">, </w:t>
      </w:r>
      <w:r>
        <w:rPr>
          <w:i/>
        </w:rPr>
        <w:t>49</w:t>
      </w:r>
      <w:r>
        <w:t>(5), 622–630. doi:</w:t>
      </w:r>
      <w:hyperlink r:id="rId15">
        <w:r>
          <w:rPr>
            <w:rStyle w:val="Hyperlink"/>
          </w:rPr>
          <w:t>10.3724/SP.J.1041.2017.00622</w:t>
        </w:r>
      </w:hyperlink>
    </w:p>
    <w:p w14:paraId="31F3AAE2" w14:textId="4B8B5EE1" w:rsidR="00485591" w:rsidRDefault="00485591">
      <w:pPr>
        <w:pStyle w:val="BodyText"/>
        <w:spacing w:line="240" w:lineRule="auto"/>
        <w:ind w:left="720" w:hanging="720"/>
        <w:pPrChange w:id="2604" w:author="Maital Neta [2]" w:date="2020-02-21T11:45:00Z">
          <w:pPr>
            <w:pStyle w:val="BodyText"/>
          </w:pPr>
        </w:pPrChange>
      </w:pPr>
      <w:ins w:id="2605" w:author="Nicholas Harp" w:date="2020-02-24T08:30:00Z">
        <w:r w:rsidRPr="00485591">
          <w:t>Kieslich</w:t>
        </w:r>
      </w:ins>
      <w:ins w:id="2606" w:author="Nicholas Harp" w:date="2020-02-24T08:34:00Z">
        <w:r w:rsidR="001A1602">
          <w:t>,</w:t>
        </w:r>
      </w:ins>
      <w:ins w:id="2607" w:author="Nicholas Harp" w:date="2020-02-24T08:30:00Z">
        <w:r w:rsidRPr="00485591">
          <w:t xml:space="preserve"> P</w:t>
        </w:r>
        <w:r>
          <w:t>.</w:t>
        </w:r>
        <w:r w:rsidRPr="00485591">
          <w:t>J</w:t>
        </w:r>
        <w:r>
          <w:t xml:space="preserve">. </w:t>
        </w:r>
        <w:r w:rsidRPr="00485591">
          <w:t>, Henninger</w:t>
        </w:r>
      </w:ins>
      <w:ins w:id="2608" w:author="Nicholas Harp" w:date="2020-02-24T08:34:00Z">
        <w:r w:rsidR="001A1602">
          <w:t>,</w:t>
        </w:r>
      </w:ins>
      <w:ins w:id="2609" w:author="Nicholas Harp" w:date="2020-02-24T08:30:00Z">
        <w:r w:rsidRPr="00485591">
          <w:t xml:space="preserve"> F</w:t>
        </w:r>
        <w:r>
          <w:t>.</w:t>
        </w:r>
        <w:r w:rsidRPr="00485591">
          <w:t>, Wulff</w:t>
        </w:r>
      </w:ins>
      <w:ins w:id="2610" w:author="Nicholas Harp" w:date="2020-02-24T08:34:00Z">
        <w:r w:rsidR="001A1602">
          <w:t>,</w:t>
        </w:r>
      </w:ins>
      <w:ins w:id="2611" w:author="Nicholas Harp" w:date="2020-02-24T08:30:00Z">
        <w:r w:rsidRPr="00485591">
          <w:t xml:space="preserve"> D</w:t>
        </w:r>
        <w:r>
          <w:t xml:space="preserve">. </w:t>
        </w:r>
        <w:r w:rsidRPr="00485591">
          <w:t>U</w:t>
        </w:r>
        <w:r>
          <w:t>.</w:t>
        </w:r>
        <w:r w:rsidRPr="00485591">
          <w:t>, Haslbeck</w:t>
        </w:r>
      </w:ins>
      <w:ins w:id="2612" w:author="Nicholas Harp" w:date="2020-02-24T08:34:00Z">
        <w:r w:rsidR="001A1602">
          <w:t>,</w:t>
        </w:r>
      </w:ins>
      <w:ins w:id="2613" w:author="Nicholas Harp" w:date="2020-02-24T08:30:00Z">
        <w:r w:rsidRPr="00485591">
          <w:t xml:space="preserve"> J</w:t>
        </w:r>
        <w:r>
          <w:t xml:space="preserve">. </w:t>
        </w:r>
        <w:r w:rsidRPr="00485591">
          <w:t>M</w:t>
        </w:r>
        <w:r>
          <w:t>.</w:t>
        </w:r>
        <w:r w:rsidRPr="00485591">
          <w:t>, Schulte-Mecklenbeck</w:t>
        </w:r>
      </w:ins>
      <w:ins w:id="2614" w:author="Nicholas Harp" w:date="2020-02-24T08:34:00Z">
        <w:r w:rsidR="001A1602">
          <w:t>,</w:t>
        </w:r>
      </w:ins>
      <w:ins w:id="2615" w:author="Nicholas Harp" w:date="2020-02-24T08:30:00Z">
        <w:r w:rsidRPr="00485591">
          <w:t xml:space="preserve"> M</w:t>
        </w:r>
        <w:r>
          <w:t>.</w:t>
        </w:r>
        <w:r w:rsidRPr="00485591">
          <w:t xml:space="preserve"> (2019). Mouse-tracking: A practical guide to implementation and analysis. In Schulte-Mecklenbeck M, Kühberger A, Johnson JG (eds.), </w:t>
        </w:r>
        <w:r w:rsidRPr="00485591">
          <w:rPr>
            <w:i/>
            <w:iCs/>
            <w:rPrChange w:id="2616" w:author="Nicholas Harp" w:date="2020-02-24T08:30:00Z">
              <w:rPr/>
            </w:rPrChange>
          </w:rPr>
          <w:t>A Handbook of Process Tracing Methods</w:t>
        </w:r>
        <w:r w:rsidRPr="00485591">
          <w:t>, 111-130. Routledge, New York, NY.</w:t>
        </w:r>
      </w:ins>
    </w:p>
    <w:p w14:paraId="6473B5E4" w14:textId="77777777" w:rsidR="00704CDD" w:rsidRDefault="00704CDD">
      <w:pPr>
        <w:pStyle w:val="BodyText"/>
        <w:spacing w:line="240" w:lineRule="auto"/>
        <w:ind w:left="720" w:hanging="720"/>
        <w:pPrChange w:id="2617" w:author="Maital Neta [2]" w:date="2020-02-21T11:45:00Z">
          <w:pPr>
            <w:pStyle w:val="BodyText"/>
          </w:pPr>
        </w:pPrChange>
      </w:pPr>
      <w:bookmarkStart w:id="2618" w:name="ref-kim_inverse_2003"/>
      <w:bookmarkEnd w:id="2603"/>
      <w:r>
        <w:t xml:space="preserve">Kim, H., Somerville, L. H., Johnstone, T., Alexander, A. L., &amp; Whalen, P. J. (2003). Inverse amygdala and medial prefrontal cortex responses to surprised faces. </w:t>
      </w:r>
      <w:r>
        <w:rPr>
          <w:i/>
        </w:rPr>
        <w:t>Neuroreport</w:t>
      </w:r>
      <w:r>
        <w:t xml:space="preserve">, </w:t>
      </w:r>
      <w:r>
        <w:rPr>
          <w:i/>
        </w:rPr>
        <w:t>14</w:t>
      </w:r>
      <w:r>
        <w:t>(18), 2317–2322. doi:</w:t>
      </w:r>
      <w:r w:rsidR="00D56C13">
        <w:fldChar w:fldCharType="begin"/>
      </w:r>
      <w:r w:rsidR="00D56C13">
        <w:instrText xml:space="preserve"> HYPERLINK "https://doi.org/10.1097/00001756-200312190-00006" \h </w:instrText>
      </w:r>
      <w:r w:rsidR="00D56C13">
        <w:fldChar w:fldCharType="separate"/>
      </w:r>
      <w:r>
        <w:rPr>
          <w:rStyle w:val="Hyperlink"/>
        </w:rPr>
        <w:t>10.1097/00001756-200312190-00006</w:t>
      </w:r>
      <w:r w:rsidR="00D56C13">
        <w:rPr>
          <w:rStyle w:val="Hyperlink"/>
        </w:rPr>
        <w:fldChar w:fldCharType="end"/>
      </w:r>
    </w:p>
    <w:p w14:paraId="4615E7FC" w14:textId="77777777" w:rsidR="00704CDD" w:rsidRDefault="00704CDD">
      <w:pPr>
        <w:pStyle w:val="BodyText"/>
        <w:spacing w:line="240" w:lineRule="auto"/>
        <w:ind w:left="720" w:hanging="720"/>
        <w:pPrChange w:id="2619" w:author="Maital Neta [2]" w:date="2020-02-21T11:45:00Z">
          <w:pPr>
            <w:pStyle w:val="BodyText"/>
          </w:pPr>
        </w:pPrChange>
      </w:pPr>
      <w:bookmarkStart w:id="2620" w:name="ref-kim_contextual_2004"/>
      <w:bookmarkEnd w:id="2618"/>
      <w:r>
        <w:t xml:space="preserve">Kim, H., Somerville, L. H., Johnstone, T., Polis, S., Alexander, A. L., Shin, L. M., &amp; Whalen, P. J. (2004). Contextual modulation of amygdala responsivity to surprised faces. </w:t>
      </w:r>
      <w:r>
        <w:rPr>
          <w:i/>
        </w:rPr>
        <w:t>Journal of Cognitive Neuroscience</w:t>
      </w:r>
      <w:r>
        <w:t xml:space="preserve">, </w:t>
      </w:r>
      <w:r>
        <w:rPr>
          <w:i/>
        </w:rPr>
        <w:t>16</w:t>
      </w:r>
      <w:r>
        <w:t>(10), 1730–1745. doi:</w:t>
      </w:r>
      <w:r w:rsidR="00D56C13">
        <w:fldChar w:fldCharType="begin"/>
      </w:r>
      <w:r w:rsidR="00D56C13">
        <w:instrText xml:space="preserve"> HYPERLINK "https://doi.org/10.1162/0898929042947865" \h </w:instrText>
      </w:r>
      <w:r w:rsidR="00D56C13">
        <w:fldChar w:fldCharType="separate"/>
      </w:r>
      <w:r>
        <w:rPr>
          <w:rStyle w:val="Hyperlink"/>
        </w:rPr>
        <w:t>10.1162/0898929042947865</w:t>
      </w:r>
      <w:r w:rsidR="00D56C13">
        <w:rPr>
          <w:rStyle w:val="Hyperlink"/>
        </w:rPr>
        <w:fldChar w:fldCharType="end"/>
      </w:r>
    </w:p>
    <w:p w14:paraId="51718790" w14:textId="77777777" w:rsidR="00704CDD" w:rsidRDefault="00704CDD">
      <w:pPr>
        <w:pStyle w:val="BodyText"/>
        <w:spacing w:line="240" w:lineRule="auto"/>
        <w:ind w:left="720" w:hanging="720"/>
        <w:pPrChange w:id="2621" w:author="Maital Neta [2]" w:date="2020-02-21T11:45:00Z">
          <w:pPr>
            <w:pStyle w:val="BodyText"/>
          </w:pPr>
        </w:pPrChange>
      </w:pPr>
      <w:bookmarkStart w:id="2622" w:name="ref-knight_aging_2007"/>
      <w:bookmarkEnd w:id="2620"/>
      <w:r>
        <w:t xml:space="preserve">Knight, M., Seymour, T. L., Gaunt, J. T., Baker, C., Nesmith, K., &amp; Mather, M. (2007). Aging and goal-directed emotional attention: Distraction reverses emotional biases. </w:t>
      </w:r>
      <w:r>
        <w:rPr>
          <w:i/>
        </w:rPr>
        <w:t>Emotion</w:t>
      </w:r>
      <w:r>
        <w:t xml:space="preserve">, </w:t>
      </w:r>
      <w:r>
        <w:rPr>
          <w:i/>
        </w:rPr>
        <w:t>7</w:t>
      </w:r>
      <w:r>
        <w:t>(4), 705–714. doi:</w:t>
      </w:r>
      <w:r w:rsidR="00D56C13">
        <w:fldChar w:fldCharType="begin"/>
      </w:r>
      <w:r w:rsidR="00D56C13">
        <w:instrText xml:space="preserve"> HYPERLINK "https://doi.org/10.1037/1528-3542.7.4.705" \h </w:instrText>
      </w:r>
      <w:r w:rsidR="00D56C13">
        <w:fldChar w:fldCharType="separate"/>
      </w:r>
      <w:r>
        <w:rPr>
          <w:rStyle w:val="Hyperlink"/>
        </w:rPr>
        <w:t>10.1037/1528-3542.7.4.705</w:t>
      </w:r>
      <w:r w:rsidR="00D56C13">
        <w:rPr>
          <w:rStyle w:val="Hyperlink"/>
        </w:rPr>
        <w:fldChar w:fldCharType="end"/>
      </w:r>
    </w:p>
    <w:p w14:paraId="0B6A7110" w14:textId="77777777" w:rsidR="00704CDD" w:rsidRDefault="00704CDD">
      <w:pPr>
        <w:pStyle w:val="BodyText"/>
        <w:spacing w:line="240" w:lineRule="auto"/>
        <w:ind w:left="720" w:hanging="720"/>
        <w:pPrChange w:id="2623" w:author="Maital Neta [2]" w:date="2020-02-21T11:45:00Z">
          <w:pPr>
            <w:pStyle w:val="BodyText"/>
          </w:pPr>
        </w:pPrChange>
      </w:pPr>
      <w:bookmarkStart w:id="2624" w:name="ref-krieglmeyer_being_2010"/>
      <w:bookmarkEnd w:id="2622"/>
      <w:r>
        <w:t xml:space="preserve">Krieglmeyer, R., Deutsch, R., De Houwer, J., &amp; De Raedt, R. (2010). Being moved: Valence activates approach-avoidance behavior independently of evaluation and approach-avoidance intentions. </w:t>
      </w:r>
      <w:r>
        <w:rPr>
          <w:i/>
        </w:rPr>
        <w:t>Psychological Science</w:t>
      </w:r>
      <w:r>
        <w:t xml:space="preserve">, </w:t>
      </w:r>
      <w:r>
        <w:rPr>
          <w:i/>
        </w:rPr>
        <w:t>21</w:t>
      </w:r>
      <w:r>
        <w:t>(4), 607–613. doi:</w:t>
      </w:r>
      <w:r w:rsidR="00D56C13">
        <w:fldChar w:fldCharType="begin"/>
      </w:r>
      <w:r w:rsidR="00D56C13">
        <w:instrText xml:space="preserve"> HYPERLINK "https://doi.org/10.1177/0956797610365131" \h </w:instrText>
      </w:r>
      <w:r w:rsidR="00D56C13">
        <w:fldChar w:fldCharType="separate"/>
      </w:r>
      <w:r>
        <w:rPr>
          <w:rStyle w:val="Hyperlink"/>
        </w:rPr>
        <w:t>10.1177/0956797610365131</w:t>
      </w:r>
      <w:r w:rsidR="00D56C13">
        <w:rPr>
          <w:rStyle w:val="Hyperlink"/>
        </w:rPr>
        <w:fldChar w:fldCharType="end"/>
      </w:r>
    </w:p>
    <w:p w14:paraId="0D802CCF" w14:textId="77777777" w:rsidR="00704CDD" w:rsidRDefault="00704CDD">
      <w:pPr>
        <w:pStyle w:val="BodyText"/>
        <w:spacing w:line="240" w:lineRule="auto"/>
        <w:ind w:left="720" w:hanging="720"/>
        <w:pPrChange w:id="2625" w:author="Maital Neta [2]" w:date="2020-02-21T11:45:00Z">
          <w:pPr>
            <w:pStyle w:val="BodyText"/>
          </w:pPr>
        </w:pPrChange>
      </w:pPr>
      <w:bookmarkStart w:id="2626" w:name="ref-kron_feelings_2010"/>
      <w:bookmarkEnd w:id="2624"/>
      <w:r>
        <w:t xml:space="preserve">Kron, A., Schul, Y., Cohen, A., &amp; Hassin, R. R. (2010). Feelings don’t come easy: Studies on the effortful nature of feelings. </w:t>
      </w:r>
      <w:r>
        <w:rPr>
          <w:i/>
        </w:rPr>
        <w:t>Journal of Experimental Psychology: General</w:t>
      </w:r>
      <w:r>
        <w:t xml:space="preserve">, </w:t>
      </w:r>
      <w:r>
        <w:rPr>
          <w:i/>
        </w:rPr>
        <w:t>139</w:t>
      </w:r>
      <w:r>
        <w:t>(3), 520–534. doi:</w:t>
      </w:r>
      <w:r w:rsidR="00D56C13">
        <w:fldChar w:fldCharType="begin"/>
      </w:r>
      <w:r w:rsidR="00D56C13">
        <w:instrText xml:space="preserve"> HYPERLINK "https://doi.org/10.1037/a0020008" \h </w:instrText>
      </w:r>
      <w:r w:rsidR="00D56C13">
        <w:fldChar w:fldCharType="separate"/>
      </w:r>
      <w:r>
        <w:rPr>
          <w:rStyle w:val="Hyperlink"/>
        </w:rPr>
        <w:t>10.1037/a0020008</w:t>
      </w:r>
      <w:r w:rsidR="00D56C13">
        <w:rPr>
          <w:rStyle w:val="Hyperlink"/>
        </w:rPr>
        <w:fldChar w:fldCharType="end"/>
      </w:r>
    </w:p>
    <w:p w14:paraId="0943CB4F" w14:textId="77777777" w:rsidR="00704CDD" w:rsidRDefault="00704CDD">
      <w:pPr>
        <w:pStyle w:val="BodyText"/>
        <w:spacing w:line="240" w:lineRule="auto"/>
        <w:ind w:left="720" w:hanging="720"/>
        <w:pPrChange w:id="2627" w:author="Maital Neta [2]" w:date="2020-02-21T11:45:00Z">
          <w:pPr>
            <w:pStyle w:val="BodyText"/>
          </w:pPr>
        </w:pPrChange>
      </w:pPr>
      <w:bookmarkStart w:id="2628" w:name="ref-kujawa_altered_2016"/>
      <w:bookmarkEnd w:id="2626"/>
      <w:r>
        <w:t xml:space="preserve">Kujawa, A., Wu, M., Klumpp, H., Pine, D. S., Swain, J. E., Fitzgerald, K. D., … Phan, K. L. (2016). Altered development of amygdala-anterior cingulate cortex connectivity in anxious youth and young adults. </w:t>
      </w:r>
      <w:r>
        <w:rPr>
          <w:i/>
        </w:rPr>
        <w:t>Biological Psychiatry : Cognitive Neuroscience and Neuroimaging</w:t>
      </w:r>
      <w:r>
        <w:t xml:space="preserve">, </w:t>
      </w:r>
      <w:r>
        <w:rPr>
          <w:i/>
        </w:rPr>
        <w:t>1</w:t>
      </w:r>
      <w:r>
        <w:t>(4), 345–352. doi:</w:t>
      </w:r>
      <w:r w:rsidR="00D56C13">
        <w:fldChar w:fldCharType="begin"/>
      </w:r>
      <w:r w:rsidR="00D56C13">
        <w:instrText xml:space="preserve"> HYPERLINK "https://doi.org/10.1016/j.bpsc.2016.01.006" \h </w:instrText>
      </w:r>
      <w:r w:rsidR="00D56C13">
        <w:fldChar w:fldCharType="separate"/>
      </w:r>
      <w:r>
        <w:rPr>
          <w:rStyle w:val="Hyperlink"/>
        </w:rPr>
        <w:t>10.1016/j.bpsc.2016.01.006</w:t>
      </w:r>
      <w:r w:rsidR="00D56C13">
        <w:rPr>
          <w:rStyle w:val="Hyperlink"/>
        </w:rPr>
        <w:fldChar w:fldCharType="end"/>
      </w:r>
    </w:p>
    <w:bookmarkEnd w:id="2628"/>
    <w:p w14:paraId="08DB3B77" w14:textId="77777777" w:rsidR="00704CDD" w:rsidRDefault="00704CDD">
      <w:pPr>
        <w:pStyle w:val="BodyText"/>
        <w:spacing w:line="240" w:lineRule="auto"/>
        <w:ind w:left="720" w:hanging="720"/>
        <w:pPrChange w:id="2629" w:author="Maital Neta [2]" w:date="2020-02-21T11:45:00Z">
          <w:pPr>
            <w:pStyle w:val="BodyText"/>
          </w:pPr>
        </w:pPrChange>
      </w:pPr>
      <w:r>
        <w:t>Lang, P., Bradley, M. M., &amp; Cuthbert, B. N. (2008). International affective picture system (IAPS): Affective ratings of pictures and instruction manual., Technical Report A–8. University of Florida, Gainesville, FL.</w:t>
      </w:r>
    </w:p>
    <w:p w14:paraId="5D850CAF" w14:textId="77777777" w:rsidR="00704CDD" w:rsidRDefault="00704CDD">
      <w:pPr>
        <w:pStyle w:val="BodyText"/>
        <w:spacing w:line="240" w:lineRule="auto"/>
        <w:ind w:left="720" w:hanging="720"/>
        <w:pPrChange w:id="2630" w:author="Maital Neta [2]" w:date="2020-02-21T11:45:00Z">
          <w:pPr>
            <w:pStyle w:val="BodyText"/>
          </w:pPr>
        </w:pPrChange>
      </w:pPr>
      <w:bookmarkStart w:id="2631" w:name="ref-lavie_role_2005"/>
      <w:r>
        <w:t xml:space="preserve">Lavie, N., &amp; De Fockert, J. (2005). The role of working memory in attentional capture. </w:t>
      </w:r>
      <w:r>
        <w:rPr>
          <w:i/>
        </w:rPr>
        <w:t>Psychonomic Bulletin &amp; Review</w:t>
      </w:r>
      <w:r>
        <w:t xml:space="preserve">, </w:t>
      </w:r>
      <w:r>
        <w:rPr>
          <w:i/>
        </w:rPr>
        <w:t>12</w:t>
      </w:r>
      <w:r>
        <w:t>(4), 669–674. doi:</w:t>
      </w:r>
      <w:r w:rsidR="00D56C13">
        <w:fldChar w:fldCharType="begin"/>
      </w:r>
      <w:r w:rsidR="00D56C13">
        <w:instrText xml:space="preserve"> HYPERLINK "https://doi.org/10.3758/BF03196756" \h </w:instrText>
      </w:r>
      <w:r w:rsidR="00D56C13">
        <w:fldChar w:fldCharType="separate"/>
      </w:r>
      <w:r>
        <w:rPr>
          <w:rStyle w:val="Hyperlink"/>
        </w:rPr>
        <w:t>10.3758/BF03196756</w:t>
      </w:r>
      <w:r w:rsidR="00D56C13">
        <w:rPr>
          <w:rStyle w:val="Hyperlink"/>
        </w:rPr>
        <w:fldChar w:fldCharType="end"/>
      </w:r>
    </w:p>
    <w:bookmarkEnd w:id="2631"/>
    <w:p w14:paraId="54448837" w14:textId="77777777" w:rsidR="00704CDD" w:rsidRDefault="00704CDD">
      <w:pPr>
        <w:pStyle w:val="BodyText"/>
        <w:spacing w:line="240" w:lineRule="auto"/>
        <w:ind w:left="720" w:hanging="720"/>
        <w:pPrChange w:id="2632" w:author="Maital Neta [2]" w:date="2020-02-21T11:45:00Z">
          <w:pPr>
            <w:pStyle w:val="BodyText"/>
          </w:pPr>
        </w:pPrChange>
      </w:pPr>
      <w:r>
        <w:lastRenderedPageBreak/>
        <w:t xml:space="preserve">Lavie, N., Hirst, A., Fockert, J. W. de, &amp; Viding, E. (2004). Load theory of selective attention and cognitive control. </w:t>
      </w:r>
      <w:r>
        <w:rPr>
          <w:i/>
        </w:rPr>
        <w:t>Journal of Experimental Psychology. General</w:t>
      </w:r>
      <w:r>
        <w:t xml:space="preserve">, </w:t>
      </w:r>
      <w:r>
        <w:rPr>
          <w:i/>
        </w:rPr>
        <w:t>133</w:t>
      </w:r>
      <w:r>
        <w:t>(3), 339–354. doi:</w:t>
      </w:r>
      <w:r w:rsidR="00D56C13">
        <w:fldChar w:fldCharType="begin"/>
      </w:r>
      <w:r w:rsidR="00D56C13">
        <w:instrText xml:space="preserve"> HYPERLINK "https://doi.org/10.1037/0096-3445.133.3.339" \h </w:instrText>
      </w:r>
      <w:r w:rsidR="00D56C13">
        <w:fldChar w:fldCharType="separate"/>
      </w:r>
      <w:r>
        <w:rPr>
          <w:rStyle w:val="Hyperlink"/>
        </w:rPr>
        <w:t>10.1037/0096-3445.133.3.339</w:t>
      </w:r>
      <w:r w:rsidR="00D56C13">
        <w:rPr>
          <w:rStyle w:val="Hyperlink"/>
        </w:rPr>
        <w:fldChar w:fldCharType="end"/>
      </w:r>
    </w:p>
    <w:p w14:paraId="642A7C5F" w14:textId="77777777" w:rsidR="00704CDD" w:rsidRDefault="00704CDD">
      <w:pPr>
        <w:pStyle w:val="BodyText"/>
        <w:spacing w:line="240" w:lineRule="auto"/>
        <w:ind w:left="720" w:hanging="720"/>
        <w:pPrChange w:id="2633" w:author="Maital Neta [2]" w:date="2020-02-21T11:45:00Z">
          <w:pPr>
            <w:pStyle w:val="BodyText"/>
          </w:pPr>
        </w:pPrChange>
      </w:pPr>
      <w:bookmarkStart w:id="2634" w:name="ref-lazarus_short-circuiting_1964"/>
      <w:r>
        <w:t xml:space="preserve">Lazarus, R. S., &amp; Alfert, E. (1964). Short-circuiting of threat by experimentally altering cognitive appraisal. </w:t>
      </w:r>
      <w:r>
        <w:rPr>
          <w:i/>
        </w:rPr>
        <w:t>The Journal of Abnormal and Social Psychology</w:t>
      </w:r>
      <w:r>
        <w:t xml:space="preserve">, </w:t>
      </w:r>
      <w:r>
        <w:rPr>
          <w:i/>
        </w:rPr>
        <w:t>69</w:t>
      </w:r>
      <w:r>
        <w:t>(2), 195–205. doi:</w:t>
      </w:r>
      <w:r w:rsidR="00D56C13">
        <w:fldChar w:fldCharType="begin"/>
      </w:r>
      <w:r w:rsidR="00D56C13">
        <w:instrText xml:space="preserve"> HYPERLINK "https://doi.org/10.1037/h0044635" \h </w:instrText>
      </w:r>
      <w:r w:rsidR="00D56C13">
        <w:fldChar w:fldCharType="separate"/>
      </w:r>
      <w:r>
        <w:rPr>
          <w:rStyle w:val="Hyperlink"/>
        </w:rPr>
        <w:t>10.1037/h0044635</w:t>
      </w:r>
      <w:r w:rsidR="00D56C13">
        <w:rPr>
          <w:rStyle w:val="Hyperlink"/>
        </w:rPr>
        <w:fldChar w:fldCharType="end"/>
      </w:r>
    </w:p>
    <w:bookmarkEnd w:id="2634"/>
    <w:p w14:paraId="4CF232E9" w14:textId="77777777" w:rsidR="00704CDD" w:rsidRDefault="00704CDD">
      <w:pPr>
        <w:pStyle w:val="BodyText"/>
        <w:spacing w:line="240" w:lineRule="auto"/>
        <w:ind w:left="720" w:hanging="720"/>
        <w:pPrChange w:id="2635" w:author="Maital Neta [2]" w:date="2020-02-21T11:45:00Z">
          <w:pPr>
            <w:pStyle w:val="BodyText"/>
          </w:pPr>
        </w:pPrChange>
      </w:pPr>
      <w:r>
        <w:t>Lundqvist, D., Flykt, A., &amp; Öhman, A. (1998). The karolinska directed emotional faces—KDEF (CD ROM)., Stockholm: Karolinska Institute, Departmentof Clinical Neuroscience, PsychologySection.</w:t>
      </w:r>
    </w:p>
    <w:p w14:paraId="0297EBCA" w14:textId="77777777" w:rsidR="00704CDD" w:rsidRDefault="00704CDD">
      <w:pPr>
        <w:pStyle w:val="BodyText"/>
        <w:spacing w:line="240" w:lineRule="auto"/>
        <w:ind w:left="720" w:hanging="720"/>
        <w:pPrChange w:id="2636" w:author="Maital Neta [2]" w:date="2020-02-21T11:45:00Z">
          <w:pPr>
            <w:pStyle w:val="BodyText"/>
          </w:pPr>
        </w:pPrChange>
      </w:pPr>
      <w:bookmarkStart w:id="2637" w:name="ref-mather_aging_2005"/>
      <w:r>
        <w:t xml:space="preserve">Mather, M., &amp; Carstensen, L. L. (2005). Aging and motivated cognition: The positivity effect in attention and memory. </w:t>
      </w:r>
      <w:r>
        <w:rPr>
          <w:i/>
        </w:rPr>
        <w:t>Trends in Cognitive Sciences</w:t>
      </w:r>
      <w:r>
        <w:t xml:space="preserve">, </w:t>
      </w:r>
      <w:r>
        <w:rPr>
          <w:i/>
        </w:rPr>
        <w:t>9</w:t>
      </w:r>
      <w:r>
        <w:t>(10), 496–502. doi:</w:t>
      </w:r>
      <w:r w:rsidR="00D56C13">
        <w:fldChar w:fldCharType="begin"/>
      </w:r>
      <w:r w:rsidR="00D56C13">
        <w:instrText xml:space="preserve"> HYPERLINK "https://doi.org/10.1016/j.tics.2005.08.005" \h </w:instrText>
      </w:r>
      <w:r w:rsidR="00D56C13">
        <w:fldChar w:fldCharType="separate"/>
      </w:r>
      <w:r>
        <w:rPr>
          <w:rStyle w:val="Hyperlink"/>
        </w:rPr>
        <w:t>10.1016/j.tics.2005.08.005</w:t>
      </w:r>
      <w:r w:rsidR="00D56C13">
        <w:rPr>
          <w:rStyle w:val="Hyperlink"/>
        </w:rPr>
        <w:fldChar w:fldCharType="end"/>
      </w:r>
    </w:p>
    <w:bookmarkEnd w:id="2637"/>
    <w:p w14:paraId="193D6161" w14:textId="77777777" w:rsidR="00704CDD" w:rsidRDefault="00704CDD">
      <w:pPr>
        <w:pStyle w:val="BodyText"/>
        <w:spacing w:line="240" w:lineRule="auto"/>
        <w:ind w:left="720" w:hanging="720"/>
        <w:pPrChange w:id="2638" w:author="Maital Neta [2]" w:date="2020-02-21T11:45:00Z">
          <w:pPr>
            <w:pStyle w:val="BodyText"/>
          </w:pPr>
        </w:pPrChange>
      </w:pPr>
      <w:r>
        <w:t xml:space="preserve">Mattek, A. M., Whalen, P. J., Berkowitz, J. L., &amp; Freeman, J. B. (2016). Differential effects of cognitive load on subjective versus motor responses to ambiguously valenced facial expressions. </w:t>
      </w:r>
      <w:r>
        <w:rPr>
          <w:i/>
        </w:rPr>
        <w:t>Emotion</w:t>
      </w:r>
      <w:r>
        <w:t xml:space="preserve">, </w:t>
      </w:r>
      <w:r>
        <w:rPr>
          <w:i/>
        </w:rPr>
        <w:t>16</w:t>
      </w:r>
      <w:r>
        <w:t>(6), 929–936. doi:</w:t>
      </w:r>
      <w:r w:rsidR="00D56C13">
        <w:fldChar w:fldCharType="begin"/>
      </w:r>
      <w:r w:rsidR="00D56C13">
        <w:instrText xml:space="preserve"> HYPERLINK "https://doi.org/10.1037/emo0000148" \h </w:instrText>
      </w:r>
      <w:r w:rsidR="00D56C13">
        <w:fldChar w:fldCharType="separate"/>
      </w:r>
      <w:r>
        <w:rPr>
          <w:rStyle w:val="Hyperlink"/>
        </w:rPr>
        <w:t>10.1037/emo0000148</w:t>
      </w:r>
      <w:r w:rsidR="00D56C13">
        <w:rPr>
          <w:rStyle w:val="Hyperlink"/>
        </w:rPr>
        <w:fldChar w:fldCharType="end"/>
      </w:r>
    </w:p>
    <w:p w14:paraId="62CD742B" w14:textId="77777777" w:rsidR="00704CDD" w:rsidRDefault="00704CDD">
      <w:pPr>
        <w:pStyle w:val="BodyText"/>
        <w:spacing w:line="240" w:lineRule="auto"/>
        <w:ind w:left="720" w:hanging="720"/>
        <w:pPrChange w:id="2639" w:author="Maital Neta [2]" w:date="2020-02-21T11:45:00Z">
          <w:pPr>
            <w:pStyle w:val="BodyText"/>
          </w:pPr>
        </w:pPrChange>
      </w:pPr>
      <w:bookmarkStart w:id="2640" w:name="ref-muraven_self-control_1998"/>
      <w:r>
        <w:t xml:space="preserve">Muraven, M., Tice, D. M., &amp; Baumeister, R. F. (1998). Self-control as a limited resource: Regulatory depletion patterns. </w:t>
      </w:r>
      <w:r>
        <w:rPr>
          <w:i/>
        </w:rPr>
        <w:t>Journal of Personality and Social Psychology</w:t>
      </w:r>
      <w:r>
        <w:t xml:space="preserve">, </w:t>
      </w:r>
      <w:r>
        <w:rPr>
          <w:i/>
        </w:rPr>
        <w:t>74</w:t>
      </w:r>
      <w:r>
        <w:t>(3), 774–789. doi:</w:t>
      </w:r>
      <w:r w:rsidR="00D56C13">
        <w:fldChar w:fldCharType="begin"/>
      </w:r>
      <w:r w:rsidR="00D56C13">
        <w:instrText xml:space="preserve"> HYPERLINK "https://doi.org/10.1037/0022-3514.74.3.774" \h </w:instrText>
      </w:r>
      <w:r w:rsidR="00D56C13">
        <w:fldChar w:fldCharType="separate"/>
      </w:r>
      <w:r>
        <w:rPr>
          <w:rStyle w:val="Hyperlink"/>
        </w:rPr>
        <w:t>10.1037/0022-3514.74.3.774</w:t>
      </w:r>
      <w:r w:rsidR="00D56C13">
        <w:rPr>
          <w:rStyle w:val="Hyperlink"/>
        </w:rPr>
        <w:fldChar w:fldCharType="end"/>
      </w:r>
    </w:p>
    <w:p w14:paraId="7EEE93B9" w14:textId="77777777" w:rsidR="00704CDD" w:rsidRDefault="00704CDD">
      <w:pPr>
        <w:pStyle w:val="BodyText"/>
        <w:spacing w:line="240" w:lineRule="auto"/>
        <w:ind w:left="720" w:hanging="720"/>
        <w:pPrChange w:id="2641" w:author="Maital Neta [2]" w:date="2020-02-21T11:45:00Z">
          <w:pPr>
            <w:pStyle w:val="BodyText"/>
          </w:pPr>
        </w:pPrChange>
      </w:pPr>
      <w:bookmarkStart w:id="2642" w:name="ref-murphy_twenty_2016"/>
      <w:bookmarkEnd w:id="2640"/>
      <w:r>
        <w:t xml:space="preserve">Murphy, G., Groeger, J. A., &amp; Greene, C. M. (2016). Twenty years of load theory—where are we now, and where should we go next? </w:t>
      </w:r>
      <w:r>
        <w:rPr>
          <w:i/>
        </w:rPr>
        <w:t>Psychonomic Bulletin &amp; Review</w:t>
      </w:r>
      <w:r>
        <w:t xml:space="preserve">, </w:t>
      </w:r>
      <w:r>
        <w:rPr>
          <w:i/>
        </w:rPr>
        <w:t>23</w:t>
      </w:r>
      <w:r>
        <w:t>(5), 1316–1340. doi:</w:t>
      </w:r>
      <w:r w:rsidR="00D56C13">
        <w:fldChar w:fldCharType="begin"/>
      </w:r>
      <w:r w:rsidR="00D56C13">
        <w:instrText xml:space="preserve"> HYPERLINK "https://doi.org/10.3758/s13423-015-0982-5" \h </w:instrText>
      </w:r>
      <w:r w:rsidR="00D56C13">
        <w:fldChar w:fldCharType="separate"/>
      </w:r>
      <w:r>
        <w:rPr>
          <w:rStyle w:val="Hyperlink"/>
        </w:rPr>
        <w:t>10.3758/s13423-015-0982-5</w:t>
      </w:r>
      <w:r w:rsidR="00D56C13">
        <w:rPr>
          <w:rStyle w:val="Hyperlink"/>
        </w:rPr>
        <w:fldChar w:fldCharType="end"/>
      </w:r>
    </w:p>
    <w:p w14:paraId="21A614F3" w14:textId="77777777" w:rsidR="00704CDD" w:rsidRDefault="00704CDD">
      <w:pPr>
        <w:pStyle w:val="BodyText"/>
        <w:spacing w:line="240" w:lineRule="auto"/>
        <w:ind w:left="720" w:hanging="720"/>
        <w:pPrChange w:id="2643" w:author="Maital Neta [2]" w:date="2020-02-21T11:45:00Z">
          <w:pPr>
            <w:pStyle w:val="BodyText"/>
          </w:pPr>
        </w:pPrChange>
      </w:pPr>
      <w:bookmarkStart w:id="2644" w:name="ref-nagamatsu_increased_2011"/>
      <w:bookmarkEnd w:id="2642"/>
      <w:r>
        <w:t xml:space="preserve">Nagamatsu, L. S., Voss, M., Neider, M. B., Gaspar, J. G., Handy, T. C., Kramer, A. F., &amp; Liu-Ambrose, T. Y. L. (2011). Increased cognitive load leads to impaired mobility decisions in seniors at risk for falls. </w:t>
      </w:r>
      <w:r>
        <w:rPr>
          <w:i/>
        </w:rPr>
        <w:t>Psychology and Aging</w:t>
      </w:r>
      <w:r>
        <w:t xml:space="preserve">, </w:t>
      </w:r>
      <w:r>
        <w:rPr>
          <w:i/>
        </w:rPr>
        <w:t>26</w:t>
      </w:r>
      <w:r>
        <w:t>(2), 253–259. doi:</w:t>
      </w:r>
      <w:r w:rsidR="00D56C13">
        <w:fldChar w:fldCharType="begin"/>
      </w:r>
      <w:r w:rsidR="00D56C13">
        <w:instrText xml:space="preserve"> HYPERLINK "https://doi.org/10.1037/a0022929" \h </w:instrText>
      </w:r>
      <w:r w:rsidR="00D56C13">
        <w:fldChar w:fldCharType="separate"/>
      </w:r>
      <w:r>
        <w:rPr>
          <w:rStyle w:val="Hyperlink"/>
        </w:rPr>
        <w:t>10.1037/a0022929</w:t>
      </w:r>
      <w:r w:rsidR="00D56C13">
        <w:rPr>
          <w:rStyle w:val="Hyperlink"/>
        </w:rPr>
        <w:fldChar w:fldCharType="end"/>
      </w:r>
    </w:p>
    <w:p w14:paraId="7B7E61C0" w14:textId="77777777" w:rsidR="00704CDD" w:rsidRDefault="00704CDD">
      <w:pPr>
        <w:pStyle w:val="BodyText"/>
        <w:spacing w:line="240" w:lineRule="auto"/>
        <w:ind w:left="720" w:hanging="720"/>
        <w:pPrChange w:id="2645" w:author="Maital Neta [2]" w:date="2020-02-21T11:45:00Z">
          <w:pPr>
            <w:pStyle w:val="BodyText"/>
          </w:pPr>
        </w:pPrChange>
      </w:pPr>
      <w:bookmarkStart w:id="2646" w:name="ref-nee_interference_2007"/>
      <w:bookmarkEnd w:id="2644"/>
      <w:r>
        <w:t xml:space="preserve">Nee, D. E., Wager, T. D., &amp; Jonides, J. (2007). Interference resolution: Insights from a meta-analysis of neuroimaging tasks. </w:t>
      </w:r>
      <w:r>
        <w:rPr>
          <w:i/>
        </w:rPr>
        <w:t>Cognitive, Affective, &amp; Behavioral Neuroscience</w:t>
      </w:r>
      <w:r>
        <w:t xml:space="preserve">, </w:t>
      </w:r>
      <w:r>
        <w:rPr>
          <w:i/>
        </w:rPr>
        <w:t>7</w:t>
      </w:r>
      <w:r>
        <w:t>(1), 1–17. doi:</w:t>
      </w:r>
      <w:r w:rsidR="00D56C13">
        <w:fldChar w:fldCharType="begin"/>
      </w:r>
      <w:r w:rsidR="00D56C13">
        <w:instrText xml:space="preserve"> HYPERLINK "https://doi.org/10.3758/CABN.7.1.1" \h </w:instrText>
      </w:r>
      <w:r w:rsidR="00D56C13">
        <w:fldChar w:fldCharType="separate"/>
      </w:r>
      <w:r>
        <w:rPr>
          <w:rStyle w:val="Hyperlink"/>
        </w:rPr>
        <w:t>10.3758/CABN.7.1.1</w:t>
      </w:r>
      <w:r w:rsidR="00D56C13">
        <w:rPr>
          <w:rStyle w:val="Hyperlink"/>
        </w:rPr>
        <w:fldChar w:fldCharType="end"/>
      </w:r>
    </w:p>
    <w:p w14:paraId="3A78FAC9" w14:textId="77777777" w:rsidR="00704CDD" w:rsidRDefault="00704CDD">
      <w:pPr>
        <w:pStyle w:val="BodyText"/>
        <w:spacing w:line="240" w:lineRule="auto"/>
        <w:ind w:left="720" w:hanging="720"/>
        <w:pPrChange w:id="2647" w:author="Maital Neta [2]" w:date="2020-02-21T11:45:00Z">
          <w:pPr>
            <w:pStyle w:val="BodyText"/>
          </w:pPr>
        </w:pPrChange>
      </w:pPr>
      <w:bookmarkStart w:id="2648" w:name="ref-neta_valence_2011"/>
      <w:bookmarkEnd w:id="2646"/>
      <w:r>
        <w:t xml:space="preserve">Neta, M., Davis, F. C., &amp; Whalen, P. J. (2011). Valence resolution of ambiguous facial expressions using an emotional oddball task. </w:t>
      </w:r>
      <w:r>
        <w:rPr>
          <w:i/>
        </w:rPr>
        <w:t>Emotion</w:t>
      </w:r>
      <w:r>
        <w:t xml:space="preserve">, </w:t>
      </w:r>
      <w:r>
        <w:rPr>
          <w:i/>
        </w:rPr>
        <w:t>11</w:t>
      </w:r>
      <w:r>
        <w:t>(6), 1425–1433. doi:</w:t>
      </w:r>
      <w:r w:rsidR="00D56C13">
        <w:fldChar w:fldCharType="begin"/>
      </w:r>
      <w:r w:rsidR="00D56C13">
        <w:instrText xml:space="preserve"> HYPERLINK "https://doi.org/10.1037/a0022993" \h </w:instrText>
      </w:r>
      <w:r w:rsidR="00D56C13">
        <w:fldChar w:fldCharType="separate"/>
      </w:r>
      <w:r>
        <w:rPr>
          <w:rStyle w:val="Hyperlink"/>
        </w:rPr>
        <w:t>10.1037/a0022993</w:t>
      </w:r>
      <w:r w:rsidR="00D56C13">
        <w:rPr>
          <w:rStyle w:val="Hyperlink"/>
        </w:rPr>
        <w:fldChar w:fldCharType="end"/>
      </w:r>
    </w:p>
    <w:bookmarkEnd w:id="2648"/>
    <w:p w14:paraId="4E39CA8F" w14:textId="77777777" w:rsidR="00704CDD" w:rsidRDefault="00704CDD">
      <w:pPr>
        <w:pStyle w:val="BodyText"/>
        <w:spacing w:line="240" w:lineRule="auto"/>
        <w:ind w:left="720" w:hanging="720"/>
        <w:pPrChange w:id="2649" w:author="Maital Neta [2]" w:date="2020-02-21T11:45:00Z">
          <w:pPr>
            <w:pStyle w:val="BodyText"/>
          </w:pPr>
        </w:pPrChange>
      </w:pPr>
      <w:r>
        <w:t xml:space="preserve">Neta, M., Kelley, W. M., &amp; Whalen, P. J. (2013). Neural responses to ambiguity involve domain-general and domain-specific emotion processing systems. </w:t>
      </w:r>
      <w:r>
        <w:rPr>
          <w:i/>
        </w:rPr>
        <w:t>Journal of Cognitive Neuroscience</w:t>
      </w:r>
      <w:r>
        <w:t xml:space="preserve">, </w:t>
      </w:r>
      <w:r>
        <w:rPr>
          <w:i/>
        </w:rPr>
        <w:t>25</w:t>
      </w:r>
      <w:r>
        <w:t>(4), 547–557. doi:</w:t>
      </w:r>
      <w:r w:rsidR="00D56C13">
        <w:fldChar w:fldCharType="begin"/>
      </w:r>
      <w:r w:rsidR="00D56C13">
        <w:instrText xml:space="preserve"> HYPERLINK "https://doi.org/10.1162/jocn_a_00363" \h </w:instrText>
      </w:r>
      <w:r w:rsidR="00D56C13">
        <w:fldChar w:fldCharType="separate"/>
      </w:r>
      <w:r>
        <w:rPr>
          <w:rStyle w:val="Hyperlink"/>
        </w:rPr>
        <w:t>10.1162/jocn_a_00363</w:t>
      </w:r>
      <w:r w:rsidR="00D56C13">
        <w:rPr>
          <w:rStyle w:val="Hyperlink"/>
        </w:rPr>
        <w:fldChar w:fldCharType="end"/>
      </w:r>
    </w:p>
    <w:p w14:paraId="1A1CAC1D" w14:textId="77777777" w:rsidR="00704CDD" w:rsidRDefault="00704CDD">
      <w:pPr>
        <w:pStyle w:val="BodyText"/>
        <w:spacing w:line="240" w:lineRule="auto"/>
        <w:ind w:left="720" w:hanging="720"/>
        <w:pPrChange w:id="2650" w:author="Maital Neta [2]" w:date="2020-02-21T11:45:00Z">
          <w:pPr>
            <w:pStyle w:val="BodyText"/>
          </w:pPr>
        </w:pPrChange>
      </w:pPr>
      <w:r>
        <w:t xml:space="preserve">Neta, M., Norris, C. J., &amp; Whalen, P. J. (2009). Corrugator muscle responses are associated with individual differences in positivity-negativity bias. </w:t>
      </w:r>
      <w:r>
        <w:rPr>
          <w:i/>
        </w:rPr>
        <w:t>Emotion (Washington, D.C.)</w:t>
      </w:r>
      <w:r>
        <w:t xml:space="preserve">, </w:t>
      </w:r>
      <w:r>
        <w:rPr>
          <w:i/>
        </w:rPr>
        <w:t>9</w:t>
      </w:r>
      <w:r>
        <w:t>(5), 640–648. doi:</w:t>
      </w:r>
      <w:r w:rsidR="00D56C13">
        <w:fldChar w:fldCharType="begin"/>
      </w:r>
      <w:r w:rsidR="00D56C13">
        <w:instrText xml:space="preserve"> HYPERLINK "https://doi.org/10.1037/a0016819" \h </w:instrText>
      </w:r>
      <w:r w:rsidR="00D56C13">
        <w:fldChar w:fldCharType="separate"/>
      </w:r>
      <w:r>
        <w:rPr>
          <w:rStyle w:val="Hyperlink"/>
        </w:rPr>
        <w:t>10.1037/a0016819</w:t>
      </w:r>
      <w:r w:rsidR="00D56C13">
        <w:rPr>
          <w:rStyle w:val="Hyperlink"/>
        </w:rPr>
        <w:fldChar w:fldCharType="end"/>
      </w:r>
    </w:p>
    <w:p w14:paraId="5903980B" w14:textId="77777777" w:rsidR="00704CDD" w:rsidRDefault="00704CDD">
      <w:pPr>
        <w:pStyle w:val="BodyText"/>
        <w:spacing w:line="240" w:lineRule="auto"/>
        <w:ind w:left="720" w:hanging="720"/>
        <w:pPrChange w:id="2651" w:author="Maital Neta [2]" w:date="2020-02-21T11:45:00Z">
          <w:pPr>
            <w:pStyle w:val="BodyText"/>
          </w:pPr>
        </w:pPrChange>
      </w:pPr>
      <w:bookmarkStart w:id="2652" w:name="ref-neta_separable_2014"/>
      <w:r>
        <w:lastRenderedPageBreak/>
        <w:t xml:space="preserve">Neta, M., Schlaggar, B. L., &amp; Petersen, S. E. (2014). Separable responses to error, ambiguity, and reaction time in cingulo-opercular task control regions. </w:t>
      </w:r>
      <w:r>
        <w:rPr>
          <w:i/>
        </w:rPr>
        <w:t>NeuroImage</w:t>
      </w:r>
      <w:r>
        <w:t xml:space="preserve">, </w:t>
      </w:r>
      <w:r>
        <w:rPr>
          <w:i/>
        </w:rPr>
        <w:t>99</w:t>
      </w:r>
      <w:r>
        <w:t>, 59–68. doi:</w:t>
      </w:r>
      <w:r w:rsidR="00D56C13">
        <w:fldChar w:fldCharType="begin"/>
      </w:r>
      <w:r w:rsidR="00D56C13">
        <w:instrText xml:space="preserve"> HYPERLINK "https://doi.org/10.1016/j.neuroimage.2014.05.053" \h </w:instrText>
      </w:r>
      <w:r w:rsidR="00D56C13">
        <w:fldChar w:fldCharType="separate"/>
      </w:r>
      <w:r>
        <w:rPr>
          <w:rStyle w:val="Hyperlink"/>
        </w:rPr>
        <w:t>10.1016/j.neuroimage.2014.05.053</w:t>
      </w:r>
      <w:r w:rsidR="00D56C13">
        <w:rPr>
          <w:rStyle w:val="Hyperlink"/>
        </w:rPr>
        <w:fldChar w:fldCharType="end"/>
      </w:r>
    </w:p>
    <w:p w14:paraId="79ECD115" w14:textId="77777777" w:rsidR="00704CDD" w:rsidRDefault="00704CDD">
      <w:pPr>
        <w:pStyle w:val="BodyText"/>
        <w:spacing w:line="240" w:lineRule="auto"/>
        <w:ind w:left="720" w:hanging="720"/>
        <w:pPrChange w:id="2653" w:author="Maital Neta [2]" w:date="2020-02-21T11:45:00Z">
          <w:pPr>
            <w:pStyle w:val="BodyText"/>
          </w:pPr>
        </w:pPrChange>
      </w:pPr>
      <w:bookmarkStart w:id="2654" w:name="ref-neta_dont_2016-1"/>
      <w:bookmarkEnd w:id="2652"/>
      <w:r>
        <w:t xml:space="preserve">Neta, M., &amp; Tong, T. T. (2016). Don’t like what you see? Give it time: Longer reaction times associated with increased positive affect. </w:t>
      </w:r>
      <w:r>
        <w:rPr>
          <w:i/>
        </w:rPr>
        <w:t>Emotion</w:t>
      </w:r>
      <w:r>
        <w:t xml:space="preserve">, </w:t>
      </w:r>
      <w:r>
        <w:rPr>
          <w:i/>
        </w:rPr>
        <w:t>16</w:t>
      </w:r>
      <w:r>
        <w:t>(5), 730–739. doi:</w:t>
      </w:r>
      <w:r w:rsidR="00D56C13">
        <w:fldChar w:fldCharType="begin"/>
      </w:r>
      <w:r w:rsidR="00D56C13">
        <w:instrText xml:space="preserve"> HYPERLINK "https://doi.org/10.1037/emo0000181" \h </w:instrText>
      </w:r>
      <w:r w:rsidR="00D56C13">
        <w:fldChar w:fldCharType="separate"/>
      </w:r>
      <w:r>
        <w:rPr>
          <w:rStyle w:val="Hyperlink"/>
        </w:rPr>
        <w:t>10.1037/emo0000181</w:t>
      </w:r>
      <w:r w:rsidR="00D56C13">
        <w:rPr>
          <w:rStyle w:val="Hyperlink"/>
        </w:rPr>
        <w:fldChar w:fldCharType="end"/>
      </w:r>
    </w:p>
    <w:bookmarkEnd w:id="2654"/>
    <w:p w14:paraId="0D1E12D6" w14:textId="77777777" w:rsidR="00704CDD" w:rsidRDefault="00704CDD">
      <w:pPr>
        <w:pStyle w:val="BodyText"/>
        <w:spacing w:line="240" w:lineRule="auto"/>
        <w:ind w:left="720" w:hanging="720"/>
        <w:pPrChange w:id="2655" w:author="Maital Neta [2]" w:date="2020-02-21T11:45:00Z">
          <w:pPr>
            <w:pStyle w:val="BodyText"/>
          </w:pPr>
        </w:pPrChange>
      </w:pPr>
      <w:r>
        <w:t xml:space="preserve">Neta, M., &amp; Whalen, P. J. (2010). The primacy of negative interpretations when resolving the valence of ambiguous facial expressions. </w:t>
      </w:r>
      <w:r>
        <w:rPr>
          <w:i/>
        </w:rPr>
        <w:t>Psychological Science</w:t>
      </w:r>
      <w:r>
        <w:t xml:space="preserve">, </w:t>
      </w:r>
      <w:r>
        <w:rPr>
          <w:i/>
        </w:rPr>
        <w:t>21</w:t>
      </w:r>
      <w:r>
        <w:t>(7), 901–907. doi:</w:t>
      </w:r>
      <w:r w:rsidR="00D56C13">
        <w:fldChar w:fldCharType="begin"/>
      </w:r>
      <w:r w:rsidR="00D56C13">
        <w:instrText xml:space="preserve"> HYPERLINK "https://doi.org/10.1177/0956797610373934" \h </w:instrText>
      </w:r>
      <w:r w:rsidR="00D56C13">
        <w:fldChar w:fldCharType="separate"/>
      </w:r>
      <w:r>
        <w:rPr>
          <w:rStyle w:val="Hyperlink"/>
        </w:rPr>
        <w:t>10.1177/0956797610373934</w:t>
      </w:r>
      <w:r w:rsidR="00D56C13">
        <w:rPr>
          <w:rStyle w:val="Hyperlink"/>
        </w:rPr>
        <w:fldChar w:fldCharType="end"/>
      </w:r>
    </w:p>
    <w:p w14:paraId="55C54720" w14:textId="77777777" w:rsidR="00704CDD" w:rsidRDefault="00704CDD">
      <w:pPr>
        <w:pStyle w:val="BodyText"/>
        <w:spacing w:line="240" w:lineRule="auto"/>
        <w:ind w:left="720" w:hanging="720"/>
        <w:pPrChange w:id="2656" w:author="Maital Neta [2]" w:date="2020-02-21T11:45:00Z">
          <w:pPr>
            <w:pStyle w:val="BodyText"/>
          </w:pPr>
        </w:pPrChange>
      </w:pPr>
      <w:r>
        <w:t xml:space="preserve">Petro, N. M., Tong, T. T., Henley, D. J., &amp; Neta, M. (2018). Individual differences in valence bias: fMRI evidence of the initial negativity hypothesis. </w:t>
      </w:r>
      <w:r>
        <w:rPr>
          <w:i/>
        </w:rPr>
        <w:t>Social Cognitive and Affective Neuroscience</w:t>
      </w:r>
      <w:r>
        <w:t xml:space="preserve">, </w:t>
      </w:r>
      <w:r>
        <w:rPr>
          <w:i/>
        </w:rPr>
        <w:t>13</w:t>
      </w:r>
      <w:r>
        <w:t>(7), 687–698. doi:</w:t>
      </w:r>
      <w:r w:rsidR="00D56C13">
        <w:fldChar w:fldCharType="begin"/>
      </w:r>
      <w:r w:rsidR="00D56C13">
        <w:instrText xml:space="preserve"> HYPERLINK "https://doi.org/10.1093/scan/nsy049" \h </w:instrText>
      </w:r>
      <w:r w:rsidR="00D56C13">
        <w:fldChar w:fldCharType="separate"/>
      </w:r>
      <w:r>
        <w:rPr>
          <w:rStyle w:val="Hyperlink"/>
        </w:rPr>
        <w:t>10.1093/scan/nsy049</w:t>
      </w:r>
      <w:r w:rsidR="00D56C13">
        <w:rPr>
          <w:rStyle w:val="Hyperlink"/>
        </w:rPr>
        <w:fldChar w:fldCharType="end"/>
      </w:r>
    </w:p>
    <w:p w14:paraId="0C4676FC" w14:textId="63AD3C9E" w:rsidR="00704CDD" w:rsidRDefault="00704CDD">
      <w:pPr>
        <w:pStyle w:val="BodyText"/>
        <w:spacing w:line="240" w:lineRule="auto"/>
        <w:ind w:left="720" w:hanging="720"/>
        <w:rPr>
          <w:ins w:id="2657" w:author="Nicholas Harp" w:date="2020-02-24T08:26:00Z"/>
          <w:rStyle w:val="Hyperlink"/>
        </w:rPr>
      </w:pPr>
      <w:bookmarkStart w:id="2658" w:name="ref-pontari_influence_2000"/>
      <w:r>
        <w:t xml:space="preserve">Pontari, B. A., &amp; Schlenker, B. R. (2000). The influence of cognitive load on self-presentation: Can cognitive busyness help as well as harm social performance? </w:t>
      </w:r>
      <w:r>
        <w:rPr>
          <w:i/>
        </w:rPr>
        <w:t>Journal of Personality and Social Psychology</w:t>
      </w:r>
      <w:r>
        <w:t xml:space="preserve">, </w:t>
      </w:r>
      <w:r>
        <w:rPr>
          <w:i/>
        </w:rPr>
        <w:t>78</w:t>
      </w:r>
      <w:r>
        <w:t>(6), 1092–1108. doi:</w:t>
      </w:r>
      <w:hyperlink r:id="rId16">
        <w:r>
          <w:rPr>
            <w:rStyle w:val="Hyperlink"/>
          </w:rPr>
          <w:t>10.1037/0022-3514.78.6.1092</w:t>
        </w:r>
      </w:hyperlink>
    </w:p>
    <w:p w14:paraId="07FB6D2B" w14:textId="1D209FE0" w:rsidR="003225B5" w:rsidRDefault="003225B5">
      <w:pPr>
        <w:pStyle w:val="BodyText"/>
        <w:spacing w:line="240" w:lineRule="auto"/>
        <w:ind w:left="720" w:hanging="720"/>
        <w:pPrChange w:id="2659" w:author="Nicholas Harp" w:date="2020-02-24T08:27:00Z">
          <w:pPr>
            <w:pStyle w:val="BodyText"/>
          </w:pPr>
        </w:pPrChange>
      </w:pPr>
      <w:ins w:id="2660" w:author="Nicholas Harp" w:date="2020-02-24T08:26:00Z">
        <w:r>
          <w:t>R Core Team (2019). R: A language and environment for statistical computing. R Foundation for Statistical</w:t>
        </w:r>
      </w:ins>
      <w:ins w:id="2661" w:author="Nicholas Harp" w:date="2020-02-24T08:27:00Z">
        <w:r>
          <w:t xml:space="preserve"> </w:t>
        </w:r>
      </w:ins>
      <w:ins w:id="2662" w:author="Nicholas Harp" w:date="2020-02-24T08:26:00Z">
        <w:r>
          <w:t>Computing, Vienna, Austria. URL https://www.R-project.org/.</w:t>
        </w:r>
      </w:ins>
    </w:p>
    <w:p w14:paraId="064F6BA8" w14:textId="77777777" w:rsidR="00704CDD" w:rsidRDefault="00704CDD">
      <w:pPr>
        <w:pStyle w:val="BodyText"/>
        <w:spacing w:line="240" w:lineRule="auto"/>
        <w:ind w:left="720" w:hanging="720"/>
        <w:pPrChange w:id="2663" w:author="Maital Neta [2]" w:date="2020-02-21T11:45:00Z">
          <w:pPr>
            <w:pStyle w:val="BodyText"/>
          </w:pPr>
        </w:pPrChange>
      </w:pPr>
      <w:bookmarkStart w:id="2664" w:name="ref-said_statistical_2011"/>
      <w:bookmarkEnd w:id="2658"/>
      <w:r>
        <w:t xml:space="preserve">Said, C. P., &amp; Todorov, A. (2011). A statistical model of facial attractiveness. </w:t>
      </w:r>
      <w:r>
        <w:rPr>
          <w:i/>
        </w:rPr>
        <w:t>Psychological Science</w:t>
      </w:r>
      <w:r>
        <w:t xml:space="preserve">, </w:t>
      </w:r>
      <w:r>
        <w:rPr>
          <w:i/>
        </w:rPr>
        <w:t>22</w:t>
      </w:r>
      <w:r>
        <w:t>(9), 1183–1190. doi:</w:t>
      </w:r>
      <w:r w:rsidR="00D56C13">
        <w:fldChar w:fldCharType="begin"/>
      </w:r>
      <w:r w:rsidR="00D56C13">
        <w:instrText xml:space="preserve"> HYPERLINK "https://doi.org/10.1177/0956797611419169" \h </w:instrText>
      </w:r>
      <w:r w:rsidR="00D56C13">
        <w:fldChar w:fldCharType="separate"/>
      </w:r>
      <w:r>
        <w:rPr>
          <w:rStyle w:val="Hyperlink"/>
        </w:rPr>
        <w:t>10.1177/0956797611419169</w:t>
      </w:r>
      <w:r w:rsidR="00D56C13">
        <w:rPr>
          <w:rStyle w:val="Hyperlink"/>
        </w:rPr>
        <w:fldChar w:fldCharType="end"/>
      </w:r>
    </w:p>
    <w:p w14:paraId="2FE1B1CC" w14:textId="77777777" w:rsidR="00704CDD" w:rsidRDefault="00704CDD">
      <w:pPr>
        <w:pStyle w:val="BodyText"/>
        <w:spacing w:line="240" w:lineRule="auto"/>
        <w:ind w:left="720" w:hanging="720"/>
        <w:pPrChange w:id="2665" w:author="Maital Neta [2]" w:date="2020-02-21T11:45:00Z">
          <w:pPr>
            <w:pStyle w:val="BodyText"/>
          </w:pPr>
        </w:pPrChange>
      </w:pPr>
      <w:bookmarkStart w:id="2666" w:name="ref-scalf_competition_2013"/>
      <w:bookmarkEnd w:id="2664"/>
      <w:r>
        <w:t xml:space="preserve">Scalf, P. E., Torralbo, A., Tapia, E., &amp; Beck, D. M. (2013). Competition explains limited attention and perceptual resources: Implications for perceptual load and dilution theories. </w:t>
      </w:r>
      <w:r>
        <w:rPr>
          <w:i/>
        </w:rPr>
        <w:t>Frontiers in Psychology</w:t>
      </w:r>
      <w:r>
        <w:t xml:space="preserve">, </w:t>
      </w:r>
      <w:r>
        <w:rPr>
          <w:i/>
        </w:rPr>
        <w:t>4</w:t>
      </w:r>
      <w:r>
        <w:t>. doi:</w:t>
      </w:r>
      <w:r w:rsidR="00D56C13">
        <w:fldChar w:fldCharType="begin"/>
      </w:r>
      <w:r w:rsidR="00D56C13">
        <w:instrText xml:space="preserve"> HYPERLINK "https://doi.org/10.3389/fpsyg.2013.00243" \h </w:instrText>
      </w:r>
      <w:r w:rsidR="00D56C13">
        <w:fldChar w:fldCharType="separate"/>
      </w:r>
      <w:r>
        <w:rPr>
          <w:rStyle w:val="Hyperlink"/>
        </w:rPr>
        <w:t>10.3389/fpsyg.2013.00243</w:t>
      </w:r>
      <w:r w:rsidR="00D56C13">
        <w:rPr>
          <w:rStyle w:val="Hyperlink"/>
        </w:rPr>
        <w:fldChar w:fldCharType="end"/>
      </w:r>
    </w:p>
    <w:p w14:paraId="006EA792" w14:textId="77777777" w:rsidR="00704CDD" w:rsidRDefault="00704CDD">
      <w:pPr>
        <w:pStyle w:val="BodyText"/>
        <w:spacing w:line="240" w:lineRule="auto"/>
        <w:ind w:left="720" w:hanging="720"/>
        <w:pPrChange w:id="2667" w:author="Maital Neta [2]" w:date="2020-02-21T11:45:00Z">
          <w:pPr>
            <w:pStyle w:val="BodyText"/>
          </w:pPr>
        </w:pPrChange>
      </w:pPr>
      <w:bookmarkStart w:id="2668" w:name="ref-sheppes_divergent_2008"/>
      <w:bookmarkEnd w:id="2666"/>
      <w:r>
        <w:t xml:space="preserve">Sheppes, G., &amp; Meiran, N. (2008). Divergent cognitive costs for online forms of reappraisal and distraction. </w:t>
      </w:r>
      <w:r>
        <w:rPr>
          <w:i/>
        </w:rPr>
        <w:t>Emotion</w:t>
      </w:r>
      <w:r>
        <w:t xml:space="preserve">, </w:t>
      </w:r>
      <w:r>
        <w:rPr>
          <w:i/>
        </w:rPr>
        <w:t>8</w:t>
      </w:r>
      <w:r>
        <w:t>(6), 870–874. doi:</w:t>
      </w:r>
      <w:r w:rsidR="00D56C13">
        <w:fldChar w:fldCharType="begin"/>
      </w:r>
      <w:r w:rsidR="00D56C13">
        <w:instrText xml:space="preserve"> HYPERLINK "https://doi.org/10.1037/a0013711" \h </w:instrText>
      </w:r>
      <w:r w:rsidR="00D56C13">
        <w:fldChar w:fldCharType="separate"/>
      </w:r>
      <w:r>
        <w:rPr>
          <w:rStyle w:val="Hyperlink"/>
        </w:rPr>
        <w:t>10.1037/a0013711</w:t>
      </w:r>
      <w:r w:rsidR="00D56C13">
        <w:rPr>
          <w:rStyle w:val="Hyperlink"/>
        </w:rPr>
        <w:fldChar w:fldCharType="end"/>
      </w:r>
    </w:p>
    <w:p w14:paraId="301F31F4" w14:textId="77777777" w:rsidR="00704CDD" w:rsidRDefault="00704CDD">
      <w:pPr>
        <w:pStyle w:val="BodyText"/>
        <w:spacing w:line="240" w:lineRule="auto"/>
        <w:ind w:left="720" w:hanging="720"/>
        <w:pPrChange w:id="2669" w:author="Maital Neta [2]" w:date="2020-02-21T11:45:00Z">
          <w:pPr>
            <w:pStyle w:val="BodyText"/>
          </w:pPr>
        </w:pPrChange>
      </w:pPr>
      <w:bookmarkStart w:id="2670" w:name="ref-sterzer_neural_2002"/>
      <w:bookmarkEnd w:id="2668"/>
      <w:r>
        <w:t xml:space="preserve">Sterzer, P., Russ, M. O., Preibisch, C., &amp; Kleinschmidt, A. (2002). Neural correlates of spontaneous direction reversals in ambiguous apparent visual motion. </w:t>
      </w:r>
      <w:r>
        <w:rPr>
          <w:i/>
        </w:rPr>
        <w:t>NeuroImage</w:t>
      </w:r>
      <w:r>
        <w:t xml:space="preserve">, </w:t>
      </w:r>
      <w:r>
        <w:rPr>
          <w:i/>
        </w:rPr>
        <w:t>15</w:t>
      </w:r>
      <w:r>
        <w:t>(4), 908–916. doi:</w:t>
      </w:r>
      <w:r w:rsidR="00D56C13">
        <w:fldChar w:fldCharType="begin"/>
      </w:r>
      <w:r w:rsidR="00D56C13">
        <w:instrText xml:space="preserve"> HYPERLINK "https://doi.org/10.1006/nimg.2001.1030" \h </w:instrText>
      </w:r>
      <w:r w:rsidR="00D56C13">
        <w:fldChar w:fldCharType="separate"/>
      </w:r>
      <w:r>
        <w:rPr>
          <w:rStyle w:val="Hyperlink"/>
        </w:rPr>
        <w:t>10.1006/nimg.2001.1030</w:t>
      </w:r>
      <w:r w:rsidR="00D56C13">
        <w:rPr>
          <w:rStyle w:val="Hyperlink"/>
        </w:rPr>
        <w:fldChar w:fldCharType="end"/>
      </w:r>
    </w:p>
    <w:p w14:paraId="37CC3409" w14:textId="77777777" w:rsidR="00704CDD" w:rsidRDefault="00704CDD">
      <w:pPr>
        <w:pStyle w:val="BodyText"/>
        <w:spacing w:line="240" w:lineRule="auto"/>
        <w:ind w:left="720" w:hanging="720"/>
        <w:pPrChange w:id="2671" w:author="Maital Neta [2]" w:date="2020-02-21T11:45:00Z">
          <w:pPr>
            <w:pStyle w:val="BodyText"/>
          </w:pPr>
        </w:pPrChange>
      </w:pPr>
      <w:bookmarkStart w:id="2672" w:name="ref-storbeck_performance_2012"/>
      <w:bookmarkEnd w:id="2670"/>
      <w:r>
        <w:t xml:space="preserve">Storbeck, J. (2012). Performance costs when emotion tunes inappropriate cognitive abilities: Implications for mental resources and behavior. </w:t>
      </w:r>
      <w:r>
        <w:rPr>
          <w:i/>
        </w:rPr>
        <w:t>Journal of Experimental Psychology: General</w:t>
      </w:r>
      <w:r>
        <w:t xml:space="preserve">, </w:t>
      </w:r>
      <w:r>
        <w:rPr>
          <w:i/>
        </w:rPr>
        <w:t>141</w:t>
      </w:r>
      <w:r>
        <w:t>(3), 411–416. doi:</w:t>
      </w:r>
      <w:r w:rsidR="00D56C13">
        <w:fldChar w:fldCharType="begin"/>
      </w:r>
      <w:r w:rsidR="00D56C13">
        <w:instrText xml:space="preserve"> HYPERLINK "https://doi.org/10.1037/a0026322" \h </w:instrText>
      </w:r>
      <w:r w:rsidR="00D56C13">
        <w:fldChar w:fldCharType="separate"/>
      </w:r>
      <w:r>
        <w:rPr>
          <w:rStyle w:val="Hyperlink"/>
        </w:rPr>
        <w:t>10.1037/a0026322</w:t>
      </w:r>
      <w:r w:rsidR="00D56C13">
        <w:rPr>
          <w:rStyle w:val="Hyperlink"/>
        </w:rPr>
        <w:fldChar w:fldCharType="end"/>
      </w:r>
    </w:p>
    <w:p w14:paraId="2FF50CCF" w14:textId="77777777" w:rsidR="00704CDD" w:rsidRDefault="00704CDD">
      <w:pPr>
        <w:pStyle w:val="BodyText"/>
        <w:spacing w:line="240" w:lineRule="auto"/>
        <w:ind w:left="720" w:hanging="720"/>
        <w:pPrChange w:id="2673" w:author="Maital Neta [2]" w:date="2020-02-21T11:45:00Z">
          <w:pPr>
            <w:pStyle w:val="BodyText"/>
          </w:pPr>
        </w:pPrChange>
      </w:pPr>
      <w:bookmarkStart w:id="2674" w:name="ref-thomas_impact_2017"/>
      <w:bookmarkEnd w:id="2672"/>
      <w:r>
        <w:t xml:space="preserve">Thomas, L., Donohue-Porter, P., &amp; Stein Fishbein, J. (2017). Impact of interruptions, distractions, and cognitive load on procedure failures and medication administration errors: </w:t>
      </w:r>
      <w:r>
        <w:rPr>
          <w:i/>
        </w:rPr>
        <w:t>Journal of Nursing Care Quality</w:t>
      </w:r>
      <w:r>
        <w:t xml:space="preserve">, </w:t>
      </w:r>
      <w:r>
        <w:rPr>
          <w:i/>
        </w:rPr>
        <w:t>32</w:t>
      </w:r>
      <w:r>
        <w:t>(4), 309–317. doi:</w:t>
      </w:r>
      <w:r w:rsidR="00D56C13">
        <w:fldChar w:fldCharType="begin"/>
      </w:r>
      <w:r w:rsidR="00D56C13">
        <w:instrText xml:space="preserve"> HYPERLINK "https://doi.org/10.1097/NCQ.0000000000000256" \h </w:instrText>
      </w:r>
      <w:r w:rsidR="00D56C13">
        <w:fldChar w:fldCharType="separate"/>
      </w:r>
      <w:r>
        <w:rPr>
          <w:rStyle w:val="Hyperlink"/>
        </w:rPr>
        <w:t>10.1097/NCQ.0000000000000256</w:t>
      </w:r>
      <w:r w:rsidR="00D56C13">
        <w:rPr>
          <w:rStyle w:val="Hyperlink"/>
        </w:rPr>
        <w:fldChar w:fldCharType="end"/>
      </w:r>
    </w:p>
    <w:p w14:paraId="66F92096" w14:textId="77777777" w:rsidR="00704CDD" w:rsidRDefault="00704CDD">
      <w:pPr>
        <w:pStyle w:val="BodyText"/>
        <w:spacing w:line="240" w:lineRule="auto"/>
        <w:ind w:left="720" w:hanging="720"/>
        <w:pPrChange w:id="2675" w:author="Maital Neta [2]" w:date="2020-02-21T11:45:00Z">
          <w:pPr>
            <w:pStyle w:val="BodyText"/>
          </w:pPr>
        </w:pPrChange>
      </w:pPr>
      <w:bookmarkStart w:id="2676" w:name="ref-thompson-schill_role_1997"/>
      <w:bookmarkEnd w:id="2674"/>
      <w:r>
        <w:t xml:space="preserve">Thompson-Schill, S. L., D’Esposito, M., Aguirre, G. K., &amp; Farah, M. J. (1997). Role of left inferior prefrontal cortex in retrieval of semantic knowledge: A reevaluation. </w:t>
      </w:r>
      <w:r>
        <w:rPr>
          <w:i/>
        </w:rPr>
        <w:t xml:space="preserve">Proceedings </w:t>
      </w:r>
      <w:r>
        <w:rPr>
          <w:i/>
        </w:rPr>
        <w:lastRenderedPageBreak/>
        <w:t>of the National Academy of Sciences of the United States of America</w:t>
      </w:r>
      <w:r>
        <w:t xml:space="preserve">, </w:t>
      </w:r>
      <w:r>
        <w:rPr>
          <w:i/>
        </w:rPr>
        <w:t>94</w:t>
      </w:r>
      <w:r>
        <w:t>(26), 14792–14797. doi:</w:t>
      </w:r>
      <w:r w:rsidR="00D56C13">
        <w:fldChar w:fldCharType="begin"/>
      </w:r>
      <w:r w:rsidR="00D56C13">
        <w:instrText xml:space="preserve"> HYPERLINK "https://doi.org/10.1073/pnas.94.26.14792" \h </w:instrText>
      </w:r>
      <w:r w:rsidR="00D56C13">
        <w:fldChar w:fldCharType="separate"/>
      </w:r>
      <w:r>
        <w:rPr>
          <w:rStyle w:val="Hyperlink"/>
        </w:rPr>
        <w:t>10.1073/pnas.94.26.14792</w:t>
      </w:r>
      <w:r w:rsidR="00D56C13">
        <w:rPr>
          <w:rStyle w:val="Hyperlink"/>
        </w:rPr>
        <w:fldChar w:fldCharType="end"/>
      </w:r>
    </w:p>
    <w:p w14:paraId="7E640DF4" w14:textId="77777777" w:rsidR="00704CDD" w:rsidRDefault="00704CDD">
      <w:pPr>
        <w:pStyle w:val="BodyText"/>
        <w:spacing w:line="240" w:lineRule="auto"/>
        <w:ind w:left="720" w:hanging="720"/>
        <w:pPrChange w:id="2677" w:author="Maital Neta [2]" w:date="2020-02-21T11:45:00Z">
          <w:pPr>
            <w:pStyle w:val="BodyText"/>
          </w:pPr>
        </w:pPrChange>
      </w:pPr>
      <w:bookmarkStart w:id="2678" w:name="ref-todorov_evaluating_2008"/>
      <w:bookmarkEnd w:id="2676"/>
      <w:r>
        <w:t xml:space="preserve">Todorov, A., Baron, S. G., &amp; Oosterhof, N. N. (2008). Evaluating face trustworthiness: A model based approach. </w:t>
      </w:r>
      <w:r>
        <w:rPr>
          <w:i/>
        </w:rPr>
        <w:t>Social Cognitive and Affective Neuroscience</w:t>
      </w:r>
      <w:r>
        <w:t xml:space="preserve">, </w:t>
      </w:r>
      <w:r>
        <w:rPr>
          <w:i/>
        </w:rPr>
        <w:t>3</w:t>
      </w:r>
      <w:r>
        <w:t>(2), 119–127. doi:</w:t>
      </w:r>
      <w:r w:rsidR="00D56C13">
        <w:fldChar w:fldCharType="begin"/>
      </w:r>
      <w:r w:rsidR="00D56C13">
        <w:instrText xml:space="preserve"> HYPERLINK "https://doi.org/10.1093/scan/nsn009" \h </w:instrText>
      </w:r>
      <w:r w:rsidR="00D56C13">
        <w:fldChar w:fldCharType="separate"/>
      </w:r>
      <w:r>
        <w:rPr>
          <w:rStyle w:val="Hyperlink"/>
        </w:rPr>
        <w:t>10.1093/scan/nsn009</w:t>
      </w:r>
      <w:r w:rsidR="00D56C13">
        <w:rPr>
          <w:rStyle w:val="Hyperlink"/>
        </w:rPr>
        <w:fldChar w:fldCharType="end"/>
      </w:r>
    </w:p>
    <w:p w14:paraId="5F784652" w14:textId="77777777" w:rsidR="00704CDD" w:rsidRDefault="00704CDD">
      <w:pPr>
        <w:pStyle w:val="BodyText"/>
        <w:spacing w:line="240" w:lineRule="auto"/>
        <w:ind w:left="720" w:hanging="720"/>
        <w:pPrChange w:id="2679" w:author="Maital Neta [2]" w:date="2020-02-21T11:45:00Z">
          <w:pPr>
            <w:pStyle w:val="BodyText"/>
          </w:pPr>
        </w:pPrChange>
      </w:pPr>
      <w:bookmarkStart w:id="2680" w:name="ref-tottenham_nimstim_2009-1"/>
      <w:bookmarkEnd w:id="2678"/>
      <w:r>
        <w:t xml:space="preserve">Tottenham, N., Tanaka, J. W., Leon, A. C., McCarry, T., Nurse, M., Hare, T. A., … Nelson, C. (2009a). The NimStim set of facial expressions: Judgments from untrained research participants. </w:t>
      </w:r>
      <w:r>
        <w:rPr>
          <w:i/>
        </w:rPr>
        <w:t>Psychiatry Research</w:t>
      </w:r>
      <w:r>
        <w:t xml:space="preserve">, </w:t>
      </w:r>
      <w:r>
        <w:rPr>
          <w:i/>
        </w:rPr>
        <w:t>168</w:t>
      </w:r>
      <w:r>
        <w:t>(3), 242–249. doi:</w:t>
      </w:r>
      <w:r w:rsidR="00D56C13">
        <w:fldChar w:fldCharType="begin"/>
      </w:r>
      <w:r w:rsidR="00D56C13">
        <w:instrText xml:space="preserve"> HYPERLINK "https://doi.org/10.1016/j.psychres.2008.05.006" \h </w:instrText>
      </w:r>
      <w:r w:rsidR="00D56C13">
        <w:fldChar w:fldCharType="separate"/>
      </w:r>
      <w:r>
        <w:rPr>
          <w:rStyle w:val="Hyperlink"/>
        </w:rPr>
        <w:t>10.1016/j.psychres.2008.05.006</w:t>
      </w:r>
      <w:r w:rsidR="00D56C13">
        <w:rPr>
          <w:rStyle w:val="Hyperlink"/>
        </w:rPr>
        <w:fldChar w:fldCharType="end"/>
      </w:r>
    </w:p>
    <w:bookmarkEnd w:id="2680"/>
    <w:p w14:paraId="242E9B39" w14:textId="77777777" w:rsidR="00704CDD" w:rsidRDefault="00704CDD">
      <w:pPr>
        <w:pStyle w:val="BodyText"/>
        <w:spacing w:line="240" w:lineRule="auto"/>
        <w:ind w:left="720" w:hanging="720"/>
        <w:pPrChange w:id="2681" w:author="Maital Neta [2]" w:date="2020-02-21T11:45:00Z">
          <w:pPr>
            <w:pStyle w:val="BodyText"/>
          </w:pPr>
        </w:pPrChange>
      </w:pPr>
      <w:r>
        <w:t xml:space="preserve">Tottenham, N., Tanaka, J. W., Leon, A. C., McCarry, T., Nurse, M., Hare, T. A., … Nelson, C. (2009b). The NimStim set of facial expressions: Judgments from untrained research participants. </w:t>
      </w:r>
      <w:r>
        <w:rPr>
          <w:i/>
        </w:rPr>
        <w:t>Psychiatry Research</w:t>
      </w:r>
      <w:r>
        <w:t xml:space="preserve">, </w:t>
      </w:r>
      <w:r>
        <w:rPr>
          <w:i/>
        </w:rPr>
        <w:t>168</w:t>
      </w:r>
      <w:r>
        <w:t>(3), 242–249. doi:</w:t>
      </w:r>
      <w:r w:rsidR="00D56C13">
        <w:fldChar w:fldCharType="begin"/>
      </w:r>
      <w:r w:rsidR="00D56C13">
        <w:instrText xml:space="preserve"> HYPERLINK "https://doi.org/10.1016/j.psychres.2008.05.006" \h </w:instrText>
      </w:r>
      <w:r w:rsidR="00D56C13">
        <w:fldChar w:fldCharType="separate"/>
      </w:r>
      <w:r>
        <w:rPr>
          <w:rStyle w:val="Hyperlink"/>
        </w:rPr>
        <w:t>10.1016/j.psychres.2008.05.006</w:t>
      </w:r>
      <w:r w:rsidR="00D56C13">
        <w:rPr>
          <w:rStyle w:val="Hyperlink"/>
        </w:rPr>
        <w:fldChar w:fldCharType="end"/>
      </w:r>
    </w:p>
    <w:p w14:paraId="2B058E9C" w14:textId="77777777" w:rsidR="00704CDD" w:rsidRDefault="00704CDD">
      <w:pPr>
        <w:pStyle w:val="BodyText"/>
        <w:spacing w:line="240" w:lineRule="auto"/>
        <w:ind w:left="720" w:hanging="720"/>
        <w:pPrChange w:id="2682" w:author="Maital Neta [2]" w:date="2020-02-21T11:45:00Z">
          <w:pPr>
            <w:pStyle w:val="BodyText"/>
          </w:pPr>
        </w:pPrChange>
      </w:pPr>
      <w:bookmarkStart w:id="2683" w:name="ref-tremoliere_cognitive_2016"/>
      <w:r>
        <w:t xml:space="preserve">Trémolière, B., Gagnon, M.-È., &amp; Blanchette, I. (2016). Cognitive load mediates the effect of emotion on analytical thinking. </w:t>
      </w:r>
      <w:r>
        <w:rPr>
          <w:i/>
        </w:rPr>
        <w:t>Experimental Psychology</w:t>
      </w:r>
      <w:r>
        <w:t xml:space="preserve">, </w:t>
      </w:r>
      <w:r>
        <w:rPr>
          <w:i/>
        </w:rPr>
        <w:t>63</w:t>
      </w:r>
      <w:r>
        <w:t>(6), 343–350. doi:</w:t>
      </w:r>
      <w:r w:rsidR="00D56C13">
        <w:fldChar w:fldCharType="begin"/>
      </w:r>
      <w:r w:rsidR="00D56C13">
        <w:instrText xml:space="preserve"> HYPERLINK "https://doi.org/10.1027/1618-3169/a000333" \h </w:instrText>
      </w:r>
      <w:r w:rsidR="00D56C13">
        <w:fldChar w:fldCharType="separate"/>
      </w:r>
      <w:r>
        <w:rPr>
          <w:rStyle w:val="Hyperlink"/>
        </w:rPr>
        <w:t>10.1027/1618-3169/a000333</w:t>
      </w:r>
      <w:r w:rsidR="00D56C13">
        <w:rPr>
          <w:rStyle w:val="Hyperlink"/>
        </w:rPr>
        <w:fldChar w:fldCharType="end"/>
      </w:r>
    </w:p>
    <w:bookmarkEnd w:id="2683"/>
    <w:p w14:paraId="0F3CB34B" w14:textId="06763E96" w:rsidR="00704CDD" w:rsidRDefault="00704CDD">
      <w:pPr>
        <w:pStyle w:val="BodyText"/>
        <w:spacing w:line="240" w:lineRule="auto"/>
        <w:ind w:left="720" w:hanging="720"/>
        <w:rPr>
          <w:ins w:id="2684" w:author="Nicholas Harp" w:date="2020-02-24T08:35:00Z"/>
          <w:rStyle w:val="Hyperlink"/>
        </w:rPr>
      </w:pPr>
      <w:r>
        <w:t xml:space="preserve">Van Dillen, L. F., Heslenfeld, D. J., &amp; Koole, S. L. (2009). Tuning down the emotional brain: An fMRI study of the effects of cognitive load on the processing of affective images. </w:t>
      </w:r>
      <w:r>
        <w:rPr>
          <w:i/>
        </w:rPr>
        <w:t>NeuroImage</w:t>
      </w:r>
      <w:r>
        <w:t xml:space="preserve">, </w:t>
      </w:r>
      <w:r>
        <w:rPr>
          <w:i/>
        </w:rPr>
        <w:t>45</w:t>
      </w:r>
      <w:r>
        <w:t>(4), 1212–1219. doi:</w:t>
      </w:r>
      <w:hyperlink r:id="rId17">
        <w:r>
          <w:rPr>
            <w:rStyle w:val="Hyperlink"/>
          </w:rPr>
          <w:t>10.1016/j.neuroimage.2009.01.016</w:t>
        </w:r>
      </w:hyperlink>
    </w:p>
    <w:p w14:paraId="014BBB9D" w14:textId="3F0043D5" w:rsidR="005F7D92" w:rsidRDefault="005F7D92">
      <w:pPr>
        <w:pStyle w:val="BodyText"/>
        <w:spacing w:line="240" w:lineRule="auto"/>
        <w:ind w:left="720" w:hanging="720"/>
        <w:rPr>
          <w:ins w:id="2685" w:author="Nicholas Harp" w:date="2020-02-24T08:35:00Z"/>
          <w:rStyle w:val="Hyperlink"/>
        </w:rPr>
      </w:pPr>
      <w:ins w:id="2686" w:author="Nicholas Harp" w:date="2020-02-24T08:35:00Z">
        <w:r w:rsidRPr="005F7D92">
          <w:rPr>
            <w:rStyle w:val="Hyperlink"/>
          </w:rPr>
          <w:t>Wickham</w:t>
        </w:r>
        <w:r>
          <w:rPr>
            <w:rStyle w:val="Hyperlink"/>
          </w:rPr>
          <w:t>, H. (2016)</w:t>
        </w:r>
        <w:r w:rsidRPr="005F7D92">
          <w:rPr>
            <w:rStyle w:val="Hyperlink"/>
          </w:rPr>
          <w:t>. ggplot2: Elegant Graphics for Data Analysis. Springer-Verlag</w:t>
        </w:r>
      </w:ins>
      <w:ins w:id="2687" w:author="Nicholas Harp" w:date="2020-02-24T08:36:00Z">
        <w:r>
          <w:rPr>
            <w:rStyle w:val="Hyperlink"/>
          </w:rPr>
          <w:t>:</w:t>
        </w:r>
      </w:ins>
      <w:ins w:id="2688" w:author="Nicholas Harp" w:date="2020-02-24T08:35:00Z">
        <w:r w:rsidRPr="005F7D92">
          <w:rPr>
            <w:rStyle w:val="Hyperlink"/>
          </w:rPr>
          <w:t xml:space="preserve"> New York</w:t>
        </w:r>
      </w:ins>
      <w:ins w:id="2689" w:author="Nicholas Harp" w:date="2020-02-24T08:36:00Z">
        <w:r>
          <w:rPr>
            <w:rStyle w:val="Hyperlink"/>
          </w:rPr>
          <w:t>.</w:t>
        </w:r>
      </w:ins>
    </w:p>
    <w:p w14:paraId="57058CDC" w14:textId="77777777" w:rsidR="005F7D92" w:rsidRDefault="005F7D92">
      <w:pPr>
        <w:pStyle w:val="BodyText"/>
        <w:spacing w:line="240" w:lineRule="auto"/>
        <w:ind w:left="720" w:hanging="720"/>
        <w:pPrChange w:id="2690" w:author="Maital Neta [2]" w:date="2020-02-21T11:45:00Z">
          <w:pPr>
            <w:pStyle w:val="BodyText"/>
          </w:pPr>
        </w:pPrChange>
      </w:pPr>
    </w:p>
    <w:bookmarkEnd w:id="1871"/>
    <w:p w14:paraId="2395D89D" w14:textId="724965C3" w:rsidR="00E75F14" w:rsidRDefault="00E75F14">
      <w:pPr>
        <w:pStyle w:val="Heading1"/>
        <w:spacing w:line="240" w:lineRule="auto"/>
        <w:ind w:left="720" w:hanging="720"/>
        <w:pPrChange w:id="2691" w:author="Maital Neta [2]" w:date="2020-02-21T11:45:00Z">
          <w:pPr>
            <w:pStyle w:val="Heading1"/>
          </w:pPr>
        </w:pPrChange>
      </w:pPr>
    </w:p>
    <w:sectPr w:rsidR="00E75F14" w:rsidSect="00E7696F">
      <w:pgSz w:w="12240" w:h="15840"/>
      <w:pgMar w:top="1418" w:right="1418" w:bottom="1418" w:left="1418"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42" w:author="Maital Neta [2]" w:date="2020-02-21T07:54:00Z" w:initials="MN">
    <w:p w14:paraId="441FBFAA" w14:textId="77777777" w:rsidR="00DD5B72" w:rsidRDefault="00DD5B72" w:rsidP="001A4A31">
      <w:pPr>
        <w:pStyle w:val="CommentText"/>
      </w:pPr>
      <w:r>
        <w:rPr>
          <w:rStyle w:val="CommentReference"/>
        </w:rPr>
        <w:annotationRef/>
      </w:r>
      <w:r>
        <w:t>Reworded this… do these citations still apply?</w:t>
      </w:r>
    </w:p>
  </w:comment>
  <w:comment w:id="143" w:author="Nicholas Harp" w:date="2020-02-27T09:43:00Z" w:initials="NH">
    <w:p w14:paraId="290E5470" w14:textId="12289212" w:rsidR="00DD5B72" w:rsidRDefault="00DD5B72">
      <w:pPr>
        <w:pStyle w:val="CommentText"/>
      </w:pPr>
      <w:r>
        <w:rPr>
          <w:rStyle w:val="CommentReference"/>
        </w:rPr>
        <w:annotationRef/>
      </w:r>
      <w:r>
        <w:t>Dropped one, but I think the others are still good</w:t>
      </w:r>
    </w:p>
  </w:comment>
  <w:comment w:id="139" w:author="Maital Neta [2]" w:date="2020-02-21T07:57:00Z" w:initials="MN">
    <w:p w14:paraId="716537AF" w14:textId="3EDA0091" w:rsidR="00DD5B72" w:rsidRDefault="00DD5B72">
      <w:pPr>
        <w:pStyle w:val="CommentText"/>
      </w:pPr>
      <w:r>
        <w:rPr>
          <w:rStyle w:val="CommentReference"/>
        </w:rPr>
        <w:annotationRef/>
      </w:r>
      <w:r>
        <w:t>Rewoded this… does it still work with these citations? And with the later mention of widespread effects?</w:t>
      </w:r>
    </w:p>
  </w:comment>
  <w:comment w:id="140" w:author="Nicholas Harp" w:date="2020-02-27T09:43:00Z" w:initials="NH">
    <w:p w14:paraId="10E51616" w14:textId="3108DF54" w:rsidR="00DD5B72" w:rsidRDefault="00DD5B72">
      <w:pPr>
        <w:pStyle w:val="CommentText"/>
      </w:pPr>
      <w:r>
        <w:rPr>
          <w:rStyle w:val="CommentReference"/>
        </w:rPr>
        <w:annotationRef/>
      </w:r>
      <w:r>
        <w:t>Yes, I think so</w:t>
      </w:r>
    </w:p>
  </w:comment>
  <w:comment w:id="181" w:author="Maital Neta" w:date="2020-02-20T14:15:00Z" w:initials="MN">
    <w:p w14:paraId="47FFCC6C" w14:textId="6EC1D3EB" w:rsidR="00DD5B72" w:rsidRDefault="00DD5B72">
      <w:pPr>
        <w:pStyle w:val="CommentText"/>
      </w:pPr>
      <w:r>
        <w:rPr>
          <w:rStyle w:val="CommentReference"/>
        </w:rPr>
        <w:annotationRef/>
      </w:r>
      <w:r>
        <w:t>Is it difficulty in regulating cognitive processes or difficulty in cognitive process (e.g., attention, memory)?</w:t>
      </w:r>
    </w:p>
  </w:comment>
  <w:comment w:id="219" w:author="Rebecca Loucks" w:date="2010-09-09T15:58:00Z" w:initials="RL">
    <w:p w14:paraId="3160125F" w14:textId="77777777" w:rsidR="00DD5B72" w:rsidRDefault="00DD5B72" w:rsidP="001A4A31">
      <w:pPr>
        <w:pStyle w:val="CommentText"/>
      </w:pPr>
      <w:r>
        <w:rPr>
          <w:rStyle w:val="CommentReference"/>
        </w:rPr>
        <w:annotationRef/>
      </w:r>
      <w:r>
        <w:t>I’ll beef up the refs once we have a solid structure. Sure I can find more on this.</w:t>
      </w:r>
    </w:p>
  </w:comment>
  <w:comment w:id="225" w:author="Maital Neta" w:date="2020-02-18T09:16:00Z" w:initials="MN">
    <w:p w14:paraId="307B8FBC" w14:textId="77777777" w:rsidR="00DD5B72" w:rsidRDefault="00DD5B72" w:rsidP="00B2503A">
      <w:pPr>
        <w:pStyle w:val="CommentText"/>
      </w:pPr>
      <w:r>
        <w:rPr>
          <w:rStyle w:val="CommentReference"/>
        </w:rPr>
        <w:annotationRef/>
      </w:r>
      <w:r>
        <w:t>Changed this bc unclear what “worse performance” means – but I assume less accurate?</w:t>
      </w:r>
    </w:p>
  </w:comment>
  <w:comment w:id="226" w:author="Maital Neta" w:date="2020-02-18T09:20:00Z" w:initials="MN">
    <w:p w14:paraId="0F45F52B" w14:textId="77777777" w:rsidR="00DD5B72" w:rsidRDefault="00DD5B72" w:rsidP="00B2503A">
      <w:pPr>
        <w:pStyle w:val="CommentText"/>
      </w:pPr>
      <w:r>
        <w:rPr>
          <w:rStyle w:val="CommentReference"/>
        </w:rPr>
        <w:annotationRef/>
      </w:r>
      <w:r>
        <w:t>Don’t use negative when talking about emotion bc it makes people think of engative valence.</w:t>
      </w:r>
    </w:p>
  </w:comment>
  <w:comment w:id="260" w:author="Maital Neta" w:date="2020-02-20T14:20:00Z" w:initials="MN">
    <w:p w14:paraId="4DFF5EB6" w14:textId="4890A164" w:rsidR="00DD5B72" w:rsidRDefault="00DD5B72">
      <w:pPr>
        <w:pStyle w:val="CommentText"/>
      </w:pPr>
      <w:r>
        <w:rPr>
          <w:rStyle w:val="CommentReference"/>
        </w:rPr>
        <w:annotationRef/>
      </w:r>
      <w:r>
        <w:t>What does this mean? Spontaneous? Implicit? Automatic can be a trigger word, so just wondering if it’s really necessary here…? Or is it in quotes bc that’s the word those authros used?</w:t>
      </w:r>
    </w:p>
  </w:comment>
  <w:comment w:id="309" w:author="Maital Neta" w:date="2020-02-20T15:05:00Z" w:initials="MN">
    <w:p w14:paraId="253FA73C" w14:textId="7DD273DB" w:rsidR="00DD5B72" w:rsidRDefault="00DD5B72">
      <w:pPr>
        <w:pStyle w:val="CommentText"/>
      </w:pPr>
      <w:r>
        <w:rPr>
          <w:rStyle w:val="CommentReference"/>
        </w:rPr>
        <w:annotationRef/>
      </w:r>
      <w:r>
        <w:t>Not a great example since I think you talk about how this is impacted by depletion above?</w:t>
      </w:r>
    </w:p>
  </w:comment>
  <w:comment w:id="310" w:author="Nicholas Harp" w:date="2020-02-27T06:28:00Z" w:initials="NH">
    <w:p w14:paraId="6BF70F57" w14:textId="1FE8B863" w:rsidR="00DD5B72" w:rsidRDefault="00DD5B72">
      <w:pPr>
        <w:pStyle w:val="CommentText"/>
      </w:pPr>
      <w:r>
        <w:rPr>
          <w:rStyle w:val="CommentReference"/>
        </w:rPr>
        <w:annotationRef/>
      </w:r>
      <w:r>
        <w:t>How is this? Maybe need to reword a little, but trying to show that strictly cognitive load may not impact “motivational” resources</w:t>
      </w:r>
    </w:p>
  </w:comment>
  <w:comment w:id="340" w:author="Maital Neta" w:date="2020-02-20T15:09:00Z" w:initials="MN">
    <w:p w14:paraId="5B070930" w14:textId="1D829C83" w:rsidR="00DD5B72" w:rsidRDefault="00DD5B72">
      <w:pPr>
        <w:pStyle w:val="CommentText"/>
      </w:pPr>
      <w:r>
        <w:rPr>
          <w:rStyle w:val="CommentReference"/>
        </w:rPr>
        <w:annotationRef/>
      </w:r>
      <w:r>
        <w:t>Not sure what this means… remember the emotional expressions?</w:t>
      </w:r>
    </w:p>
  </w:comment>
  <w:comment w:id="354" w:author="Maital Neta" w:date="2020-02-20T15:09:00Z" w:initials="MN">
    <w:p w14:paraId="5FA6E5B8" w14:textId="2B8D87F8" w:rsidR="00DD5B72" w:rsidRDefault="00DD5B72">
      <w:pPr>
        <w:pStyle w:val="CommentText"/>
      </w:pPr>
      <w:r>
        <w:rPr>
          <w:rStyle w:val="CommentReference"/>
        </w:rPr>
        <w:annotationRef/>
      </w:r>
      <w:r>
        <w:t xml:space="preserve">Not sure what this means either… </w:t>
      </w:r>
    </w:p>
  </w:comment>
  <w:comment w:id="381" w:author="Maital Neta" w:date="2020-02-20T15:15:00Z" w:initials="MN">
    <w:p w14:paraId="223A36D6" w14:textId="6A25E796" w:rsidR="00DD5B72" w:rsidRDefault="00DD5B72">
      <w:pPr>
        <w:pStyle w:val="CommentText"/>
      </w:pPr>
      <w:r>
        <w:rPr>
          <w:rStyle w:val="CommentReference"/>
        </w:rPr>
        <w:annotationRef/>
      </w:r>
      <w:r>
        <w:t>Are you saying that emotional load impacts non-emotional tasks too bc the emotional load takes priority? Not sure what the point was in here so I removed some of it, but then I realized that’s not consistent with what I thought the point was (that emotion load impacts emotion tasks more than cognitive load).</w:t>
      </w:r>
    </w:p>
  </w:comment>
  <w:comment w:id="382" w:author="Nicholas Harp" w:date="2020-02-27T06:32:00Z" w:initials="NH">
    <w:p w14:paraId="615F2C15" w14:textId="4ED0C350" w:rsidR="00DD5B72" w:rsidRDefault="00DD5B72">
      <w:pPr>
        <w:pStyle w:val="CommentText"/>
      </w:pPr>
      <w:r>
        <w:rPr>
          <w:rStyle w:val="CommentReference"/>
        </w:rPr>
        <w:annotationRef/>
      </w:r>
      <w:r>
        <w:t xml:space="preserve">Ok, I think I was getting too into the weeds here. Removed that sentence, but was trying to say that emotional loads recruit resources above and beyond non-emotional loads bc emotional material is given priority processing…. But I think this paragraph still flows w/o getting into that.. </w:t>
      </w:r>
    </w:p>
  </w:comment>
  <w:comment w:id="386" w:author="Maital Neta" w:date="2020-02-20T15:17:00Z" w:initials="MN">
    <w:p w14:paraId="4996E756" w14:textId="20A4CF21" w:rsidR="00DD5B72" w:rsidRDefault="00DD5B72">
      <w:pPr>
        <w:pStyle w:val="CommentText"/>
      </w:pPr>
      <w:r>
        <w:rPr>
          <w:rStyle w:val="CommentReference"/>
        </w:rPr>
        <w:annotationRef/>
      </w:r>
      <w:r>
        <w:t>This heading needs to be more relevant to th</w:t>
      </w:r>
      <w:r>
        <w:rPr>
          <w:noProof/>
        </w:rPr>
        <w:t>e paper.  “Valence bias and initial negativity” makes no sense to the reader</w:t>
      </w:r>
    </w:p>
  </w:comment>
  <w:comment w:id="391" w:author="Maital Neta" w:date="2020-02-13T13:10:00Z" w:initials="MN">
    <w:p w14:paraId="74C26D87" w14:textId="57E66084" w:rsidR="00DD5B72" w:rsidRDefault="00DD5B72">
      <w:pPr>
        <w:pStyle w:val="CommentText"/>
      </w:pPr>
      <w:r>
        <w:rPr>
          <w:rStyle w:val="CommentReference"/>
        </w:rPr>
        <w:annotationRef/>
      </w:r>
      <w:r>
        <w:t>Why emotional states? Aren’t we talking about emotion processing (how we respond to emotional information), and that’s directly related to the valence bias task without getting into emotion states?</w:t>
      </w:r>
    </w:p>
  </w:comment>
  <w:comment w:id="398" w:author="Maital Neta" w:date="2020-02-13T13:10:00Z" w:initials="MN">
    <w:p w14:paraId="3C1189BC" w14:textId="0518D33E" w:rsidR="00DD5B72" w:rsidRDefault="00DD5B72">
      <w:pPr>
        <w:pStyle w:val="CommentText"/>
      </w:pPr>
      <w:r>
        <w:rPr>
          <w:rStyle w:val="CommentReference"/>
        </w:rPr>
        <w:annotationRef/>
      </w:r>
      <w:r>
        <w:t>Again, why is this relevant? I think this whole first sentence is unnecessary and confusing.</w:t>
      </w:r>
    </w:p>
  </w:comment>
  <w:comment w:id="396" w:author="Nicholas Harp" w:date="2020-02-18T12:12:00Z" w:initials="NH">
    <w:p w14:paraId="022D378E" w14:textId="0BB15760" w:rsidR="00DD5B72" w:rsidRDefault="00DD5B72">
      <w:pPr>
        <w:pStyle w:val="CommentText"/>
      </w:pPr>
      <w:r>
        <w:rPr>
          <w:rStyle w:val="CommentReference"/>
        </w:rPr>
        <w:annotationRef/>
      </w:r>
      <w:r>
        <w:t>Frame this more as something to do with cognitive load / depletion… “These cognitive resources may be helpful for tasks such as resolving uncertatinty (emotional amibugity?)”</w:t>
      </w:r>
    </w:p>
  </w:comment>
  <w:comment w:id="472" w:author="Maital Neta" w:date="2020-02-13T13:12:00Z" w:initials="MN">
    <w:p w14:paraId="2FDBC0E1" w14:textId="43CDA042" w:rsidR="00DD5B72" w:rsidRDefault="00DD5B72">
      <w:pPr>
        <w:pStyle w:val="CommentText"/>
      </w:pPr>
      <w:r>
        <w:rPr>
          <w:rStyle w:val="CommentReference"/>
        </w:rPr>
        <w:annotationRef/>
      </w:r>
      <w:r>
        <w:t>Why is this most important? Maybe say that this is one of the superordinate decisions people make – approach or avoid? I see now that’s where you were going… but maybe get there faster (one sentence)</w:t>
      </w:r>
    </w:p>
  </w:comment>
  <w:comment w:id="491" w:author="Maital Neta" w:date="2020-02-13T13:14:00Z" w:initials="MN">
    <w:p w14:paraId="4289E190" w14:textId="48F0E12C" w:rsidR="00DD5B72" w:rsidRDefault="00DD5B72">
      <w:pPr>
        <w:pStyle w:val="CommentText"/>
      </w:pPr>
      <w:r>
        <w:rPr>
          <w:rStyle w:val="CommentReference"/>
        </w:rPr>
        <w:annotationRef/>
      </w:r>
      <w:r>
        <w:t>Again, not sure why this is relevant… we aren’t talking about emotional experience anywhere in this paper… it’s about how we perceive emotion or process that perception etc.</w:t>
      </w:r>
    </w:p>
  </w:comment>
  <w:comment w:id="542" w:author="Nicholas Harp" w:date="2020-02-18T12:14:00Z" w:initials="NH">
    <w:p w14:paraId="04B933FA" w14:textId="304AF7F0" w:rsidR="00DD5B72" w:rsidRDefault="00DD5B72">
      <w:pPr>
        <w:pStyle w:val="CommentText"/>
      </w:pPr>
      <w:r>
        <w:rPr>
          <w:rStyle w:val="CommentReference"/>
        </w:rPr>
        <w:annotationRef/>
      </w:r>
      <w:r>
        <w:t xml:space="preserve">Is the kriegelmeyer work necessary? </w:t>
      </w:r>
    </w:p>
  </w:comment>
  <w:comment w:id="648" w:author="Maital Neta [2]" w:date="2020-02-05T10:11:00Z" w:initials="MN">
    <w:p w14:paraId="5E222185" w14:textId="77777777" w:rsidR="00DD5B72" w:rsidRDefault="00DD5B72" w:rsidP="00C10CBB">
      <w:pPr>
        <w:pStyle w:val="CommentText"/>
      </w:pPr>
      <w:r>
        <w:rPr>
          <w:rStyle w:val="CommentReference"/>
        </w:rPr>
        <w:annotationRef/>
      </w:r>
      <w:r>
        <w:t>Overall, Jeff said that this section should have more context (how does everything before this section relate to what we’re going to do, how are we testing it, and what are we predicting).</w:t>
      </w:r>
    </w:p>
    <w:p w14:paraId="5E6CD6FD" w14:textId="77777777" w:rsidR="00DD5B72" w:rsidRDefault="00DD5B72" w:rsidP="00C10CBB">
      <w:pPr>
        <w:pStyle w:val="CommentText"/>
      </w:pPr>
    </w:p>
    <w:p w14:paraId="1080826D" w14:textId="77777777" w:rsidR="00DD5B72" w:rsidRDefault="00DD5B72" w:rsidP="00C10CBB">
      <w:pPr>
        <w:pStyle w:val="CommentText"/>
      </w:pPr>
      <w:r>
        <w:t>Having looked over your results section more, you really need to make your predicted effects super clear here, and then report on the tests of those predictions (not all the possible tests you could have run and all the significant or trending effects you found within that). You need to show that you were motivated to examine X, you tested X, and your findings are related to X. Does that make sense?</w:t>
      </w:r>
    </w:p>
  </w:comment>
  <w:comment w:id="655" w:author="Catie Brown" w:date="2020-02-04T10:34:00Z" w:initials="CB">
    <w:p w14:paraId="69299F96" w14:textId="63A05A84" w:rsidR="00DD5B72" w:rsidRDefault="00DD5B72">
      <w:pPr>
        <w:pStyle w:val="CommentText"/>
      </w:pPr>
      <w:r>
        <w:rPr>
          <w:rStyle w:val="CommentReference"/>
        </w:rPr>
        <w:annotationRef/>
      </w:r>
      <w:r>
        <w:t xml:space="preserve">I think this section would fit better at the beginning of the intro, then you get into facial signals. </w:t>
      </w:r>
    </w:p>
  </w:comment>
  <w:comment w:id="656" w:author="Nicholas Harp" w:date="2020-02-05T08:59:00Z" w:initials="NH">
    <w:p w14:paraId="1B6BAFEC" w14:textId="7CB11161" w:rsidR="00DD5B72" w:rsidRDefault="00DD5B72">
      <w:pPr>
        <w:pStyle w:val="CommentText"/>
      </w:pPr>
      <w:r>
        <w:rPr>
          <w:rStyle w:val="CommentReference"/>
        </w:rPr>
        <w:annotationRef/>
      </w:r>
      <w:r>
        <w:rPr>
          <w:rStyle w:val="CommentReference"/>
        </w:rPr>
        <w:t>I think this is probably good as is..</w:t>
      </w:r>
    </w:p>
  </w:comment>
  <w:comment w:id="657" w:author="Maital Neta [2]" w:date="2020-02-05T10:35:00Z" w:initials="MN">
    <w:p w14:paraId="5BF7400D" w14:textId="7679B4AA" w:rsidR="00DD5B72" w:rsidRDefault="00DD5B72">
      <w:pPr>
        <w:pStyle w:val="CommentText"/>
      </w:pPr>
      <w:r>
        <w:rPr>
          <w:rStyle w:val="CommentReference"/>
        </w:rPr>
        <w:annotationRef/>
      </w:r>
      <w:r>
        <w:t>I actually think I like Catie’s idea… in her stress paper, e.g., we started by talking about how important stress is and how impactful it is, and then framed valence bias as a way to understand effects of stress (or something). I think you could do something like that. I know it’s tempting, esp. when someone suggests a totally different organization, to not think deeply about the suggestion bc you like the way you did it… but it’s always worth thinking deeply about it and maybe even trying it before deciding if you think it’s better or not. So maybe try this out and let’s see how it reads.</w:t>
      </w:r>
    </w:p>
  </w:comment>
  <w:comment w:id="784" w:author="Maital Neta [2]" w:date="2020-02-05T10:08:00Z" w:initials="MN">
    <w:p w14:paraId="5957DD81" w14:textId="2540015D" w:rsidR="00DD5B72" w:rsidRDefault="00DD5B72">
      <w:pPr>
        <w:pStyle w:val="CommentText"/>
      </w:pPr>
      <w:r>
        <w:rPr>
          <w:rStyle w:val="CommentReference"/>
        </w:rPr>
        <w:annotationRef/>
      </w:r>
      <w:r>
        <w:t>Either in this paragraph or later in the Intro when talking about our study, it needs to be clear what the motivation is for using mousetracking… e.g., it provides a unique window into the process of making a selection, etc. etc. (see Jon’s papers or the Mattek paper)</w:t>
      </w:r>
    </w:p>
  </w:comment>
  <w:comment w:id="789" w:author="Maital Neta [2]" w:date="2020-02-05T10:08:00Z" w:initials="MN">
    <w:p w14:paraId="6CDD67A2" w14:textId="77777777" w:rsidR="00DD5B72" w:rsidRDefault="00DD5B72" w:rsidP="00101E01">
      <w:pPr>
        <w:pStyle w:val="CommentText"/>
      </w:pPr>
      <w:r>
        <w:rPr>
          <w:rStyle w:val="CommentReference"/>
        </w:rPr>
        <w:annotationRef/>
      </w:r>
      <w:r>
        <w:t>Either in this paragraph or later in the Intro when talking about our study, it needs to be clear what the motivation is for using mousetracking… e.g., it provides a unique window into the process of making a selection, etc. etc. (see Jon’s papers or the Mattek paper)</w:t>
      </w:r>
    </w:p>
  </w:comment>
  <w:comment w:id="811" w:author="Maital Neta [2]" w:date="2020-02-21T08:31:00Z" w:initials="MN">
    <w:p w14:paraId="326D6DC3" w14:textId="0B370351" w:rsidR="00DD5B72" w:rsidRDefault="00DD5B72">
      <w:pPr>
        <w:pStyle w:val="CommentText"/>
      </w:pPr>
      <w:r>
        <w:rPr>
          <w:rStyle w:val="CommentReference"/>
        </w:rPr>
        <w:annotationRef/>
      </w:r>
      <w:r>
        <w:t>The findings we care about it NOT related to</w:t>
      </w:r>
      <w:r>
        <w:rPr>
          <w:noProof/>
        </w:rPr>
        <w:t xml:space="preserve"> bias, bc we aren't testing anything related to bias.</w:t>
      </w:r>
    </w:p>
  </w:comment>
  <w:comment w:id="812" w:author="Nicholas Harp" w:date="2020-02-26T13:49:00Z" w:initials="NH">
    <w:p w14:paraId="5A844446" w14:textId="4984C089" w:rsidR="00DD5B72" w:rsidRDefault="00DD5B72">
      <w:pPr>
        <w:pStyle w:val="CommentText"/>
      </w:pPr>
      <w:r>
        <w:rPr>
          <w:rStyle w:val="CommentReference"/>
        </w:rPr>
        <w:annotationRef/>
      </w:r>
      <w:r>
        <w:t xml:space="preserve">I’m confused about which Mattek finding supports this statement… </w:t>
      </w:r>
    </w:p>
  </w:comment>
  <w:comment w:id="840" w:author="Nicholas Harp" w:date="2020-02-27T13:35:00Z" w:initials="NH">
    <w:p w14:paraId="7AED0BFD" w14:textId="4838FE1E" w:rsidR="00DD5B72" w:rsidRDefault="00DD5B72">
      <w:pPr>
        <w:pStyle w:val="CommentText"/>
      </w:pPr>
      <w:r>
        <w:rPr>
          <w:rStyle w:val="CommentReference"/>
        </w:rPr>
        <w:annotationRef/>
      </w:r>
      <w:r>
        <w:t>HDS will help us understand what load is doing to the process</w:t>
      </w:r>
    </w:p>
  </w:comment>
  <w:comment w:id="864" w:author="Maital Neta" w:date="2020-02-13T13:45:00Z" w:initials="MN">
    <w:p w14:paraId="19B96F99" w14:textId="1A1CEE4F" w:rsidR="00DD5B72" w:rsidRDefault="00DD5B72">
      <w:pPr>
        <w:pStyle w:val="CommentText"/>
      </w:pPr>
      <w:r>
        <w:rPr>
          <w:rStyle w:val="CommentReference"/>
        </w:rPr>
        <w:annotationRef/>
      </w:r>
      <w:r>
        <w:t>In the Intro, you don’t talk about DVs like “maximum deviation” – talk about concepts and what MD MEANS.</w:t>
      </w:r>
    </w:p>
  </w:comment>
  <w:comment w:id="867" w:author="Nicholas Harp" w:date="2020-02-27T08:27:00Z" w:initials="NH">
    <w:p w14:paraId="6C7090F1" w14:textId="29796B20" w:rsidR="00DD5B72" w:rsidRDefault="00DD5B72">
      <w:pPr>
        <w:pStyle w:val="CommentText"/>
      </w:pPr>
      <w:r>
        <w:rPr>
          <w:rStyle w:val="CommentReference"/>
        </w:rPr>
        <w:annotationRef/>
      </w:r>
      <w:r>
        <w:t>I’m confused here too.. the response trajectories are not faster</w:t>
      </w:r>
      <w:r>
        <w:rPr>
          <w:noProof/>
        </w:rPr>
        <w:t>..?</w:t>
      </w:r>
    </w:p>
  </w:comment>
  <w:comment w:id="841" w:author="Nicholas Harp" w:date="2020-02-18T12:18:00Z" w:initials="NH">
    <w:p w14:paraId="70C22660" w14:textId="54476A11" w:rsidR="00DD5B72" w:rsidRDefault="00DD5B72">
      <w:pPr>
        <w:pStyle w:val="CommentText"/>
      </w:pPr>
      <w:r>
        <w:rPr>
          <w:rStyle w:val="CommentReference"/>
        </w:rPr>
        <w:annotationRef/>
      </w:r>
      <w:r>
        <w:t>Think about combining this and the previous paragraph? The mousetracking piece could go up in the intial negativity piece to make this Mattek discussion less than a page (could replace Rt or LSF or something, also could  consolidate neuroimaging stuff)</w:t>
      </w:r>
    </w:p>
  </w:comment>
  <w:comment w:id="915" w:author="Maital Neta [2]" w:date="2020-02-05T10:11:00Z" w:initials="MN">
    <w:p w14:paraId="26DCB66B" w14:textId="77777777" w:rsidR="00DD5B72" w:rsidRDefault="00DD5B72" w:rsidP="00E72089">
      <w:pPr>
        <w:pStyle w:val="CommentText"/>
      </w:pPr>
      <w:r>
        <w:rPr>
          <w:rStyle w:val="CommentReference"/>
        </w:rPr>
        <w:annotationRef/>
      </w:r>
      <w:r>
        <w:t>Overall, Jeff said that this section should have more context (how does everything before this section relate to what we’re going to do, how are we testing it, and what are we predicting).</w:t>
      </w:r>
    </w:p>
    <w:p w14:paraId="7C4EDB51" w14:textId="77777777" w:rsidR="00DD5B72" w:rsidRDefault="00DD5B72" w:rsidP="00E72089">
      <w:pPr>
        <w:pStyle w:val="CommentText"/>
      </w:pPr>
    </w:p>
    <w:p w14:paraId="7840B852" w14:textId="77777777" w:rsidR="00DD5B72" w:rsidRDefault="00DD5B72" w:rsidP="00E72089">
      <w:pPr>
        <w:pStyle w:val="CommentText"/>
      </w:pPr>
      <w:r>
        <w:t>Having looked over your results section more, you really need to make your predicted effects super clear here, and then report on the tests of those predictions (not all the possible tests you could have run and all the significant or trending effects you found within that). You need to show that you were motivated to examine X, you tested X, and your findings are related to X. Does that make sense?</w:t>
      </w:r>
    </w:p>
  </w:comment>
  <w:comment w:id="916" w:author="Nicholas Harp" w:date="2020-02-06T10:15:00Z" w:initials="NH">
    <w:p w14:paraId="60C6846D" w14:textId="7CA36E81" w:rsidR="00DD5B72" w:rsidRDefault="00DD5B72">
      <w:pPr>
        <w:pStyle w:val="CommentText"/>
      </w:pPr>
      <w:r>
        <w:rPr>
          <w:rStyle w:val="CommentReference"/>
        </w:rPr>
        <w:annotationRef/>
      </w:r>
      <w:r>
        <w:t xml:space="preserve">Ok, I think this looks better… let me know if there is a specific hypothesis that is not clear. </w:t>
      </w:r>
    </w:p>
  </w:comment>
  <w:comment w:id="932" w:author="Maital Neta" w:date="2020-02-13T13:48:00Z" w:initials="MN">
    <w:p w14:paraId="72764B8E" w14:textId="7E17ECE4" w:rsidR="00DD5B72" w:rsidRDefault="00DD5B72">
      <w:pPr>
        <w:pStyle w:val="CommentText"/>
      </w:pPr>
      <w:r>
        <w:rPr>
          <w:rStyle w:val="CommentReference"/>
        </w:rPr>
        <w:annotationRef/>
      </w:r>
      <w:r>
        <w:t>“main effect” like “max deviation” is not a term you use in the Intro. The Intro and Discusionn are for real people… real language, not science language.</w:t>
      </w:r>
    </w:p>
  </w:comment>
  <w:comment w:id="933" w:author="Maital Neta [2]" w:date="2020-02-05T10:10:00Z" w:initials="MN">
    <w:p w14:paraId="5E0209A1" w14:textId="52099110" w:rsidR="00DD5B72" w:rsidRDefault="00DD5B72">
      <w:pPr>
        <w:pStyle w:val="CommentText"/>
      </w:pPr>
      <w:r>
        <w:rPr>
          <w:rStyle w:val="CommentReference"/>
        </w:rPr>
        <w:annotationRef/>
      </w:r>
      <w:r>
        <w:t>Should also predict to replicate their MD effect for neutral load, right?</w:t>
      </w:r>
    </w:p>
  </w:comment>
  <w:comment w:id="934" w:author="Nicholas Harp" w:date="2020-02-05T12:34:00Z" w:initials="NH">
    <w:p w14:paraId="4CA312CF" w14:textId="36003F77" w:rsidR="00DD5B72" w:rsidRDefault="00DD5B72">
      <w:pPr>
        <w:pStyle w:val="CommentText"/>
      </w:pPr>
      <w:r>
        <w:rPr>
          <w:rStyle w:val="CommentReference"/>
        </w:rPr>
        <w:annotationRef/>
      </w:r>
      <w:r>
        <w:t xml:space="preserve">I guess… but we couldn’t exactly. It’s a slightly different analysis, and instead of showing that modal response trajectories are changed, we show that the surp rated as pos md &gt; surp rated as neg md has changed. I try to describe this difference in the previous paragraph. </w:t>
      </w:r>
    </w:p>
  </w:comment>
  <w:comment w:id="935" w:author="Maital Neta [2]" w:date="2020-02-21T08:45:00Z" w:initials="MN">
    <w:p w14:paraId="28C670DD" w14:textId="50B4E6B8" w:rsidR="00DD5B72" w:rsidRDefault="00DD5B72">
      <w:pPr>
        <w:pStyle w:val="CommentText"/>
      </w:pPr>
      <w:r>
        <w:rPr>
          <w:rStyle w:val="CommentReference"/>
        </w:rPr>
        <w:annotationRef/>
      </w:r>
      <w:r>
        <w:t>I’m not sure I understood this… maybe we can discuss.</w:t>
      </w:r>
    </w:p>
  </w:comment>
  <w:comment w:id="950" w:author="Maital Neta [2]" w:date="2020-02-05T10:10:00Z" w:initials="MN">
    <w:p w14:paraId="238111F2" w14:textId="3F047572" w:rsidR="00DD5B72" w:rsidRDefault="00DD5B72">
      <w:pPr>
        <w:pStyle w:val="CommentText"/>
      </w:pPr>
      <w:r>
        <w:rPr>
          <w:rStyle w:val="CommentReference"/>
        </w:rPr>
        <w:annotationRef/>
      </w:r>
      <w:r>
        <w:rPr>
          <w:rFonts w:ascii="Helvetica" w:hAnsi="Helvetica" w:cs="Helvetica"/>
          <w:color w:val="353535"/>
        </w:rPr>
        <w:t xml:space="preserve">Jeff said not to call it load type (content type? Emotional value?) I think maybe use </w:t>
      </w:r>
      <w:r>
        <w:t>domain language, esp. since that’s in your title (or change your title to reflect what you use).</w:t>
      </w:r>
    </w:p>
  </w:comment>
  <w:comment w:id="951" w:author="Nicholas Harp" w:date="2020-02-05T12:32:00Z" w:initials="NH">
    <w:p w14:paraId="40AACB73" w14:textId="046C5FC7" w:rsidR="00DD5B72" w:rsidRDefault="00DD5B72">
      <w:pPr>
        <w:pStyle w:val="CommentText"/>
      </w:pPr>
      <w:r>
        <w:rPr>
          <w:rStyle w:val="CommentReference"/>
        </w:rPr>
        <w:annotationRef/>
      </w:r>
      <w:r>
        <w:rPr>
          <w:rStyle w:val="CommentReference"/>
        </w:rPr>
        <w:t xml:space="preserve">I started shifting everything to “content type” (per one of Jeff’s comments in an older doc)… I think domain works, but it seemed like that was unclear during the defense as well (e.g., Jeff was not following how thing would be “domain-specific”, but let’s see how this looks after re-wording and expanding the intro. </w:t>
      </w:r>
    </w:p>
  </w:comment>
  <w:comment w:id="952" w:author="Maital Neta [2]" w:date="2020-02-21T08:46:00Z" w:initials="MN">
    <w:p w14:paraId="68921F2F" w14:textId="751C0CB3" w:rsidR="00DD5B72" w:rsidRDefault="00DD5B72">
      <w:pPr>
        <w:pStyle w:val="CommentText"/>
      </w:pPr>
      <w:r>
        <w:rPr>
          <w:rStyle w:val="CommentReference"/>
        </w:rPr>
        <w:annotationRef/>
      </w:r>
      <w:r>
        <w:t>Whatever you choose is fine as long as you explicitly define it as soon as possible (which I think you have now). It’s just important to recognize that not everyone uses these terms in the same way so it’s never totally obvious what they mean. This is generally a good approach to science too.</w:t>
      </w:r>
    </w:p>
  </w:comment>
  <w:comment w:id="1004" w:author="Catie Brown" w:date="2020-02-04T09:55:00Z" w:initials="CB">
    <w:p w14:paraId="292B2284" w14:textId="2D7F3372" w:rsidR="00DD5B72" w:rsidRDefault="00DD5B72">
      <w:pPr>
        <w:pStyle w:val="CommentText"/>
      </w:pPr>
      <w:r>
        <w:rPr>
          <w:rStyle w:val="CommentReference"/>
        </w:rPr>
        <w:annotationRef/>
      </w:r>
      <w:r>
        <w:t>On the footnote, do you have an exact # for how many only did 142? And what condition those trial were?</w:t>
      </w:r>
    </w:p>
  </w:comment>
  <w:comment w:id="1005" w:author="Maital Neta [2]" w:date="2020-02-05T09:40:00Z" w:initials="MN">
    <w:p w14:paraId="0F175139" w14:textId="168F4990" w:rsidR="00DD5B72" w:rsidRDefault="00DD5B72">
      <w:pPr>
        <w:pStyle w:val="CommentText"/>
      </w:pPr>
      <w:r>
        <w:rPr>
          <w:rStyle w:val="CommentReference"/>
        </w:rPr>
        <w:annotationRef/>
      </w:r>
      <w:r>
        <w:t>If you keep the footnote, I would add this info, but I also think that 2 missing trials is hardly noteworthy… making a whole footnote, I think, makes it a bigger deal. But let me know how many subjects experienced this error.</w:t>
      </w:r>
    </w:p>
  </w:comment>
  <w:comment w:id="1006" w:author="Nicholas Harp" w:date="2020-02-13T11:44:00Z" w:initials="NH">
    <w:p w14:paraId="7579514F" w14:textId="3A21A0C6" w:rsidR="00DD5B72" w:rsidRDefault="00DD5B72">
      <w:pPr>
        <w:pStyle w:val="CommentText"/>
      </w:pPr>
      <w:r>
        <w:rPr>
          <w:rStyle w:val="CommentReference"/>
        </w:rPr>
        <w:annotationRef/>
      </w:r>
      <w:r>
        <w:t xml:space="preserve">Quite a few.. and actually some did an extra face and memory probe. Would be nice if you think this could be omitted. </w:t>
      </w:r>
    </w:p>
  </w:comment>
  <w:comment w:id="1024" w:author="Maital Neta [2]" w:date="2020-02-05T09:58:00Z" w:initials="MN">
    <w:p w14:paraId="5B6F5BA4" w14:textId="77777777" w:rsidR="00DD5B72" w:rsidRDefault="00DD5B72" w:rsidP="00132CBE">
      <w:pPr>
        <w:pStyle w:val="CommentText"/>
      </w:pPr>
      <w:r>
        <w:rPr>
          <w:rStyle w:val="CommentReference"/>
        </w:rPr>
        <w:annotationRef/>
      </w:r>
      <w:r>
        <w:t>Why 6 and not more? And why probe present or not (versus indicating something related to the location it was previously presented in)? Cite a paper that used this kind of task?</w:t>
      </w:r>
    </w:p>
  </w:comment>
  <w:comment w:id="1025" w:author="Nicholas Harp" w:date="2020-02-06T13:31:00Z" w:initials="NH">
    <w:p w14:paraId="5A1B83C2" w14:textId="77777777" w:rsidR="00DD5B72" w:rsidRDefault="00DD5B72" w:rsidP="00132CBE">
      <w:pPr>
        <w:pStyle w:val="CommentText"/>
      </w:pPr>
      <w:r>
        <w:rPr>
          <w:rStyle w:val="CommentReference"/>
        </w:rPr>
        <w:annotationRef/>
      </w:r>
      <w:r>
        <w:t xml:space="preserve">So I don’t have a paper that uses this task exactly. Let me know what you think about the justifications I added.. </w:t>
      </w:r>
    </w:p>
  </w:comment>
  <w:comment w:id="1042" w:author="Maital Neta [2]" w:date="2020-02-05T09:58:00Z" w:initials="MN">
    <w:p w14:paraId="03B744C0" w14:textId="77777777" w:rsidR="00DD5B72" w:rsidRDefault="00DD5B72" w:rsidP="0081414C">
      <w:pPr>
        <w:pStyle w:val="CommentText"/>
      </w:pPr>
      <w:r>
        <w:rPr>
          <w:rStyle w:val="CommentReference"/>
        </w:rPr>
        <w:annotationRef/>
      </w:r>
      <w:r>
        <w:t>Why 6 and not more? And why probe present or not (versus indicating something related to the location it was previously presented in)? Cite a paper that used this kind of task?</w:t>
      </w:r>
    </w:p>
  </w:comment>
  <w:comment w:id="1043" w:author="Nicholas Harp" w:date="2020-02-06T13:31:00Z" w:initials="NH">
    <w:p w14:paraId="28D52D61" w14:textId="77777777" w:rsidR="00DD5B72" w:rsidRDefault="00DD5B72" w:rsidP="0081414C">
      <w:pPr>
        <w:pStyle w:val="CommentText"/>
      </w:pPr>
      <w:r>
        <w:rPr>
          <w:rStyle w:val="CommentReference"/>
        </w:rPr>
        <w:annotationRef/>
      </w:r>
      <w:r>
        <w:t xml:space="preserve">So I don’t have a paper that uses this task exactly. Let me know what you think about the justifications I added.. </w:t>
      </w:r>
    </w:p>
  </w:comment>
  <w:comment w:id="1065" w:author="Maital Neta [2]" w:date="2020-02-21T09:48:00Z" w:initials="MN">
    <w:p w14:paraId="7EECA348" w14:textId="3C6B050A" w:rsidR="00DD5B72" w:rsidRDefault="00DD5B72">
      <w:pPr>
        <w:pStyle w:val="CommentText"/>
      </w:pPr>
      <w:r>
        <w:rPr>
          <w:rStyle w:val="CommentReference"/>
        </w:rPr>
        <w:annotationRef/>
      </w:r>
      <w:r>
        <w:t>What about the probes that were not present in the matrices?</w:t>
      </w:r>
    </w:p>
  </w:comment>
  <w:comment w:id="1090" w:author="Catie Brown" w:date="2020-02-04T09:58:00Z" w:initials="CB">
    <w:p w14:paraId="08500787" w14:textId="75A75B6B" w:rsidR="00DD5B72" w:rsidRDefault="00DD5B72">
      <w:pPr>
        <w:pStyle w:val="CommentText"/>
      </w:pPr>
      <w:r>
        <w:rPr>
          <w:rStyle w:val="CommentReference"/>
        </w:rPr>
        <w:annotationRef/>
      </w:r>
      <w:r>
        <w:t xml:space="preserve">This seems better suited for the discussion section. </w:t>
      </w:r>
    </w:p>
  </w:comment>
  <w:comment w:id="1110" w:author="Catie Brown" w:date="2020-02-04T09:59:00Z" w:initials="CB">
    <w:p w14:paraId="13C74DD9" w14:textId="58217236" w:rsidR="00DD5B72" w:rsidRDefault="00DD5B72">
      <w:pPr>
        <w:pStyle w:val="CommentText"/>
      </w:pPr>
      <w:r>
        <w:rPr>
          <w:rStyle w:val="CommentReference"/>
        </w:rPr>
        <w:annotationRef/>
      </w:r>
      <w:r>
        <w:t>Not 12?</w:t>
      </w:r>
    </w:p>
  </w:comment>
  <w:comment w:id="1111" w:author="Nicholas Harp" w:date="2020-02-06T13:34:00Z" w:initials="NH">
    <w:p w14:paraId="48DD9F47" w14:textId="4A52091A" w:rsidR="00DD5B72" w:rsidRDefault="00DD5B72">
      <w:pPr>
        <w:pStyle w:val="CommentText"/>
      </w:pPr>
      <w:r>
        <w:rPr>
          <w:rStyle w:val="CommentReference"/>
        </w:rPr>
        <w:annotationRef/>
      </w:r>
      <w:r>
        <w:t xml:space="preserve">Nope, another mistake </w:t>
      </w:r>
      <w:r>
        <w:sym w:font="Wingdings" w:char="F04C"/>
      </w:r>
      <w:r>
        <w:t xml:space="preserve"> </w:t>
      </w:r>
    </w:p>
  </w:comment>
  <w:comment w:id="1112" w:author="Maital Neta [2]" w:date="2020-02-21T09:53:00Z" w:initials="MN">
    <w:p w14:paraId="36EB8A10" w14:textId="17D5B03D" w:rsidR="00DD5B72" w:rsidRDefault="00DD5B72">
      <w:pPr>
        <w:pStyle w:val="CommentText"/>
      </w:pPr>
      <w:r>
        <w:rPr>
          <w:rStyle w:val="CommentReference"/>
        </w:rPr>
        <w:annotationRef/>
      </w:r>
      <w:r>
        <w:t>Wait, what? This is tricky esp given we just talked about priming and now you’re saying that there were more happy than angry? This was true for all subjects? How did that happen?</w:t>
      </w:r>
    </w:p>
  </w:comment>
  <w:comment w:id="1113" w:author="Nicholas Harp" w:date="2020-02-26T14:15:00Z" w:initials="NH">
    <w:p w14:paraId="0B718CF7" w14:textId="522F1EBA" w:rsidR="00DD5B72" w:rsidRDefault="00DD5B72">
      <w:pPr>
        <w:pStyle w:val="CommentText"/>
      </w:pPr>
      <w:r>
        <w:rPr>
          <w:rStyle w:val="CommentReference"/>
        </w:rPr>
        <w:annotationRef/>
      </w:r>
      <w:r>
        <w:t xml:space="preserve">I think this looks worse than it is.. it’s not that there were more happy expressions shown… there were only 11 </w:t>
      </w:r>
      <w:r w:rsidRPr="006A716B">
        <w:rPr>
          <w:i/>
          <w:iCs/>
        </w:rPr>
        <w:t>unique</w:t>
      </w:r>
      <w:r>
        <w:t xml:space="preserve"> angry faces (one angry face was a repeated expression, from copy/pasting when I made the task csv files) for 11 out of the 50 subjects. So there shouldn’t be priming effects to worry about.. I’ve changed to 12 angry now since almost 80% of the subj’s saw all 12. Just wanted to be super transparent… sorry, these little mistakes really get to me </w:t>
      </w:r>
      <w:r>
        <w:sym w:font="Wingdings" w:char="F04C"/>
      </w:r>
      <w:r>
        <w:t xml:space="preserve"> </w:t>
      </w:r>
    </w:p>
  </w:comment>
  <w:comment w:id="1134" w:author="Catie Brown" w:date="2020-02-04T10:03:00Z" w:initials="CB">
    <w:p w14:paraId="02C25A8B" w14:textId="31EDF810" w:rsidR="00DD5B72" w:rsidRDefault="00DD5B72">
      <w:pPr>
        <w:pStyle w:val="CommentText"/>
      </w:pPr>
      <w:r>
        <w:rPr>
          <w:rStyle w:val="CommentReference"/>
        </w:rPr>
        <w:annotationRef/>
      </w:r>
      <w:r>
        <w:t xml:space="preserve">Is there a previous paper you can cite that used 3 SDs, or just outlier removal? </w:t>
      </w:r>
    </w:p>
  </w:comment>
  <w:comment w:id="1135" w:author="Maital Neta [2]" w:date="2020-02-05T09:41:00Z" w:initials="MN">
    <w:p w14:paraId="1205DB07" w14:textId="2654245D" w:rsidR="00DD5B72" w:rsidRDefault="00DD5B72">
      <w:pPr>
        <w:pStyle w:val="CommentText"/>
      </w:pPr>
      <w:r>
        <w:rPr>
          <w:rStyle w:val="CommentReference"/>
        </w:rPr>
        <w:annotationRef/>
      </w:r>
      <w:r>
        <w:t>Agreed! People will expect to see a citation for this… why 3 and not 2 or 2.5SD??</w:t>
      </w:r>
    </w:p>
  </w:comment>
  <w:comment w:id="1136" w:author="Nicholas Harp" w:date="2020-02-05T13:49:00Z" w:initials="NH">
    <w:p w14:paraId="63A9D9E8" w14:textId="1BA28234" w:rsidR="00DD5B72" w:rsidRDefault="00DD5B72">
      <w:pPr>
        <w:pStyle w:val="CommentText"/>
      </w:pPr>
      <w:r>
        <w:rPr>
          <w:rStyle w:val="CommentReference"/>
        </w:rPr>
        <w:annotationRef/>
      </w:r>
      <w:r>
        <w:t>Should we even bother then? It doesn’t change the results… 3 SDs seemed conservative to me (i.e., keeping as much reasonable data as possible) while still doing due diligence to remove suspicious data. I doubt I’ll find a paper w/ a hard and fast rule for outlier removal. Seems like a “researcher df”</w:t>
      </w:r>
    </w:p>
  </w:comment>
  <w:comment w:id="1132" w:author="Nicholas Harp" w:date="2020-02-07T12:47:00Z" w:initials="NH">
    <w:p w14:paraId="437FBBB5" w14:textId="33B78B12" w:rsidR="00DD5B72" w:rsidRDefault="00DD5B72">
      <w:pPr>
        <w:pStyle w:val="CommentText"/>
      </w:pPr>
      <w:r>
        <w:rPr>
          <w:rStyle w:val="CommentReference"/>
        </w:rPr>
        <w:annotationRef/>
      </w:r>
      <w:r>
        <w:t xml:space="preserve">Just noting here that I’m not excluding any trials based on RT anymore. </w:t>
      </w:r>
    </w:p>
  </w:comment>
  <w:comment w:id="1155" w:author="Catie Brown" w:date="2020-02-04T10:04:00Z" w:initials="CB">
    <w:p w14:paraId="11525E2C" w14:textId="5C3D28DF" w:rsidR="00DD5B72" w:rsidRDefault="00DD5B72">
      <w:pPr>
        <w:pStyle w:val="CommentText"/>
      </w:pPr>
      <w:r>
        <w:rPr>
          <w:rStyle w:val="CommentReference"/>
        </w:rPr>
        <w:annotationRef/>
      </w:r>
      <w:r>
        <w:t xml:space="preserve">I don’t quite understand this. Maybe add clarification in parentheses at the end of this sentence. </w:t>
      </w:r>
    </w:p>
  </w:comment>
  <w:comment w:id="1156" w:author="Maital Neta [2]" w:date="2020-02-05T09:42:00Z" w:initials="MN">
    <w:p w14:paraId="0503C773" w14:textId="53582725" w:rsidR="00DD5B72" w:rsidRDefault="00DD5B72">
      <w:pPr>
        <w:pStyle w:val="CommentText"/>
      </w:pPr>
      <w:r>
        <w:rPr>
          <w:rStyle w:val="CommentReference"/>
        </w:rPr>
        <w:annotationRef/>
      </w:r>
      <w:r>
        <w:rPr>
          <w:rFonts w:ascii="Helvetica" w:hAnsi="Helvetica" w:cs="Helvetica"/>
          <w:color w:val="353535"/>
        </w:rPr>
        <w:t>Mike suggested including the error trials bc you can’t assume that they made an error bc they weren’t holding the image in WM, but also could have gotten right by chance (50/50 chance)</w:t>
      </w:r>
    </w:p>
  </w:comment>
  <w:comment w:id="1172" w:author="Nicholas Harp" w:date="2020-02-27T08:38:00Z" w:initials="NH">
    <w:p w14:paraId="048C833E" w14:textId="52F53DB9" w:rsidR="00DD5B72" w:rsidRDefault="00DD5B72">
      <w:pPr>
        <w:pStyle w:val="CommentText"/>
      </w:pPr>
      <w:r>
        <w:rPr>
          <w:rStyle w:val="CommentReference"/>
        </w:rPr>
        <w:annotationRef/>
      </w:r>
      <w:r>
        <w:t xml:space="preserve">Would it make more sense to have bias and MD be the primary DVs? We don’t make predictions about accuracy in the intro or really discuss it? Also, I think we might want this to be the same order as the results? </w:t>
      </w:r>
    </w:p>
  </w:comment>
  <w:comment w:id="1185" w:author="Catie Brown" w:date="2020-02-04T10:06:00Z" w:initials="CB">
    <w:p w14:paraId="2CA15907" w14:textId="358B9B10" w:rsidR="00DD5B72" w:rsidRDefault="00DD5B72">
      <w:pPr>
        <w:pStyle w:val="CommentText"/>
      </w:pPr>
      <w:r>
        <w:rPr>
          <w:rStyle w:val="CommentReference"/>
        </w:rPr>
        <w:annotationRef/>
      </w:r>
      <w:r>
        <w:t xml:space="preserve">A little reminder for ppl less familiar with vbias. </w:t>
      </w:r>
    </w:p>
  </w:comment>
  <w:comment w:id="1186" w:author="Nicholas Harp" w:date="2020-02-06T14:15:00Z" w:initials="NH">
    <w:p w14:paraId="4469B49F" w14:textId="1F509343" w:rsidR="00DD5B72" w:rsidRDefault="00DD5B72">
      <w:pPr>
        <w:pStyle w:val="CommentText"/>
      </w:pPr>
      <w:r>
        <w:rPr>
          <w:rStyle w:val="CommentReference"/>
        </w:rPr>
        <w:annotationRef/>
      </w:r>
      <w:r>
        <w:t>thanks</w:t>
      </w:r>
    </w:p>
  </w:comment>
  <w:comment w:id="1222" w:author="Maital Neta [2]" w:date="2020-02-21T10:42:00Z" w:initials="MN">
    <w:p w14:paraId="0830A129" w14:textId="076CBDBC" w:rsidR="00DD5B72" w:rsidRDefault="00DD5B72">
      <w:pPr>
        <w:pStyle w:val="CommentText"/>
      </w:pPr>
      <w:r>
        <w:rPr>
          <w:rStyle w:val="CommentReference"/>
        </w:rPr>
        <w:annotationRef/>
      </w:r>
      <w:r>
        <w:t>Were there people that rated positive on all trials or was this the only case of missing values that was a big concern?</w:t>
      </w:r>
    </w:p>
  </w:comment>
  <w:comment w:id="1223" w:author="Nicholas Harp" w:date="2020-02-24T09:51:00Z" w:initials="NH">
    <w:p w14:paraId="668C427E" w14:textId="73545540" w:rsidR="00DD5B72" w:rsidRDefault="00DD5B72">
      <w:pPr>
        <w:pStyle w:val="CommentText"/>
      </w:pPr>
      <w:r>
        <w:rPr>
          <w:rStyle w:val="CommentReference"/>
        </w:rPr>
        <w:annotationRef/>
      </w:r>
      <w:r>
        <w:t>It was predominantly an issue w/ people rating all negative, but there are a few that had all positive</w:t>
      </w:r>
    </w:p>
  </w:comment>
  <w:comment w:id="1251" w:author="Maital Neta [2]" w:date="2020-02-21T10:43:00Z" w:initials="MN">
    <w:p w14:paraId="03F9B529" w14:textId="486BA5DF" w:rsidR="00DD5B72" w:rsidRDefault="00DD5B72">
      <w:pPr>
        <w:pStyle w:val="CommentText"/>
      </w:pPr>
      <w:r>
        <w:rPr>
          <w:rStyle w:val="CommentReference"/>
        </w:rPr>
        <w:annotationRef/>
      </w:r>
      <w:r>
        <w:t>The effect on average what?</w:t>
      </w:r>
    </w:p>
  </w:comment>
  <w:comment w:id="1278" w:author="Nicholas Harp" w:date="2020-02-26T11:49:00Z" w:initials="NH">
    <w:p w14:paraId="59FDF83A" w14:textId="7EE1E8B9" w:rsidR="00DD5B72" w:rsidRDefault="00DD5B72">
      <w:pPr>
        <w:pStyle w:val="CommentText"/>
      </w:pPr>
      <w:r>
        <w:rPr>
          <w:rStyle w:val="CommentReference"/>
        </w:rPr>
        <w:annotationRef/>
      </w:r>
      <w:r>
        <w:t>Not sure that’s necessary</w:t>
      </w:r>
    </w:p>
  </w:comment>
  <w:comment w:id="1247" w:author="Maital Neta [2]" w:date="2020-02-21T10:44:00Z" w:initials="MN">
    <w:p w14:paraId="7E155E64" w14:textId="6834638C" w:rsidR="00DD5B72" w:rsidRDefault="00DD5B72">
      <w:pPr>
        <w:pStyle w:val="CommentText"/>
      </w:pPr>
      <w:r>
        <w:rPr>
          <w:rStyle w:val="CommentReference"/>
        </w:rPr>
        <w:annotationRef/>
      </w:r>
      <w:r>
        <w:t>This is not at all clear to someone that doesn’t already know these things… instead of using words like “predictor”, be specific to this particular study and use the variable names. And try not to use so many parantheticals throughout (i.e.,… ) just try to say the words within the normal sentence as much as you can.</w:t>
      </w:r>
    </w:p>
  </w:comment>
  <w:comment w:id="1390" w:author="Maital Neta [2]" w:date="2020-02-05T10:28:00Z" w:initials="MN">
    <w:p w14:paraId="4B8CA2DD" w14:textId="38EB49F3" w:rsidR="00DD5B72" w:rsidRDefault="00DD5B72" w:rsidP="00831FFA">
      <w:pPr>
        <w:autoSpaceDE w:val="0"/>
        <w:autoSpaceDN w:val="0"/>
        <w:adjustRightInd w:val="0"/>
        <w:spacing w:after="0"/>
        <w:rPr>
          <w:rFonts w:ascii="Helvetica" w:hAnsi="Helvetica" w:cs="Helvetica"/>
          <w:color w:val="353535"/>
        </w:rPr>
      </w:pPr>
      <w:r>
        <w:rPr>
          <w:rStyle w:val="CommentReference"/>
        </w:rPr>
        <w:annotationRef/>
      </w:r>
      <w:r>
        <w:rPr>
          <w:rFonts w:ascii="Helvetica" w:hAnsi="Helvetica" w:cs="Helvetica"/>
          <w:color w:val="353535"/>
        </w:rPr>
        <w:t>Mike also asked about your stats in general… you need to explain this stuff for an audience that may not be familiar with these models, etc. - present to ppl in a digestible manner, so give more context (“this means this”); replace “null main effect” with “no effect”, also tell them WHY you’re doing what you’re doing (maybe ina  statistical analysis section in the methods if it doesn’t fit easily in here?)</w:t>
      </w:r>
    </w:p>
    <w:p w14:paraId="2288C8BC" w14:textId="7489AA3D" w:rsidR="00DD5B72" w:rsidRDefault="00DD5B72">
      <w:pPr>
        <w:pStyle w:val="CommentText"/>
      </w:pPr>
    </w:p>
  </w:comment>
  <w:comment w:id="1392" w:author="Maital Neta [2]" w:date="2020-02-05T10:04:00Z" w:initials="MN">
    <w:p w14:paraId="2D515F29" w14:textId="77777777" w:rsidR="00DD5B72" w:rsidRDefault="00DD5B72">
      <w:pPr>
        <w:pStyle w:val="CommentText"/>
      </w:pPr>
      <w:r>
        <w:rPr>
          <w:rStyle w:val="CommentReference"/>
        </w:rPr>
        <w:annotationRef/>
      </w:r>
      <w:r>
        <w:t>Right?</w:t>
      </w:r>
    </w:p>
    <w:p w14:paraId="06BCD2FC" w14:textId="75509791" w:rsidR="00DD5B72" w:rsidRDefault="00DD5B72">
      <w:pPr>
        <w:pStyle w:val="CommentText"/>
      </w:pPr>
      <w:r>
        <w:t>But somewhere here we want to add performance on the probe task – accuracy (maybe even with a table or figure showing accuracy and RT across the 4 conditions)</w:t>
      </w:r>
    </w:p>
  </w:comment>
  <w:comment w:id="1393" w:author="Nicholas Harp" w:date="2020-02-07T13:53:00Z" w:initials="NH">
    <w:p w14:paraId="42A75AA2" w14:textId="4C971AF0" w:rsidR="00DD5B72" w:rsidRDefault="00DD5B72">
      <w:pPr>
        <w:pStyle w:val="CommentText"/>
      </w:pPr>
      <w:r>
        <w:rPr>
          <w:rStyle w:val="CommentReference"/>
        </w:rPr>
        <w:annotationRef/>
      </w:r>
      <w:r>
        <w:t>Added accuracy in the next section.. think we decided to stay awar from RT, right?</w:t>
      </w:r>
    </w:p>
  </w:comment>
  <w:comment w:id="1482" w:author="Maital Neta [2]" w:date="2020-02-21T11:00:00Z" w:initials="MN">
    <w:p w14:paraId="3C1484EE" w14:textId="77777777" w:rsidR="00DD5B72" w:rsidRDefault="00DD5B72">
      <w:pPr>
        <w:pStyle w:val="CommentText"/>
      </w:pPr>
      <w:r>
        <w:rPr>
          <w:rStyle w:val="CommentReference"/>
        </w:rPr>
        <w:annotationRef/>
      </w:r>
      <w:r>
        <w:t>This is a 2x2 so you could have 2 pairs of bars – one dark and one light – with emotional / neutral labs on the x-axis, and low/high in the legend. This representation makes it look like there are four completely discrete conditions…</w:t>
      </w:r>
    </w:p>
    <w:p w14:paraId="614D0C19" w14:textId="48ADA05E" w:rsidR="00DD5B72" w:rsidRDefault="00DD5B72">
      <w:pPr>
        <w:pStyle w:val="CommentText"/>
      </w:pPr>
      <w:r>
        <w:t>Did the same for Table 1</w:t>
      </w:r>
    </w:p>
  </w:comment>
  <w:comment w:id="1496" w:author="Maital Neta [2]" w:date="2020-02-21T11:02:00Z" w:initials="MN">
    <w:p w14:paraId="57FC42E4" w14:textId="60BE10CA" w:rsidR="00DD5B72" w:rsidRDefault="00DD5B72">
      <w:pPr>
        <w:pStyle w:val="CommentText"/>
      </w:pPr>
      <w:r>
        <w:rPr>
          <w:rStyle w:val="CommentReference"/>
        </w:rPr>
        <w:annotationRef/>
      </w:r>
      <w:r>
        <w:t xml:space="preserve">Cog or emo, right! Not just effect of load in the cog domain… </w:t>
      </w:r>
    </w:p>
  </w:comment>
  <w:comment w:id="1502" w:author="Maital Neta [2]" w:date="2020-02-21T11:08:00Z" w:initials="MN">
    <w:p w14:paraId="3809A0E4" w14:textId="4DF6CC9F" w:rsidR="00DD5B72" w:rsidRDefault="00DD5B72">
      <w:pPr>
        <w:pStyle w:val="CommentText"/>
      </w:pPr>
      <w:r>
        <w:rPr>
          <w:rStyle w:val="CommentReference"/>
        </w:rPr>
        <w:annotationRef/>
      </w:r>
      <w:r>
        <w:t>Not sure why it makes sense to put memory accuracy in between ratings and MD on the face ratings..?? I moved it down.</w:t>
      </w:r>
    </w:p>
  </w:comment>
  <w:comment w:id="1503" w:author="Nicholas Harp" w:date="2020-02-25T10:36:00Z" w:initials="NH">
    <w:p w14:paraId="541C62E6" w14:textId="0C4CEC5B" w:rsidR="00DD5B72" w:rsidRDefault="00DD5B72">
      <w:pPr>
        <w:pStyle w:val="CommentText"/>
      </w:pPr>
      <w:r>
        <w:rPr>
          <w:rStyle w:val="CommentReference"/>
        </w:rPr>
        <w:annotationRef/>
      </w:r>
      <w:r>
        <w:t>Should we re-word the data analysis section where we call ratings and accuracy the “primary DVs?” It seems weird to discuss MD first, if its not a primary DV..</w:t>
      </w:r>
    </w:p>
  </w:comment>
  <w:comment w:id="1504" w:author="Maital Neta [2]" w:date="2020-02-05T10:13:00Z" w:initials="MN">
    <w:p w14:paraId="0194387E" w14:textId="77777777" w:rsidR="00DD5B72" w:rsidRDefault="00DD5B72" w:rsidP="003B43DF">
      <w:pPr>
        <w:autoSpaceDE w:val="0"/>
        <w:autoSpaceDN w:val="0"/>
        <w:adjustRightInd w:val="0"/>
        <w:spacing w:after="0"/>
        <w:rPr>
          <w:rFonts w:ascii="Helvetica" w:hAnsi="Helvetica" w:cs="Helvetica"/>
          <w:color w:val="353535"/>
        </w:rPr>
      </w:pPr>
      <w:r>
        <w:rPr>
          <w:rStyle w:val="CommentReference"/>
        </w:rPr>
        <w:annotationRef/>
      </w:r>
      <w:r>
        <w:rPr>
          <w:rFonts w:ascii="Helvetica" w:hAnsi="Helvetica" w:cs="Helvetica"/>
          <w:color w:val="353535"/>
        </w:rPr>
        <w:t xml:space="preserve">Jeff asked:  Does load “just slow ppl down” which causes the greater MD? (i.e., is it the same effect as you would see with RT?) </w:t>
      </w:r>
    </w:p>
    <w:p w14:paraId="17CD28C8" w14:textId="77777777" w:rsidR="00DD5B72" w:rsidRDefault="00DD5B72" w:rsidP="003B43DF">
      <w:pPr>
        <w:autoSpaceDE w:val="0"/>
        <w:autoSpaceDN w:val="0"/>
        <w:adjustRightInd w:val="0"/>
        <w:spacing w:after="0"/>
        <w:rPr>
          <w:rFonts w:ascii="Helvetica" w:hAnsi="Helvetica" w:cs="Helvetica"/>
          <w:color w:val="353535"/>
        </w:rPr>
      </w:pPr>
    </w:p>
    <w:p w14:paraId="0C383C31" w14:textId="2E47E948" w:rsidR="00DD5B72" w:rsidRDefault="00DD5B72" w:rsidP="003B43DF">
      <w:pPr>
        <w:autoSpaceDE w:val="0"/>
        <w:autoSpaceDN w:val="0"/>
        <w:adjustRightInd w:val="0"/>
        <w:spacing w:after="0"/>
        <w:rPr>
          <w:rFonts w:ascii="Helvetica" w:hAnsi="Helvetica" w:cs="Helvetica"/>
          <w:color w:val="353535"/>
        </w:rPr>
      </w:pPr>
      <w:r>
        <w:rPr>
          <w:rFonts w:ascii="Helvetica" w:hAnsi="Helvetica" w:cs="Helvetica"/>
          <w:color w:val="353535"/>
        </w:rPr>
        <w:t>I think our RT data show very different effects, so maybe it’s worth briefly presenting RT and, in the Discussion, talking a bit about those differences…?</w:t>
      </w:r>
    </w:p>
    <w:p w14:paraId="21D34F7F" w14:textId="6469D33A" w:rsidR="00DD5B72" w:rsidRDefault="00DD5B72" w:rsidP="003B43DF">
      <w:pPr>
        <w:autoSpaceDE w:val="0"/>
        <w:autoSpaceDN w:val="0"/>
        <w:adjustRightInd w:val="0"/>
        <w:spacing w:after="0"/>
        <w:rPr>
          <w:rFonts w:ascii="Helvetica" w:hAnsi="Helvetica" w:cs="Helvetica"/>
          <w:color w:val="353535"/>
        </w:rPr>
      </w:pPr>
    </w:p>
    <w:p w14:paraId="08A57BD4" w14:textId="77777777" w:rsidR="00DD5B72" w:rsidRDefault="00DD5B72" w:rsidP="003B43DF">
      <w:pPr>
        <w:autoSpaceDE w:val="0"/>
        <w:autoSpaceDN w:val="0"/>
        <w:adjustRightInd w:val="0"/>
        <w:spacing w:after="0"/>
        <w:rPr>
          <w:rFonts w:ascii="Helvetica" w:hAnsi="Helvetica" w:cs="Helvetica"/>
          <w:color w:val="353535"/>
        </w:rPr>
      </w:pPr>
      <w:r>
        <w:rPr>
          <w:rFonts w:ascii="Helvetica" w:hAnsi="Helvetica" w:cs="Helvetica"/>
          <w:color w:val="353535"/>
        </w:rPr>
        <w:t>There was also a note from your defense that said:</w:t>
      </w:r>
    </w:p>
    <w:p w14:paraId="429D8F95" w14:textId="7BE6A97B" w:rsidR="00DD5B72" w:rsidRDefault="00DD5B72" w:rsidP="003B43DF">
      <w:pPr>
        <w:autoSpaceDE w:val="0"/>
        <w:autoSpaceDN w:val="0"/>
        <w:adjustRightInd w:val="0"/>
        <w:spacing w:after="0"/>
        <w:rPr>
          <w:rFonts w:ascii="Helvetica" w:hAnsi="Helvetica" w:cs="Helvetica"/>
          <w:color w:val="353535"/>
        </w:rPr>
      </w:pPr>
      <w:r>
        <w:rPr>
          <w:rFonts w:ascii="Helvetica" w:hAnsi="Helvetica" w:cs="Helvetica"/>
          <w:color w:val="353535"/>
        </w:rPr>
        <w:t>“Look at initiation time and/or acceleration in these 4 conditions? If you think this is about response competition, then build predictions (and DVs) from there; if it’s just MD, could be something besides response competition?”</w:t>
      </w:r>
    </w:p>
    <w:p w14:paraId="3902636C" w14:textId="2BACEE78" w:rsidR="00DD5B72" w:rsidRDefault="00DD5B72">
      <w:pPr>
        <w:pStyle w:val="CommentText"/>
      </w:pPr>
    </w:p>
  </w:comment>
  <w:comment w:id="1506" w:author="Maital Neta [2]" w:date="2020-02-21T11:10:00Z" w:initials="MN">
    <w:p w14:paraId="7AA6A4DE" w14:textId="7F039AB4" w:rsidR="00DD5B72" w:rsidRDefault="00DD5B72">
      <w:pPr>
        <w:pStyle w:val="CommentText"/>
      </w:pPr>
      <w:r>
        <w:rPr>
          <w:rStyle w:val="CommentReference"/>
        </w:rPr>
        <w:annotationRef/>
      </w:r>
      <w:r>
        <w:t xml:space="preserve">Notice how many words I cut from this sentence and it still says the same thing, just more directly. </w:t>
      </w:r>
    </w:p>
  </w:comment>
  <w:comment w:id="1566" w:author="Maital Neta [2]" w:date="2020-02-21T11:14:00Z" w:initials="MN">
    <w:p w14:paraId="649A9A8A" w14:textId="6E286CAF" w:rsidR="00DD5B72" w:rsidRDefault="00DD5B72">
      <w:pPr>
        <w:pStyle w:val="CommentText"/>
      </w:pPr>
      <w:r>
        <w:rPr>
          <w:rStyle w:val="CommentReference"/>
        </w:rPr>
        <w:annotationRef/>
      </w:r>
      <w:r>
        <w:t>Use the same ordering every time.</w:t>
      </w:r>
    </w:p>
  </w:comment>
  <w:comment w:id="1626" w:author="Maital Neta [2]" w:date="2020-02-21T11:19:00Z" w:initials="MN">
    <w:p w14:paraId="1BD6250E" w14:textId="6015A4F2" w:rsidR="00DD5B72" w:rsidRDefault="00DD5B72">
      <w:pPr>
        <w:pStyle w:val="CommentText"/>
      </w:pPr>
      <w:r>
        <w:rPr>
          <w:rStyle w:val="CommentReference"/>
        </w:rPr>
        <w:annotationRef/>
      </w:r>
      <w:r>
        <w:t>Removed this last sentence since we didn’t have predictions about this… did we? And it seems more confusing?</w:t>
      </w:r>
    </w:p>
  </w:comment>
  <w:comment w:id="1605" w:author="Maital Neta [2]" w:date="2020-02-21T12:00:00Z" w:initials="MN">
    <w:p w14:paraId="1F8C5FBC" w14:textId="0982F480" w:rsidR="00DD5B72" w:rsidRDefault="00DD5B72">
      <w:pPr>
        <w:pStyle w:val="CommentText"/>
      </w:pPr>
      <w:r>
        <w:rPr>
          <w:rStyle w:val="CommentReference"/>
        </w:rPr>
        <w:annotationRef/>
      </w:r>
      <w:r>
        <w:t xml:space="preserve">But if I understand this correctly, it’s not that positive trials have lower MD, it’s that negative trials have higher MD and MORE response competition. </w:t>
      </w:r>
    </w:p>
  </w:comment>
  <w:comment w:id="1606" w:author="Nicholas Harp" w:date="2020-02-25T11:34:00Z" w:initials="NH">
    <w:p w14:paraId="02682453" w14:textId="15099BC2" w:rsidR="00DD5B72" w:rsidRDefault="00DD5B72">
      <w:pPr>
        <w:pStyle w:val="CommentText"/>
      </w:pPr>
      <w:r>
        <w:rPr>
          <w:rStyle w:val="CommentReference"/>
        </w:rPr>
        <w:annotationRef/>
      </w:r>
      <w:r>
        <w:t>That’s correct, though there was a trend for postrials to have lower MD (p = .055). Do you think it’s helpful to include that? Obviously it’s evenless notable as a trend after correcting for multiple comparisons (p &lt; .013 for significance)</w:t>
      </w:r>
    </w:p>
  </w:comment>
  <w:comment w:id="1630" w:author="Maital Neta [2]" w:date="2020-02-05T10:15:00Z" w:initials="MN">
    <w:p w14:paraId="2C890A9A" w14:textId="56001748" w:rsidR="00DD5B72" w:rsidRDefault="00DD5B72">
      <w:pPr>
        <w:pStyle w:val="CommentText"/>
      </w:pPr>
      <w:r>
        <w:rPr>
          <w:rStyle w:val="CommentReference"/>
        </w:rPr>
        <w:annotationRef/>
      </w:r>
      <w:r>
        <w:t xml:space="preserve">If it’s not significant, then remove. But p=.012 is not a trend…? </w:t>
      </w:r>
    </w:p>
  </w:comment>
  <w:comment w:id="1720" w:author="Maital Neta [2]" w:date="2020-02-21T11:25:00Z" w:initials="MN">
    <w:p w14:paraId="66C017E7" w14:textId="7EAAED4C" w:rsidR="00DD5B72" w:rsidRDefault="00DD5B72">
      <w:pPr>
        <w:pStyle w:val="CommentText"/>
      </w:pPr>
      <w:r>
        <w:rPr>
          <w:rStyle w:val="CommentReference"/>
        </w:rPr>
        <w:annotationRef/>
      </w:r>
      <w:r>
        <w:t>You had this before the figure above.</w:t>
      </w:r>
    </w:p>
  </w:comment>
  <w:comment w:id="1746" w:author="Nicholas Harp" w:date="2020-02-27T11:19:00Z" w:initials="NH">
    <w:p w14:paraId="313B1800" w14:textId="0C03CD94" w:rsidR="00DD5B72" w:rsidRDefault="00DD5B72">
      <w:pPr>
        <w:pStyle w:val="CommentText"/>
      </w:pPr>
      <w:r>
        <w:rPr>
          <w:rStyle w:val="CommentReference"/>
        </w:rPr>
        <w:annotationRef/>
      </w:r>
      <w:r>
        <w:t xml:space="preserve">*** There is a trend for pos high &lt; pos low (p = .055). Would this be worth mentioning? </w:t>
      </w:r>
    </w:p>
  </w:comment>
  <w:comment w:id="1747" w:author="Nicholas Harp" w:date="2020-02-25T14:05:00Z" w:initials="NH">
    <w:p w14:paraId="03198658" w14:textId="25A0CE3B" w:rsidR="00DD5B72" w:rsidRDefault="00DD5B72">
      <w:pPr>
        <w:pStyle w:val="CommentText"/>
      </w:pPr>
      <w:r>
        <w:rPr>
          <w:rStyle w:val="CommentReference"/>
        </w:rPr>
        <w:annotationRef/>
      </w:r>
      <w:r w:rsidR="00A83745">
        <w:t>Do</w:t>
      </w:r>
      <w:r>
        <w:t xml:space="preserve"> the “low” and “high” </w:t>
      </w:r>
      <w:r w:rsidR="00A83745">
        <w:t xml:space="preserve">need to be larger? Are other things ok sized now? </w:t>
      </w:r>
    </w:p>
  </w:comment>
  <w:comment w:id="1752" w:author="Catie Brown" w:date="2020-02-04T10:19:00Z" w:initials="CB">
    <w:p w14:paraId="570249DB" w14:textId="2EAE9A82" w:rsidR="00DD5B72" w:rsidRDefault="00DD5B72">
      <w:pPr>
        <w:pStyle w:val="CommentText"/>
      </w:pPr>
      <w:r>
        <w:rPr>
          <w:rStyle w:val="CommentReference"/>
        </w:rPr>
        <w:annotationRef/>
      </w:r>
      <w:r>
        <w:t xml:space="preserve">Describe what is significantly different in the graph. </w:t>
      </w:r>
    </w:p>
  </w:comment>
  <w:comment w:id="1753" w:author="Maital Neta [2]" w:date="2020-02-05T09:44:00Z" w:initials="MN">
    <w:p w14:paraId="183A6E79" w14:textId="211CE584" w:rsidR="00DD5B72" w:rsidRDefault="00DD5B72">
      <w:pPr>
        <w:pStyle w:val="CommentText"/>
      </w:pPr>
      <w:r>
        <w:rPr>
          <w:rStyle w:val="CommentReference"/>
        </w:rPr>
        <w:annotationRef/>
      </w:r>
      <w:r>
        <w:t>Yes, please.</w:t>
      </w:r>
    </w:p>
  </w:comment>
  <w:comment w:id="1770" w:author="Maital Neta [2]" w:date="2020-02-05T10:18:00Z" w:initials="MN">
    <w:p w14:paraId="0B85817C" w14:textId="6248D387" w:rsidR="00DD5B72" w:rsidRDefault="00DD5B72">
      <w:pPr>
        <w:pStyle w:val="CommentText"/>
      </w:pPr>
      <w:r>
        <w:rPr>
          <w:rStyle w:val="CommentReference"/>
        </w:rPr>
        <w:annotationRef/>
      </w:r>
      <w:r>
        <w:t>OK, would have predicted this, but it’s a trend? With p=.005??</w:t>
      </w:r>
    </w:p>
  </w:comment>
  <w:comment w:id="1772" w:author="Maital Neta [2]" w:date="2020-02-05T10:19:00Z" w:initials="MN">
    <w:p w14:paraId="1ADE20DE" w14:textId="64CB10CC" w:rsidR="00DD5B72" w:rsidRDefault="00DD5B72">
      <w:pPr>
        <w:pStyle w:val="CommentText"/>
      </w:pPr>
      <w:r>
        <w:rPr>
          <w:rStyle w:val="CommentReference"/>
        </w:rPr>
        <w:annotationRef/>
      </w:r>
      <w:r>
        <w:t>WHAT?? This is super hard to digest. Instead of lsiting all significant or trending effects, focus on the ones you predicted and think are meaningful.</w:t>
      </w:r>
    </w:p>
  </w:comment>
  <w:comment w:id="1780" w:author="Maital Neta [2]" w:date="2020-02-21T11:26:00Z" w:initials="MN">
    <w:p w14:paraId="7DF429C3" w14:textId="3515510C" w:rsidR="00DD5B72" w:rsidRDefault="00DD5B72">
      <w:pPr>
        <w:pStyle w:val="CommentText"/>
      </w:pPr>
      <w:r>
        <w:rPr>
          <w:rStyle w:val="CommentReference"/>
        </w:rPr>
        <w:annotationRef/>
      </w:r>
      <w:r>
        <w:t>i.e., means this was the accuracy… so this was accuracy across all trials?</w:t>
      </w:r>
    </w:p>
  </w:comment>
  <w:comment w:id="1781" w:author="Nicholas Harp" w:date="2020-02-25T11:47:00Z" w:initials="NH">
    <w:p w14:paraId="29D0279E" w14:textId="6CAC0745" w:rsidR="00DD5B72" w:rsidRDefault="00DD5B72">
      <w:pPr>
        <w:pStyle w:val="CommentText"/>
      </w:pPr>
      <w:r>
        <w:rPr>
          <w:rStyle w:val="CommentReference"/>
        </w:rPr>
        <w:annotationRef/>
      </w:r>
      <w:r>
        <w:t>Yes</w:t>
      </w:r>
    </w:p>
  </w:comment>
  <w:comment w:id="1789" w:author="Maital Neta [2]" w:date="2020-02-21T11:32:00Z" w:initials="MN">
    <w:p w14:paraId="0E5A72FE" w14:textId="1707CA0B" w:rsidR="00DD5B72" w:rsidRDefault="00DD5B72">
      <w:pPr>
        <w:pStyle w:val="CommentText"/>
      </w:pPr>
      <w:r>
        <w:rPr>
          <w:rStyle w:val="CommentReference"/>
        </w:rPr>
        <w:annotationRef/>
      </w:r>
      <w:r>
        <w:t>Tried to streamline this a bit but check for accuracy</w:t>
      </w:r>
    </w:p>
  </w:comment>
  <w:comment w:id="1826" w:author="Maital Neta [2]" w:date="2020-02-21T11:34:00Z" w:initials="MN">
    <w:p w14:paraId="686D2DB6" w14:textId="3B1E10D2" w:rsidR="00DD5B72" w:rsidRDefault="00DD5B72">
      <w:pPr>
        <w:pStyle w:val="CommentText"/>
      </w:pPr>
      <w:r>
        <w:rPr>
          <w:rStyle w:val="CommentReference"/>
        </w:rPr>
        <w:annotationRef/>
      </w:r>
      <w:r>
        <w:t>Correct?</w:t>
      </w:r>
    </w:p>
  </w:comment>
  <w:comment w:id="1827" w:author="Nicholas Harp" w:date="2020-02-25T11:51:00Z" w:initials="NH">
    <w:p w14:paraId="2ED23FE7" w14:textId="54AB3023" w:rsidR="00DD5B72" w:rsidRDefault="00DD5B72">
      <w:pPr>
        <w:pStyle w:val="CommentText"/>
      </w:pPr>
      <w:r>
        <w:rPr>
          <w:rStyle w:val="CommentReference"/>
        </w:rPr>
        <w:annotationRef/>
      </w:r>
      <w:r>
        <w:t>Yes</w:t>
      </w:r>
    </w:p>
  </w:comment>
  <w:comment w:id="1945" w:author="Maital Neta [2]" w:date="2020-02-21T12:04:00Z" w:initials="MN">
    <w:p w14:paraId="1692D720" w14:textId="1FC87A27" w:rsidR="00DD5B72" w:rsidRDefault="00DD5B72">
      <w:pPr>
        <w:pStyle w:val="CommentText"/>
      </w:pPr>
      <w:r>
        <w:rPr>
          <w:rStyle w:val="CommentReference"/>
        </w:rPr>
        <w:annotationRef/>
      </w:r>
      <w:r>
        <w:t>Do you mean non-emotional? If not, I would remove the word “cognitive” bc that has been used to describe non-emotional load.</w:t>
      </w:r>
    </w:p>
  </w:comment>
  <w:comment w:id="1946" w:author="Nicholas Harp" w:date="2020-02-25T14:14:00Z" w:initials="NH">
    <w:p w14:paraId="2FC4E404" w14:textId="671A99E9" w:rsidR="00DD5B72" w:rsidRDefault="00DD5B72">
      <w:pPr>
        <w:pStyle w:val="CommentText"/>
      </w:pPr>
      <w:r>
        <w:rPr>
          <w:rStyle w:val="CommentReference"/>
        </w:rPr>
        <w:annotationRef/>
      </w:r>
      <w:r>
        <w:t xml:space="preserve">I think this is okay, it is a non-emotional load </w:t>
      </w:r>
      <w:r>
        <w:rPr>
          <w:noProof/>
        </w:rPr>
        <w:t>in the Lavie paper (number sequence)</w:t>
      </w:r>
    </w:p>
  </w:comment>
  <w:comment w:id="1944" w:author="Maital Neta [2]" w:date="2020-02-21T12:06:00Z" w:initials="MN">
    <w:p w14:paraId="67A5CBC0" w14:textId="5385A6EC" w:rsidR="00DD5B72" w:rsidRDefault="00DD5B72">
      <w:pPr>
        <w:pStyle w:val="CommentText"/>
      </w:pPr>
      <w:r>
        <w:rPr>
          <w:rStyle w:val="CommentReference"/>
        </w:rPr>
        <w:annotationRef/>
      </w:r>
      <w:r>
        <w:t>Yes, but we’re going to want to explain in the Disc somewhere why the stress effect was lower MD on negative trials and this was higher MD on negative trials. What’s the difference between stress and load that would result in opposite findings?</w:t>
      </w:r>
    </w:p>
  </w:comment>
  <w:comment w:id="2035" w:author="Maital Neta [2]" w:date="2020-02-21T12:12:00Z" w:initials="MN">
    <w:p w14:paraId="6EE158EF" w14:textId="2B37CC8E" w:rsidR="00DD5B72" w:rsidRDefault="00DD5B72">
      <w:pPr>
        <w:pStyle w:val="CommentText"/>
      </w:pPr>
      <w:r>
        <w:rPr>
          <w:rStyle w:val="CommentReference"/>
        </w:rPr>
        <w:annotationRef/>
      </w:r>
      <w:r>
        <w:t>Not sure what you’re trying to say here… I’m reading this as “emotional tasks required emotional processing” but seems way too trite.</w:t>
      </w:r>
    </w:p>
  </w:comment>
  <w:comment w:id="2036" w:author="Nicholas Harp" w:date="2020-02-27T08:56:00Z" w:initials="NH">
    <w:p w14:paraId="473AE3DF" w14:textId="14581A35" w:rsidR="00DD5B72" w:rsidRDefault="00DD5B72">
      <w:pPr>
        <w:pStyle w:val="CommentText"/>
      </w:pPr>
      <w:r>
        <w:rPr>
          <w:rStyle w:val="CommentReference"/>
        </w:rPr>
        <w:annotationRef/>
      </w:r>
      <w:r>
        <w:t xml:space="preserve">Not sure if this is better.. what do you think? </w:t>
      </w:r>
    </w:p>
  </w:comment>
  <w:comment w:id="2049" w:author="Maital Neta [2]" w:date="2020-02-21T12:16:00Z" w:initials="MN">
    <w:p w14:paraId="21FC7BF4" w14:textId="2EC94806" w:rsidR="00DD5B72" w:rsidRDefault="00DD5B72">
      <w:pPr>
        <w:pStyle w:val="CommentText"/>
      </w:pPr>
      <w:r>
        <w:rPr>
          <w:rStyle w:val="CommentReference"/>
        </w:rPr>
        <w:annotationRef/>
      </w:r>
      <w:r>
        <w:t>We need to talk about this “ACC” thing, I hate this label bc it is huge and represents a giant chunk of PFC and gets used in a TON of different contexts.</w:t>
      </w:r>
    </w:p>
  </w:comment>
  <w:comment w:id="2095" w:author="Nicholas Harp" w:date="2020-02-27T09:04:00Z" w:initials="NH">
    <w:p w14:paraId="17A8DCA4" w14:textId="7C631A53" w:rsidR="00DD5B72" w:rsidRDefault="00DD5B72">
      <w:pPr>
        <w:pStyle w:val="CommentText"/>
      </w:pPr>
      <w:r>
        <w:rPr>
          <w:rStyle w:val="CommentReference"/>
        </w:rPr>
        <w:annotationRef/>
      </w:r>
      <w:r>
        <w:t xml:space="preserve">Maybe “in more medial frontal regions”? rACC isn’t exactly vmPFC, but the non-emotional task recruited lateral regions of PFC, so maybe that distinction is helpful. </w:t>
      </w:r>
    </w:p>
  </w:comment>
  <w:comment w:id="2092" w:author="Maital Neta [2]" w:date="2020-02-21T12:25:00Z" w:initials="MN">
    <w:p w14:paraId="18DB0309" w14:textId="4D1ED836" w:rsidR="00DD5B72" w:rsidRDefault="00DD5B72">
      <w:pPr>
        <w:pStyle w:val="CommentText"/>
      </w:pPr>
      <w:r>
        <w:rPr>
          <w:rStyle w:val="CommentReference"/>
        </w:rPr>
        <w:annotationRef/>
      </w:r>
      <w:r>
        <w:t>Didn’t understand a lot of this, but am I saying the same thing you were? We may need to discuss.</w:t>
      </w:r>
    </w:p>
  </w:comment>
  <w:comment w:id="2160" w:author="Maital Neta [2]" w:date="2020-02-21T12:27:00Z" w:initials="MN">
    <w:p w14:paraId="55BA46D8" w14:textId="6B06B8DF" w:rsidR="00DD5B72" w:rsidRDefault="00DD5B72">
      <w:pPr>
        <w:pStyle w:val="CommentText"/>
      </w:pPr>
      <w:r>
        <w:rPr>
          <w:rStyle w:val="CommentReference"/>
        </w:rPr>
        <w:annotationRef/>
      </w:r>
      <w:r>
        <w:t>How do you still have content type in here? Please do a find and replace to remove all instances of it.</w:t>
      </w:r>
    </w:p>
  </w:comment>
  <w:comment w:id="2324" w:author="Maital Neta [2]" w:date="2020-02-21T12:34:00Z" w:initials="MN">
    <w:p w14:paraId="116D1087" w14:textId="5D169685" w:rsidR="00DD5B72" w:rsidRDefault="00DD5B72">
      <w:pPr>
        <w:pStyle w:val="CommentText"/>
      </w:pPr>
      <w:r>
        <w:rPr>
          <w:rStyle w:val="CommentReference"/>
        </w:rPr>
        <w:annotationRef/>
      </w:r>
      <w:r>
        <w:t>I like this, but let’s revisit once we see the previous paragraph.</w:t>
      </w:r>
    </w:p>
  </w:comment>
  <w:comment w:id="2325" w:author="Nicholas Harp" w:date="2020-02-26T11:45:00Z" w:initials="NH">
    <w:p w14:paraId="3936109A" w14:textId="3A15E30D" w:rsidR="00DD5B72" w:rsidRDefault="00DD5B72">
      <w:pPr>
        <w:pStyle w:val="CommentText"/>
      </w:pPr>
      <w:r>
        <w:rPr>
          <w:rStyle w:val="CommentReference"/>
        </w:rPr>
        <w:annotationRef/>
      </w:r>
      <w:r>
        <w:t>Tried to set this paragraph up w/ the previous.. what do you think?</w:t>
      </w:r>
    </w:p>
  </w:comment>
  <w:comment w:id="2327" w:author="Maital Neta [2]" w:date="2020-02-21T12:33:00Z" w:initials="MN">
    <w:p w14:paraId="26881E5D" w14:textId="7351C0C5" w:rsidR="00DD5B72" w:rsidRDefault="00DD5B72">
      <w:pPr>
        <w:pStyle w:val="CommentText"/>
      </w:pPr>
      <w:r>
        <w:rPr>
          <w:rStyle w:val="CommentReference"/>
        </w:rPr>
        <w:annotationRef/>
      </w:r>
      <w:r>
        <w:t>Another reason not to focus on ACC in the domain-specific section.</w:t>
      </w:r>
    </w:p>
  </w:comment>
  <w:comment w:id="2330" w:author="Maital Neta [2]" w:date="2020-02-05T10:06:00Z" w:initials="MN">
    <w:p w14:paraId="7B81301B" w14:textId="77777777" w:rsidR="00DD5B72" w:rsidRDefault="00DD5B72">
      <w:pPr>
        <w:pStyle w:val="CommentText"/>
      </w:pPr>
      <w:r>
        <w:rPr>
          <w:rStyle w:val="CommentReference"/>
        </w:rPr>
        <w:annotationRef/>
      </w:r>
      <w:r>
        <w:t>Mike suggested adding a limitation:</w:t>
      </w:r>
    </w:p>
    <w:p w14:paraId="744EDC32" w14:textId="77777777" w:rsidR="00DD5B72" w:rsidRDefault="00DD5B72">
      <w:pPr>
        <w:pStyle w:val="CommentText"/>
        <w:rPr>
          <w:rFonts w:ascii="Helvetica" w:hAnsi="Helvetica" w:cs="Helvetica"/>
          <w:color w:val="353535"/>
        </w:rPr>
      </w:pPr>
      <w:r>
        <w:rPr>
          <w:rFonts w:ascii="Helvetica" w:hAnsi="Helvetica" w:cs="Helvetica"/>
          <w:color w:val="353535"/>
        </w:rPr>
        <w:t>This task relies visual WM (and that it’s unclear how they are rehearsing the images for the WM task)…? Might be worth asking him for more clarification if needed.</w:t>
      </w:r>
    </w:p>
    <w:p w14:paraId="1CD1CF8F" w14:textId="77777777" w:rsidR="00DD5B72" w:rsidRDefault="00DD5B72">
      <w:pPr>
        <w:pStyle w:val="CommentText"/>
      </w:pPr>
    </w:p>
    <w:p w14:paraId="77E2A7E1" w14:textId="45F8E1EA" w:rsidR="00DD5B72" w:rsidRDefault="00DD5B72">
      <w:pPr>
        <w:pStyle w:val="CommentText"/>
      </w:pPr>
      <w:r>
        <w:t>Jef also suggested that maybe future work using eyetracking could determine what images ppl actually look at and for how long (during the load task) – can even do this trial-by-trial to compare with later surprise ratings.</w:t>
      </w:r>
    </w:p>
  </w:comment>
  <w:comment w:id="2532" w:author="Maital Neta [2]" w:date="2020-02-21T12:59:00Z" w:initials="MN">
    <w:p w14:paraId="4183D640" w14:textId="1D013334" w:rsidR="00DD5B72" w:rsidRDefault="00DD5B72">
      <w:pPr>
        <w:pStyle w:val="CommentText"/>
      </w:pPr>
      <w:r>
        <w:rPr>
          <w:rStyle w:val="CommentReference"/>
        </w:rPr>
        <w:annotationRef/>
      </w:r>
      <w:r>
        <w:t>Love this finish!</w:t>
      </w:r>
    </w:p>
  </w:comment>
  <w:comment w:id="2545" w:author="Maital Neta [2]" w:date="2020-02-21T11:48:00Z" w:initials="MN">
    <w:p w14:paraId="05ACAD74" w14:textId="69D9917C" w:rsidR="00DD5B72" w:rsidRDefault="00DD5B72">
      <w:pPr>
        <w:pStyle w:val="CommentText"/>
      </w:pPr>
      <w:r>
        <w:rPr>
          <w:rStyle w:val="CommentReference"/>
        </w:rPr>
        <w:annotationRef/>
      </w:r>
      <w:r>
        <w:t>I’ll explain this to you later in person.</w:t>
      </w:r>
    </w:p>
  </w:comment>
  <w:comment w:id="2553" w:author="Nicholas Harp" w:date="2020-02-06T14:27:00Z" w:initials="NH">
    <w:p w14:paraId="6C038524" w14:textId="347F5140" w:rsidR="00DD5B72" w:rsidRDefault="00DD5B72">
      <w:pPr>
        <w:pStyle w:val="CommentText"/>
      </w:pPr>
      <w:r>
        <w:rPr>
          <w:rStyle w:val="CommentReference"/>
        </w:rPr>
        <w:annotationRef/>
      </w:r>
      <w:r>
        <w:t xml:space="preserve">Initial?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41FBFAA" w15:done="0"/>
  <w15:commentEx w15:paraId="290E5470" w15:paraIdParent="441FBFAA" w15:done="0"/>
  <w15:commentEx w15:paraId="716537AF" w15:done="0"/>
  <w15:commentEx w15:paraId="10E51616" w15:paraIdParent="716537AF" w15:done="0"/>
  <w15:commentEx w15:paraId="47FFCC6C" w15:done="0"/>
  <w15:commentEx w15:paraId="3160125F" w15:done="0"/>
  <w15:commentEx w15:paraId="307B8FBC" w15:done="0"/>
  <w15:commentEx w15:paraId="0F45F52B" w15:done="0"/>
  <w15:commentEx w15:paraId="4DFF5EB6" w15:done="0"/>
  <w15:commentEx w15:paraId="253FA73C" w15:done="0"/>
  <w15:commentEx w15:paraId="6BF70F57" w15:paraIdParent="253FA73C" w15:done="0"/>
  <w15:commentEx w15:paraId="5B070930" w15:done="0"/>
  <w15:commentEx w15:paraId="5FA6E5B8" w15:done="0"/>
  <w15:commentEx w15:paraId="223A36D6" w15:done="0"/>
  <w15:commentEx w15:paraId="615F2C15" w15:paraIdParent="223A36D6" w15:done="0"/>
  <w15:commentEx w15:paraId="4996E756" w15:done="0"/>
  <w15:commentEx w15:paraId="74C26D87" w15:done="0"/>
  <w15:commentEx w15:paraId="3C1189BC" w15:done="0"/>
  <w15:commentEx w15:paraId="022D378E" w15:done="0"/>
  <w15:commentEx w15:paraId="2FDBC0E1" w15:done="0"/>
  <w15:commentEx w15:paraId="4289E190" w15:done="0"/>
  <w15:commentEx w15:paraId="04B933FA" w15:done="0"/>
  <w15:commentEx w15:paraId="1080826D" w15:done="0"/>
  <w15:commentEx w15:paraId="69299F96" w15:done="0"/>
  <w15:commentEx w15:paraId="1B6BAFEC" w15:paraIdParent="69299F96" w15:done="0"/>
  <w15:commentEx w15:paraId="5BF7400D" w15:paraIdParent="69299F96" w15:done="0"/>
  <w15:commentEx w15:paraId="5957DD81" w15:done="0"/>
  <w15:commentEx w15:paraId="6CDD67A2" w15:done="0"/>
  <w15:commentEx w15:paraId="326D6DC3" w15:done="0"/>
  <w15:commentEx w15:paraId="5A844446" w15:paraIdParent="326D6DC3" w15:done="0"/>
  <w15:commentEx w15:paraId="7AED0BFD" w15:done="0"/>
  <w15:commentEx w15:paraId="19B96F99" w15:done="0"/>
  <w15:commentEx w15:paraId="6C7090F1" w15:done="0"/>
  <w15:commentEx w15:paraId="70C22660" w15:done="0"/>
  <w15:commentEx w15:paraId="7840B852" w15:done="0"/>
  <w15:commentEx w15:paraId="60C6846D" w15:paraIdParent="7840B852" w15:done="0"/>
  <w15:commentEx w15:paraId="72764B8E" w15:done="0"/>
  <w15:commentEx w15:paraId="5E0209A1" w15:done="0"/>
  <w15:commentEx w15:paraId="4CA312CF" w15:paraIdParent="5E0209A1" w15:done="0"/>
  <w15:commentEx w15:paraId="28C670DD" w15:paraIdParent="5E0209A1" w15:done="0"/>
  <w15:commentEx w15:paraId="238111F2" w15:done="0"/>
  <w15:commentEx w15:paraId="40AACB73" w15:paraIdParent="238111F2" w15:done="0"/>
  <w15:commentEx w15:paraId="68921F2F" w15:paraIdParent="238111F2" w15:done="0"/>
  <w15:commentEx w15:paraId="292B2284" w15:done="0"/>
  <w15:commentEx w15:paraId="0F175139" w15:paraIdParent="292B2284" w15:done="0"/>
  <w15:commentEx w15:paraId="7579514F" w15:paraIdParent="292B2284" w15:done="0"/>
  <w15:commentEx w15:paraId="5B6F5BA4" w15:done="0"/>
  <w15:commentEx w15:paraId="5A1B83C2" w15:paraIdParent="5B6F5BA4" w15:done="0"/>
  <w15:commentEx w15:paraId="03B744C0" w15:done="0"/>
  <w15:commentEx w15:paraId="28D52D61" w15:paraIdParent="03B744C0" w15:done="0"/>
  <w15:commentEx w15:paraId="7EECA348" w15:done="0"/>
  <w15:commentEx w15:paraId="08500787" w15:done="0"/>
  <w15:commentEx w15:paraId="13C74DD9" w15:done="0"/>
  <w15:commentEx w15:paraId="48DD9F47" w15:paraIdParent="13C74DD9" w15:done="0"/>
  <w15:commentEx w15:paraId="36EB8A10" w15:paraIdParent="13C74DD9" w15:done="0"/>
  <w15:commentEx w15:paraId="0B718CF7" w15:paraIdParent="13C74DD9" w15:done="0"/>
  <w15:commentEx w15:paraId="02C25A8B" w15:done="0"/>
  <w15:commentEx w15:paraId="1205DB07" w15:paraIdParent="02C25A8B" w15:done="0"/>
  <w15:commentEx w15:paraId="63A9D9E8" w15:paraIdParent="02C25A8B" w15:done="0"/>
  <w15:commentEx w15:paraId="437FBBB5" w15:done="0"/>
  <w15:commentEx w15:paraId="11525E2C" w15:done="0"/>
  <w15:commentEx w15:paraId="0503C773" w15:paraIdParent="11525E2C" w15:done="0"/>
  <w15:commentEx w15:paraId="048C833E" w15:done="0"/>
  <w15:commentEx w15:paraId="2CA15907" w15:done="0"/>
  <w15:commentEx w15:paraId="4469B49F" w15:paraIdParent="2CA15907" w15:done="0"/>
  <w15:commentEx w15:paraId="0830A129" w15:done="0"/>
  <w15:commentEx w15:paraId="668C427E" w15:paraIdParent="0830A129" w15:done="0"/>
  <w15:commentEx w15:paraId="03F9B529" w15:done="0"/>
  <w15:commentEx w15:paraId="59FDF83A" w15:done="0"/>
  <w15:commentEx w15:paraId="7E155E64" w15:done="0"/>
  <w15:commentEx w15:paraId="2288C8BC" w15:done="0"/>
  <w15:commentEx w15:paraId="06BCD2FC" w15:done="0"/>
  <w15:commentEx w15:paraId="42A75AA2" w15:paraIdParent="06BCD2FC" w15:done="0"/>
  <w15:commentEx w15:paraId="614D0C19" w15:done="0"/>
  <w15:commentEx w15:paraId="57FC42E4" w15:done="0"/>
  <w15:commentEx w15:paraId="3809A0E4" w15:done="0"/>
  <w15:commentEx w15:paraId="541C62E6" w15:paraIdParent="3809A0E4" w15:done="0"/>
  <w15:commentEx w15:paraId="3902636C" w15:done="0"/>
  <w15:commentEx w15:paraId="7AA6A4DE" w15:done="0"/>
  <w15:commentEx w15:paraId="649A9A8A" w15:done="0"/>
  <w15:commentEx w15:paraId="1BD6250E" w15:done="0"/>
  <w15:commentEx w15:paraId="1F8C5FBC" w15:done="0"/>
  <w15:commentEx w15:paraId="02682453" w15:paraIdParent="1F8C5FBC" w15:done="0"/>
  <w15:commentEx w15:paraId="2C890A9A" w15:done="0"/>
  <w15:commentEx w15:paraId="66C017E7" w15:done="0"/>
  <w15:commentEx w15:paraId="313B1800" w15:done="0"/>
  <w15:commentEx w15:paraId="03198658" w15:done="0"/>
  <w15:commentEx w15:paraId="570249DB" w15:done="0"/>
  <w15:commentEx w15:paraId="183A6E79" w15:paraIdParent="570249DB" w15:done="0"/>
  <w15:commentEx w15:paraId="0B85817C" w15:done="0"/>
  <w15:commentEx w15:paraId="1ADE20DE" w15:done="0"/>
  <w15:commentEx w15:paraId="7DF429C3" w15:done="0"/>
  <w15:commentEx w15:paraId="29D0279E" w15:paraIdParent="7DF429C3" w15:done="0"/>
  <w15:commentEx w15:paraId="0E5A72FE" w15:done="0"/>
  <w15:commentEx w15:paraId="686D2DB6" w15:done="0"/>
  <w15:commentEx w15:paraId="2ED23FE7" w15:paraIdParent="686D2DB6" w15:done="0"/>
  <w15:commentEx w15:paraId="1692D720" w15:done="0"/>
  <w15:commentEx w15:paraId="2FC4E404" w15:paraIdParent="1692D720" w15:done="0"/>
  <w15:commentEx w15:paraId="67A5CBC0" w15:done="0"/>
  <w15:commentEx w15:paraId="6EE158EF" w15:done="0"/>
  <w15:commentEx w15:paraId="473AE3DF" w15:paraIdParent="6EE158EF" w15:done="0"/>
  <w15:commentEx w15:paraId="21FC7BF4" w15:done="0"/>
  <w15:commentEx w15:paraId="17A8DCA4" w15:done="0"/>
  <w15:commentEx w15:paraId="18DB0309" w15:done="0"/>
  <w15:commentEx w15:paraId="55BA46D8" w15:done="0"/>
  <w15:commentEx w15:paraId="116D1087" w15:done="0"/>
  <w15:commentEx w15:paraId="3936109A" w15:paraIdParent="116D1087" w15:done="0"/>
  <w15:commentEx w15:paraId="26881E5D" w15:done="0"/>
  <w15:commentEx w15:paraId="77E2A7E1" w15:done="0"/>
  <w15:commentEx w15:paraId="4183D640" w15:done="0"/>
  <w15:commentEx w15:paraId="05ACAD74" w15:done="0"/>
  <w15:commentEx w15:paraId="6C03852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41FBFAA" w16cid:durableId="21FDFCBF"/>
  <w16cid:commentId w16cid:paraId="290E5470" w16cid:durableId="22020DB8"/>
  <w16cid:commentId w16cid:paraId="716537AF" w16cid:durableId="21FA0BDA"/>
  <w16cid:commentId w16cid:paraId="10E51616" w16cid:durableId="22020DC0"/>
  <w16cid:commentId w16cid:paraId="47FFCC6C" w16cid:durableId="21F912EE"/>
  <w16cid:commentId w16cid:paraId="3160125F" w16cid:durableId="08AE6C41"/>
  <w16cid:commentId w16cid:paraId="307B8FBC" w16cid:durableId="21F66E6E"/>
  <w16cid:commentId w16cid:paraId="0F45F52B" w16cid:durableId="21F67085"/>
  <w16cid:commentId w16cid:paraId="4DFF5EB6" w16cid:durableId="21F9142E"/>
  <w16cid:commentId w16cid:paraId="253FA73C" w16cid:durableId="21F91E9E"/>
  <w16cid:commentId w16cid:paraId="6BF70F57" w16cid:durableId="2201E015"/>
  <w16cid:commentId w16cid:paraId="5B070930" w16cid:durableId="21F91F99"/>
  <w16cid:commentId w16cid:paraId="5FA6E5B8" w16cid:durableId="21F91FBD"/>
  <w16cid:commentId w16cid:paraId="223A36D6" w16cid:durableId="21F92114"/>
  <w16cid:commentId w16cid:paraId="615F2C15" w16cid:durableId="2201E0EE"/>
  <w16cid:commentId w16cid:paraId="4996E756" w16cid:durableId="21F9216D"/>
  <w16cid:commentId w16cid:paraId="74C26D87" w16cid:durableId="21EFC92E"/>
  <w16cid:commentId w16cid:paraId="3C1189BC" w16cid:durableId="21EFC95B"/>
  <w16cid:commentId w16cid:paraId="022D378E" w16cid:durableId="21F65325"/>
  <w16cid:commentId w16cid:paraId="2FDBC0E1" w16cid:durableId="21EFC9D7"/>
  <w16cid:commentId w16cid:paraId="4289E190" w16cid:durableId="21EFCA24"/>
  <w16cid:commentId w16cid:paraId="04B933FA" w16cid:durableId="21F653BA"/>
  <w16cid:commentId w16cid:paraId="1080826D" w16cid:durableId="21E5353A"/>
  <w16cid:commentId w16cid:paraId="69299F96" w16cid:durableId="21E3C731"/>
  <w16cid:commentId w16cid:paraId="1B6BAFEC" w16cid:durableId="21E5027C"/>
  <w16cid:commentId w16cid:paraId="5BF7400D" w16cid:durableId="21E518D4"/>
  <w16cid:commentId w16cid:paraId="5957DD81" w16cid:durableId="21E512AC"/>
  <w16cid:commentId w16cid:paraId="6CDD67A2" w16cid:durableId="21EFCFC2"/>
  <w16cid:commentId w16cid:paraId="326D6DC3" w16cid:durableId="21FA13C7"/>
  <w16cid:commentId w16cid:paraId="5A844446" w16cid:durableId="2200F5F4"/>
  <w16cid:commentId w16cid:paraId="7AED0BFD" w16cid:durableId="2202443A"/>
  <w16cid:commentId w16cid:paraId="19B96F99" w16cid:durableId="21EFD193"/>
  <w16cid:commentId w16cid:paraId="6C7090F1" w16cid:durableId="2201FC04"/>
  <w16cid:commentId w16cid:paraId="70C22660" w16cid:durableId="21F65492"/>
  <w16cid:commentId w16cid:paraId="7840B852" w16cid:durableId="21E653C4"/>
  <w16cid:commentId w16cid:paraId="60C6846D" w16cid:durableId="21E665BA"/>
  <w16cid:commentId w16cid:paraId="72764B8E" w16cid:durableId="21EFD21D"/>
  <w16cid:commentId w16cid:paraId="5E0209A1" w16cid:durableId="21E5131B"/>
  <w16cid:commentId w16cid:paraId="4CA312CF" w16cid:durableId="21E534BB"/>
  <w16cid:commentId w16cid:paraId="28C670DD" w16cid:durableId="21FA173C"/>
  <w16cid:commentId w16cid:paraId="238111F2" w16cid:durableId="21E51301"/>
  <w16cid:commentId w16cid:paraId="40AACB73" w16cid:durableId="21E53448"/>
  <w16cid:commentId w16cid:paraId="68921F2F" w16cid:durableId="21FA175E"/>
  <w16cid:commentId w16cid:paraId="292B2284" w16cid:durableId="21E3BE05"/>
  <w16cid:commentId w16cid:paraId="0F175139" w16cid:durableId="21E50C05"/>
  <w16cid:commentId w16cid:paraId="7579514F" w16cid:durableId="21EFB537"/>
  <w16cid:commentId w16cid:paraId="5B6F5BA4" w16cid:durableId="21FA2353"/>
  <w16cid:commentId w16cid:paraId="5A1B83C2" w16cid:durableId="21FA2352"/>
  <w16cid:commentId w16cid:paraId="03B744C0" w16cid:durableId="21FA23CD"/>
  <w16cid:commentId w16cid:paraId="28D52D61" w16cid:durableId="21FA23CC"/>
  <w16cid:commentId w16cid:paraId="7EECA348" w16cid:durableId="21FA25E9"/>
  <w16cid:commentId w16cid:paraId="08500787" w16cid:durableId="21E3BED4"/>
  <w16cid:commentId w16cid:paraId="13C74DD9" w16cid:durableId="21E3BF0F"/>
  <w16cid:commentId w16cid:paraId="48DD9F47" w16cid:durableId="21E69459"/>
  <w16cid:commentId w16cid:paraId="36EB8A10" w16cid:durableId="21FA271C"/>
  <w16cid:commentId w16cid:paraId="0B718CF7" w16cid:durableId="2200FC15"/>
  <w16cid:commentId w16cid:paraId="02C25A8B" w16cid:durableId="21E3BFE2"/>
  <w16cid:commentId w16cid:paraId="1205DB07" w16cid:durableId="21E50C59"/>
  <w16cid:commentId w16cid:paraId="63A9D9E8" w16cid:durableId="21E54670"/>
  <w16cid:commentId w16cid:paraId="437FBBB5" w16cid:durableId="21E7DADD"/>
  <w16cid:commentId w16cid:paraId="11525E2C" w16cid:durableId="21E3C047"/>
  <w16cid:commentId w16cid:paraId="0503C773" w16cid:durableId="21E50C78"/>
  <w16cid:commentId w16cid:paraId="048C833E" w16cid:durableId="2201FE9A"/>
  <w16cid:commentId w16cid:paraId="2CA15907" w16cid:durableId="21E3C0B2"/>
  <w16cid:commentId w16cid:paraId="4469B49F" w16cid:durableId="21E69DE5"/>
  <w16cid:commentId w16cid:paraId="0830A129" w16cid:durableId="21FA327F"/>
  <w16cid:commentId w16cid:paraId="668C427E" w16cid:durableId="21FE1B3D"/>
  <w16cid:commentId w16cid:paraId="03F9B529" w16cid:durableId="21FA32D3"/>
  <w16cid:commentId w16cid:paraId="59FDF83A" w16cid:durableId="2200D9C1"/>
  <w16cid:commentId w16cid:paraId="7E155E64" w16cid:durableId="21FA32F9"/>
  <w16cid:commentId w16cid:paraId="2288C8BC" w16cid:durableId="21E5174A"/>
  <w16cid:commentId w16cid:paraId="06BCD2FC" w16cid:durableId="21E511A1"/>
  <w16cid:commentId w16cid:paraId="42A75AA2" w16cid:durableId="21E7EA4D"/>
  <w16cid:commentId w16cid:paraId="614D0C19" w16cid:durableId="21FA36D5"/>
  <w16cid:commentId w16cid:paraId="57FC42E4" w16cid:durableId="21FA374E"/>
  <w16cid:commentId w16cid:paraId="3809A0E4" w16cid:durableId="21FA38A2"/>
  <w16cid:commentId w16cid:paraId="541C62E6" w16cid:durableId="21FF771F"/>
  <w16cid:commentId w16cid:paraId="3902636C" w16cid:durableId="21E513AD"/>
  <w16cid:commentId w16cid:paraId="7AA6A4DE" w16cid:durableId="21FA3909"/>
  <w16cid:commentId w16cid:paraId="649A9A8A" w16cid:durableId="21FA39FC"/>
  <w16cid:commentId w16cid:paraId="1BD6250E" w16cid:durableId="21FA3B46"/>
  <w16cid:commentId w16cid:paraId="1F8C5FBC" w16cid:durableId="21FA44D5"/>
  <w16cid:commentId w16cid:paraId="02682453" w16cid:durableId="21FF84BC"/>
  <w16cid:commentId w16cid:paraId="2C890A9A" w16cid:durableId="21E5145E"/>
  <w16cid:commentId w16cid:paraId="66C017E7" w16cid:durableId="21FA3CC3"/>
  <w16cid:commentId w16cid:paraId="313B1800" w16cid:durableId="2202243F"/>
  <w16cid:commentId w16cid:paraId="03198658" w16cid:durableId="21FFA843"/>
  <w16cid:commentId w16cid:paraId="570249DB" w16cid:durableId="21E3C3BE"/>
  <w16cid:commentId w16cid:paraId="183A6E79" w16cid:durableId="21E50CF3"/>
  <w16cid:commentId w16cid:paraId="0B85817C" w16cid:durableId="21FA3C1F"/>
  <w16cid:commentId w16cid:paraId="1ADE20DE" w16cid:durableId="21FA3C1E"/>
  <w16cid:commentId w16cid:paraId="7DF429C3" w16cid:durableId="21FA3D00"/>
  <w16cid:commentId w16cid:paraId="29D0279E" w16cid:durableId="21FF87C2"/>
  <w16cid:commentId w16cid:paraId="0E5A72FE" w16cid:durableId="21FA3E5D"/>
  <w16cid:commentId w16cid:paraId="686D2DB6" w16cid:durableId="21FA3ECB"/>
  <w16cid:commentId w16cid:paraId="2ED23FE7" w16cid:durableId="21FF88BD"/>
  <w16cid:commentId w16cid:paraId="1692D720" w16cid:durableId="21FA45CE"/>
  <w16cid:commentId w16cid:paraId="2FC4E404" w16cid:durableId="21FFAA45"/>
  <w16cid:commentId w16cid:paraId="67A5CBC0" w16cid:durableId="21FA4632"/>
  <w16cid:commentId w16cid:paraId="6EE158EF" w16cid:durableId="21FA479A"/>
  <w16cid:commentId w16cid:paraId="473AE3DF" w16cid:durableId="220202CC"/>
  <w16cid:commentId w16cid:paraId="21FC7BF4" w16cid:durableId="21FA4886"/>
  <w16cid:commentId w16cid:paraId="17A8DCA4" w16cid:durableId="22020489"/>
  <w16cid:commentId w16cid:paraId="18DB0309" w16cid:durableId="21FA4AAD"/>
  <w16cid:commentId w16cid:paraId="55BA46D8" w16cid:durableId="21FA4B3D"/>
  <w16cid:commentId w16cid:paraId="116D1087" w16cid:durableId="21FA4CD9"/>
  <w16cid:commentId w16cid:paraId="3936109A" w16cid:durableId="2200D8D7"/>
  <w16cid:commentId w16cid:paraId="26881E5D" w16cid:durableId="21FA4C9A"/>
  <w16cid:commentId w16cid:paraId="77E2A7E1" w16cid:durableId="21E51222"/>
  <w16cid:commentId w16cid:paraId="4183D640" w16cid:durableId="21FA52B6"/>
  <w16cid:commentId w16cid:paraId="05ACAD74" w16cid:durableId="21FA41F9"/>
  <w16cid:commentId w16cid:paraId="6C038524" w16cid:durableId="21E6A0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A8A548" w14:textId="77777777" w:rsidR="00745319" w:rsidRDefault="00745319">
      <w:pPr>
        <w:spacing w:after="0"/>
      </w:pPr>
      <w:r>
        <w:separator/>
      </w:r>
    </w:p>
  </w:endnote>
  <w:endnote w:type="continuationSeparator" w:id="0">
    <w:p w14:paraId="23DA2778" w14:textId="77777777" w:rsidR="00745319" w:rsidRDefault="0074531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Times">
    <w:panose1 w:val="00000500000000020000"/>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BC0E0E" w14:textId="77777777" w:rsidR="00745319" w:rsidRDefault="00745319">
      <w:r>
        <w:separator/>
      </w:r>
    </w:p>
  </w:footnote>
  <w:footnote w:type="continuationSeparator" w:id="0">
    <w:p w14:paraId="69EC04C0" w14:textId="77777777" w:rsidR="00745319" w:rsidRDefault="00745319">
      <w:r>
        <w:continuationSeparator/>
      </w:r>
    </w:p>
  </w:footnote>
  <w:footnote w:id="1">
    <w:p w14:paraId="5654FA58" w14:textId="4237BEB5" w:rsidR="00DD5B72" w:rsidDel="00132CBE" w:rsidRDefault="00DD5B72" w:rsidP="005E1C74">
      <w:pPr>
        <w:pStyle w:val="FootnoteText"/>
        <w:rPr>
          <w:del w:id="1011" w:author="Maital Neta [2]" w:date="2020-02-21T09:34:00Z"/>
        </w:rPr>
      </w:pPr>
      <w:del w:id="1012" w:author="Maital Neta [2]" w:date="2020-02-21T09:34:00Z">
        <w:r w:rsidRPr="00EA4775" w:rsidDel="00132CBE">
          <w:rPr>
            <w:rStyle w:val="FootnoteReference"/>
          </w:rPr>
          <w:footnoteRef/>
        </w:r>
        <w:r w:rsidDel="00132CBE">
          <w:delText xml:space="preserve"> Nineteen participants only completed 142 trials and fifteen completed 146 trials due to a programming error.</w:delText>
        </w:r>
      </w:del>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2298BB6"/>
    <w:multiLevelType w:val="multilevel"/>
    <w:tmpl w:val="80AA5C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9C56148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A3126B6A"/>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413CF14C"/>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26F02DE6"/>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22489044"/>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874AA4FA"/>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3126C8A8"/>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9AC861AA"/>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92F2DE44"/>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F2AA1BE2"/>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DCDED576"/>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3712DCA"/>
    <w:multiLevelType w:val="hybridMultilevel"/>
    <w:tmpl w:val="FAD69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0E1584"/>
    <w:multiLevelType w:val="hybridMultilevel"/>
    <w:tmpl w:val="E9D0537A"/>
    <w:lvl w:ilvl="0" w:tplc="55982F10">
      <w:start w:val="2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015CE3"/>
    <w:multiLevelType w:val="hybridMultilevel"/>
    <w:tmpl w:val="6FD49114"/>
    <w:lvl w:ilvl="0" w:tplc="F4DA0A38">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C1AE401"/>
    <w:multiLevelType w:val="multilevel"/>
    <w:tmpl w:val="6248D86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7" w15:restartNumberingAfterBreak="0">
    <w:nsid w:val="2CA916ED"/>
    <w:multiLevelType w:val="hybridMultilevel"/>
    <w:tmpl w:val="4A540BA4"/>
    <w:lvl w:ilvl="0" w:tplc="DE9A4A1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6120A54"/>
    <w:multiLevelType w:val="hybridMultilevel"/>
    <w:tmpl w:val="F3AA7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5062E72"/>
    <w:multiLevelType w:val="hybridMultilevel"/>
    <w:tmpl w:val="1E40BEF4"/>
    <w:lvl w:ilvl="0" w:tplc="4E4E7EB4">
      <w:numFmt w:val="bullet"/>
      <w:lvlText w:val=""/>
      <w:lvlJc w:val="left"/>
      <w:pPr>
        <w:ind w:left="1040" w:hanging="360"/>
      </w:pPr>
      <w:rPr>
        <w:rFonts w:ascii="Symbol" w:eastAsiaTheme="minorHAnsi" w:hAnsi="Symbol" w:cstheme="minorBidi" w:hint="default"/>
      </w:rPr>
    </w:lvl>
    <w:lvl w:ilvl="1" w:tplc="04090003">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6"/>
  </w:num>
  <w:num w:numId="14">
    <w:abstractNumId w:val="18"/>
  </w:num>
  <w:num w:numId="15">
    <w:abstractNumId w:val="15"/>
  </w:num>
  <w:num w:numId="16">
    <w:abstractNumId w:val="19"/>
  </w:num>
  <w:num w:numId="17">
    <w:abstractNumId w:val="17"/>
  </w:num>
  <w:num w:numId="18">
    <w:abstractNumId w:val="14"/>
  </w:num>
  <w:num w:numId="19">
    <w:abstractNumId w:val="12"/>
  </w:num>
  <w:num w:numId="20">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icholas Harp">
    <w15:presenceInfo w15:providerId="AD" w15:userId="S::nharp2@unl.edu::0acb0b50-4a5a-4bf8-b720-ebf3be175c05"/>
  </w15:person>
  <w15:person w15:author="Maital Neta">
    <w15:presenceInfo w15:providerId="None" w15:userId="Maital Neta"/>
  </w15:person>
  <w15:person w15:author="Maital Neta [2]">
    <w15:presenceInfo w15:providerId="AD" w15:userId="S::mneta2@unl.edu::7fc7367c-0387-4109-8a69-d963d5d8b754"/>
  </w15:person>
  <w15:person w15:author="Catie Brown">
    <w15:presenceInfo w15:providerId="AD" w15:userId="S::catherinebrown@huskers.unl.edu::58f290a5-4a2b-44c0-9da9-1d6b0df453f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embedSystemFonts/>
  <w:hideSpellingErrors/>
  <w:hideGrammatical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1DC9"/>
    <w:rsid w:val="00006C2E"/>
    <w:rsid w:val="00011C8B"/>
    <w:rsid w:val="00012343"/>
    <w:rsid w:val="00013C96"/>
    <w:rsid w:val="000173B8"/>
    <w:rsid w:val="00021129"/>
    <w:rsid w:val="0002268A"/>
    <w:rsid w:val="00022A70"/>
    <w:rsid w:val="00023423"/>
    <w:rsid w:val="00026506"/>
    <w:rsid w:val="00034AB1"/>
    <w:rsid w:val="00034C53"/>
    <w:rsid w:val="00040A7D"/>
    <w:rsid w:val="00042A20"/>
    <w:rsid w:val="00043BDD"/>
    <w:rsid w:val="0005047F"/>
    <w:rsid w:val="00051035"/>
    <w:rsid w:val="00052087"/>
    <w:rsid w:val="000563C5"/>
    <w:rsid w:val="000613DA"/>
    <w:rsid w:val="000701E1"/>
    <w:rsid w:val="0007037E"/>
    <w:rsid w:val="00073089"/>
    <w:rsid w:val="00074CC8"/>
    <w:rsid w:val="00074F6D"/>
    <w:rsid w:val="00077E1D"/>
    <w:rsid w:val="0008172A"/>
    <w:rsid w:val="0008256A"/>
    <w:rsid w:val="00082E8E"/>
    <w:rsid w:val="00083DD4"/>
    <w:rsid w:val="00083EDB"/>
    <w:rsid w:val="0009046B"/>
    <w:rsid w:val="00090A73"/>
    <w:rsid w:val="0009135D"/>
    <w:rsid w:val="00091E3F"/>
    <w:rsid w:val="00093C32"/>
    <w:rsid w:val="00093D44"/>
    <w:rsid w:val="000941A1"/>
    <w:rsid w:val="000A04A3"/>
    <w:rsid w:val="000A0E84"/>
    <w:rsid w:val="000A1223"/>
    <w:rsid w:val="000A3CB1"/>
    <w:rsid w:val="000A4C06"/>
    <w:rsid w:val="000A4E98"/>
    <w:rsid w:val="000A526B"/>
    <w:rsid w:val="000A7245"/>
    <w:rsid w:val="000B34B6"/>
    <w:rsid w:val="000B40AE"/>
    <w:rsid w:val="000B5C6B"/>
    <w:rsid w:val="000B5F17"/>
    <w:rsid w:val="000C0996"/>
    <w:rsid w:val="000C1316"/>
    <w:rsid w:val="000C1B00"/>
    <w:rsid w:val="000C2B3C"/>
    <w:rsid w:val="000C2DC1"/>
    <w:rsid w:val="000C424B"/>
    <w:rsid w:val="000C6459"/>
    <w:rsid w:val="000C68B5"/>
    <w:rsid w:val="000C6B8C"/>
    <w:rsid w:val="000D11C1"/>
    <w:rsid w:val="000D126D"/>
    <w:rsid w:val="000D2199"/>
    <w:rsid w:val="000D21F2"/>
    <w:rsid w:val="000D6095"/>
    <w:rsid w:val="000E3146"/>
    <w:rsid w:val="000E41EE"/>
    <w:rsid w:val="000E4573"/>
    <w:rsid w:val="000E4A86"/>
    <w:rsid w:val="000E619C"/>
    <w:rsid w:val="000E7A10"/>
    <w:rsid w:val="000F0E50"/>
    <w:rsid w:val="000F0E9A"/>
    <w:rsid w:val="000F1230"/>
    <w:rsid w:val="000F2069"/>
    <w:rsid w:val="000F22D1"/>
    <w:rsid w:val="000F621C"/>
    <w:rsid w:val="00101E01"/>
    <w:rsid w:val="00103855"/>
    <w:rsid w:val="00105570"/>
    <w:rsid w:val="001064A1"/>
    <w:rsid w:val="001068F6"/>
    <w:rsid w:val="00110A99"/>
    <w:rsid w:val="00121BEA"/>
    <w:rsid w:val="00121DDA"/>
    <w:rsid w:val="00125A2F"/>
    <w:rsid w:val="001273AC"/>
    <w:rsid w:val="00127D61"/>
    <w:rsid w:val="00131DA9"/>
    <w:rsid w:val="00132515"/>
    <w:rsid w:val="00132CBE"/>
    <w:rsid w:val="001376C8"/>
    <w:rsid w:val="0014056B"/>
    <w:rsid w:val="001430E6"/>
    <w:rsid w:val="001443C8"/>
    <w:rsid w:val="001472AC"/>
    <w:rsid w:val="001506A7"/>
    <w:rsid w:val="001525E4"/>
    <w:rsid w:val="001532DB"/>
    <w:rsid w:val="0015548C"/>
    <w:rsid w:val="0015563F"/>
    <w:rsid w:val="00155F99"/>
    <w:rsid w:val="001623EF"/>
    <w:rsid w:val="001679AB"/>
    <w:rsid w:val="00170128"/>
    <w:rsid w:val="00172A38"/>
    <w:rsid w:val="00176D6A"/>
    <w:rsid w:val="00182E9F"/>
    <w:rsid w:val="00191073"/>
    <w:rsid w:val="00193F24"/>
    <w:rsid w:val="001953FA"/>
    <w:rsid w:val="00195DF1"/>
    <w:rsid w:val="00195F0F"/>
    <w:rsid w:val="001966D8"/>
    <w:rsid w:val="00196E80"/>
    <w:rsid w:val="001A0E00"/>
    <w:rsid w:val="001A1602"/>
    <w:rsid w:val="001A3D7B"/>
    <w:rsid w:val="001A4A31"/>
    <w:rsid w:val="001A4F88"/>
    <w:rsid w:val="001A6B64"/>
    <w:rsid w:val="001B3916"/>
    <w:rsid w:val="001B55B7"/>
    <w:rsid w:val="001B57C9"/>
    <w:rsid w:val="001B773B"/>
    <w:rsid w:val="001C09FE"/>
    <w:rsid w:val="001C2EA2"/>
    <w:rsid w:val="001C3B4D"/>
    <w:rsid w:val="001C3CD6"/>
    <w:rsid w:val="001C7D3A"/>
    <w:rsid w:val="001D3B70"/>
    <w:rsid w:val="001D52A1"/>
    <w:rsid w:val="001E7BC6"/>
    <w:rsid w:val="001F0827"/>
    <w:rsid w:val="001F5654"/>
    <w:rsid w:val="002016D2"/>
    <w:rsid w:val="002033C6"/>
    <w:rsid w:val="00203FC9"/>
    <w:rsid w:val="00210509"/>
    <w:rsid w:val="0021224E"/>
    <w:rsid w:val="0021341A"/>
    <w:rsid w:val="00214F14"/>
    <w:rsid w:val="00215A03"/>
    <w:rsid w:val="00216068"/>
    <w:rsid w:val="002169AF"/>
    <w:rsid w:val="00222302"/>
    <w:rsid w:val="00223C9C"/>
    <w:rsid w:val="00225B05"/>
    <w:rsid w:val="00227673"/>
    <w:rsid w:val="00230952"/>
    <w:rsid w:val="002324AB"/>
    <w:rsid w:val="002344B4"/>
    <w:rsid w:val="00234864"/>
    <w:rsid w:val="00234D75"/>
    <w:rsid w:val="00236E5E"/>
    <w:rsid w:val="00237743"/>
    <w:rsid w:val="00237F81"/>
    <w:rsid w:val="00242DF1"/>
    <w:rsid w:val="00244A02"/>
    <w:rsid w:val="00245AD9"/>
    <w:rsid w:val="002461C5"/>
    <w:rsid w:val="00250505"/>
    <w:rsid w:val="00251605"/>
    <w:rsid w:val="00253B39"/>
    <w:rsid w:val="002556AB"/>
    <w:rsid w:val="00255CF7"/>
    <w:rsid w:val="00257547"/>
    <w:rsid w:val="00262A33"/>
    <w:rsid w:val="002648E3"/>
    <w:rsid w:val="00265BC6"/>
    <w:rsid w:val="00272132"/>
    <w:rsid w:val="00277A19"/>
    <w:rsid w:val="00281E45"/>
    <w:rsid w:val="00284FBD"/>
    <w:rsid w:val="00285CB2"/>
    <w:rsid w:val="00290069"/>
    <w:rsid w:val="00292B13"/>
    <w:rsid w:val="00292C48"/>
    <w:rsid w:val="0029445C"/>
    <w:rsid w:val="002944DB"/>
    <w:rsid w:val="00296109"/>
    <w:rsid w:val="002A0B71"/>
    <w:rsid w:val="002A14E2"/>
    <w:rsid w:val="002A175A"/>
    <w:rsid w:val="002A2300"/>
    <w:rsid w:val="002A286A"/>
    <w:rsid w:val="002A40ED"/>
    <w:rsid w:val="002A5159"/>
    <w:rsid w:val="002B7177"/>
    <w:rsid w:val="002C0343"/>
    <w:rsid w:val="002D0958"/>
    <w:rsid w:val="002D1921"/>
    <w:rsid w:val="002D1E2F"/>
    <w:rsid w:val="002D3ECB"/>
    <w:rsid w:val="002D6F0B"/>
    <w:rsid w:val="002D756E"/>
    <w:rsid w:val="002E187D"/>
    <w:rsid w:val="002E1F6A"/>
    <w:rsid w:val="002E2DEE"/>
    <w:rsid w:val="002E461A"/>
    <w:rsid w:val="002E471A"/>
    <w:rsid w:val="002E5FD2"/>
    <w:rsid w:val="002E7333"/>
    <w:rsid w:val="003066A0"/>
    <w:rsid w:val="003069BB"/>
    <w:rsid w:val="00306A02"/>
    <w:rsid w:val="003119BB"/>
    <w:rsid w:val="00313B09"/>
    <w:rsid w:val="003160F8"/>
    <w:rsid w:val="003225B5"/>
    <w:rsid w:val="00322F93"/>
    <w:rsid w:val="00323759"/>
    <w:rsid w:val="00324684"/>
    <w:rsid w:val="003275B3"/>
    <w:rsid w:val="00330476"/>
    <w:rsid w:val="00331BE2"/>
    <w:rsid w:val="00332227"/>
    <w:rsid w:val="00334150"/>
    <w:rsid w:val="003342C3"/>
    <w:rsid w:val="00335706"/>
    <w:rsid w:val="0033729B"/>
    <w:rsid w:val="00340666"/>
    <w:rsid w:val="003436E8"/>
    <w:rsid w:val="003457CB"/>
    <w:rsid w:val="00345FE6"/>
    <w:rsid w:val="003461CE"/>
    <w:rsid w:val="003477BB"/>
    <w:rsid w:val="0035183E"/>
    <w:rsid w:val="00352D2B"/>
    <w:rsid w:val="00352DC8"/>
    <w:rsid w:val="0035400A"/>
    <w:rsid w:val="0035600B"/>
    <w:rsid w:val="00360408"/>
    <w:rsid w:val="00362A26"/>
    <w:rsid w:val="00372F44"/>
    <w:rsid w:val="0037699D"/>
    <w:rsid w:val="003774D8"/>
    <w:rsid w:val="003776C9"/>
    <w:rsid w:val="00380FF5"/>
    <w:rsid w:val="003821F1"/>
    <w:rsid w:val="00382CF3"/>
    <w:rsid w:val="0038357D"/>
    <w:rsid w:val="003841A0"/>
    <w:rsid w:val="00386B14"/>
    <w:rsid w:val="00390FA0"/>
    <w:rsid w:val="00391222"/>
    <w:rsid w:val="00396612"/>
    <w:rsid w:val="003976D7"/>
    <w:rsid w:val="003A18C5"/>
    <w:rsid w:val="003A6943"/>
    <w:rsid w:val="003B38C8"/>
    <w:rsid w:val="003B3951"/>
    <w:rsid w:val="003B43DF"/>
    <w:rsid w:val="003C0C0F"/>
    <w:rsid w:val="003C2774"/>
    <w:rsid w:val="003C2C94"/>
    <w:rsid w:val="003C3F99"/>
    <w:rsid w:val="003C5304"/>
    <w:rsid w:val="003C5C8C"/>
    <w:rsid w:val="003C758F"/>
    <w:rsid w:val="003C77D1"/>
    <w:rsid w:val="003D0976"/>
    <w:rsid w:val="003D1572"/>
    <w:rsid w:val="003D15D7"/>
    <w:rsid w:val="003D1C91"/>
    <w:rsid w:val="003D5CF5"/>
    <w:rsid w:val="003E0E80"/>
    <w:rsid w:val="003E28D3"/>
    <w:rsid w:val="003E2C2A"/>
    <w:rsid w:val="003E3E9D"/>
    <w:rsid w:val="003E7A83"/>
    <w:rsid w:val="003F0723"/>
    <w:rsid w:val="003F0B6E"/>
    <w:rsid w:val="003F14DC"/>
    <w:rsid w:val="003F26BA"/>
    <w:rsid w:val="003F50F6"/>
    <w:rsid w:val="003F58CB"/>
    <w:rsid w:val="003F71BB"/>
    <w:rsid w:val="003F7902"/>
    <w:rsid w:val="00407981"/>
    <w:rsid w:val="004106A7"/>
    <w:rsid w:val="00411C18"/>
    <w:rsid w:val="004129DE"/>
    <w:rsid w:val="004148BB"/>
    <w:rsid w:val="00415B25"/>
    <w:rsid w:val="00415B61"/>
    <w:rsid w:val="0041651A"/>
    <w:rsid w:val="00417EC6"/>
    <w:rsid w:val="00420F34"/>
    <w:rsid w:val="0042145F"/>
    <w:rsid w:val="00423EB3"/>
    <w:rsid w:val="00424CDA"/>
    <w:rsid w:val="00426CAB"/>
    <w:rsid w:val="00427CA9"/>
    <w:rsid w:val="004326A2"/>
    <w:rsid w:val="00433BF7"/>
    <w:rsid w:val="00436BF2"/>
    <w:rsid w:val="004379CF"/>
    <w:rsid w:val="00440BE5"/>
    <w:rsid w:val="00440D03"/>
    <w:rsid w:val="004417F3"/>
    <w:rsid w:val="0044311A"/>
    <w:rsid w:val="00443B0B"/>
    <w:rsid w:val="00453612"/>
    <w:rsid w:val="0045379E"/>
    <w:rsid w:val="004559A1"/>
    <w:rsid w:val="004565D0"/>
    <w:rsid w:val="00457FDA"/>
    <w:rsid w:val="004607FB"/>
    <w:rsid w:val="00461035"/>
    <w:rsid w:val="00461B2D"/>
    <w:rsid w:val="00461D6D"/>
    <w:rsid w:val="0046304E"/>
    <w:rsid w:val="004636C0"/>
    <w:rsid w:val="00464D36"/>
    <w:rsid w:val="004701F0"/>
    <w:rsid w:val="004755FC"/>
    <w:rsid w:val="00475D54"/>
    <w:rsid w:val="00476D06"/>
    <w:rsid w:val="00480CB2"/>
    <w:rsid w:val="00481559"/>
    <w:rsid w:val="004843E1"/>
    <w:rsid w:val="00484D36"/>
    <w:rsid w:val="00485591"/>
    <w:rsid w:val="00492C0E"/>
    <w:rsid w:val="00492D0C"/>
    <w:rsid w:val="00492EE5"/>
    <w:rsid w:val="004963AE"/>
    <w:rsid w:val="004A5264"/>
    <w:rsid w:val="004A6EE2"/>
    <w:rsid w:val="004B0989"/>
    <w:rsid w:val="004B3FBE"/>
    <w:rsid w:val="004B59AD"/>
    <w:rsid w:val="004B727C"/>
    <w:rsid w:val="004B75A0"/>
    <w:rsid w:val="004C40A6"/>
    <w:rsid w:val="004C565B"/>
    <w:rsid w:val="004C601E"/>
    <w:rsid w:val="004C68F1"/>
    <w:rsid w:val="004C7F41"/>
    <w:rsid w:val="004D1425"/>
    <w:rsid w:val="004D1CD5"/>
    <w:rsid w:val="004D2FFE"/>
    <w:rsid w:val="004D6273"/>
    <w:rsid w:val="004E0983"/>
    <w:rsid w:val="004E0BC4"/>
    <w:rsid w:val="004E29B3"/>
    <w:rsid w:val="004E2B53"/>
    <w:rsid w:val="004E39F9"/>
    <w:rsid w:val="004E54DF"/>
    <w:rsid w:val="004E7CE2"/>
    <w:rsid w:val="004F1119"/>
    <w:rsid w:val="004F3389"/>
    <w:rsid w:val="004F4854"/>
    <w:rsid w:val="00500E99"/>
    <w:rsid w:val="00501126"/>
    <w:rsid w:val="00504025"/>
    <w:rsid w:val="00504E6A"/>
    <w:rsid w:val="00510A6E"/>
    <w:rsid w:val="005121F1"/>
    <w:rsid w:val="00513245"/>
    <w:rsid w:val="00516D3D"/>
    <w:rsid w:val="00522573"/>
    <w:rsid w:val="005263A5"/>
    <w:rsid w:val="005265CC"/>
    <w:rsid w:val="00527045"/>
    <w:rsid w:val="00527B88"/>
    <w:rsid w:val="00534819"/>
    <w:rsid w:val="00536268"/>
    <w:rsid w:val="0055099A"/>
    <w:rsid w:val="005517FC"/>
    <w:rsid w:val="0055507E"/>
    <w:rsid w:val="00555744"/>
    <w:rsid w:val="005608CD"/>
    <w:rsid w:val="00564AC9"/>
    <w:rsid w:val="00567866"/>
    <w:rsid w:val="00572BAD"/>
    <w:rsid w:val="00575DAF"/>
    <w:rsid w:val="00576BC0"/>
    <w:rsid w:val="0058193B"/>
    <w:rsid w:val="00581F99"/>
    <w:rsid w:val="0058292A"/>
    <w:rsid w:val="0058391B"/>
    <w:rsid w:val="00584485"/>
    <w:rsid w:val="00584C4A"/>
    <w:rsid w:val="00585441"/>
    <w:rsid w:val="00590D07"/>
    <w:rsid w:val="00593398"/>
    <w:rsid w:val="0059347F"/>
    <w:rsid w:val="00593803"/>
    <w:rsid w:val="005960C0"/>
    <w:rsid w:val="00597688"/>
    <w:rsid w:val="00597B58"/>
    <w:rsid w:val="005A1954"/>
    <w:rsid w:val="005A1F38"/>
    <w:rsid w:val="005A539B"/>
    <w:rsid w:val="005B0D99"/>
    <w:rsid w:val="005B1A05"/>
    <w:rsid w:val="005B7BEC"/>
    <w:rsid w:val="005D40D8"/>
    <w:rsid w:val="005D683A"/>
    <w:rsid w:val="005E0250"/>
    <w:rsid w:val="005E0CC2"/>
    <w:rsid w:val="005E1C74"/>
    <w:rsid w:val="005E34CE"/>
    <w:rsid w:val="005E4EC3"/>
    <w:rsid w:val="005F09AD"/>
    <w:rsid w:val="005F170A"/>
    <w:rsid w:val="005F1A12"/>
    <w:rsid w:val="005F213E"/>
    <w:rsid w:val="005F258F"/>
    <w:rsid w:val="005F2DED"/>
    <w:rsid w:val="005F7D92"/>
    <w:rsid w:val="005F7EED"/>
    <w:rsid w:val="00600BAE"/>
    <w:rsid w:val="00601563"/>
    <w:rsid w:val="00602B4F"/>
    <w:rsid w:val="006043AC"/>
    <w:rsid w:val="0060681A"/>
    <w:rsid w:val="00616457"/>
    <w:rsid w:val="00616F23"/>
    <w:rsid w:val="00617055"/>
    <w:rsid w:val="00624D49"/>
    <w:rsid w:val="00632B74"/>
    <w:rsid w:val="00634499"/>
    <w:rsid w:val="0063711E"/>
    <w:rsid w:val="00640C23"/>
    <w:rsid w:val="00647C1C"/>
    <w:rsid w:val="00650E74"/>
    <w:rsid w:val="006532D4"/>
    <w:rsid w:val="0065635E"/>
    <w:rsid w:val="00660BFF"/>
    <w:rsid w:val="00660C31"/>
    <w:rsid w:val="006679E4"/>
    <w:rsid w:val="0067362A"/>
    <w:rsid w:val="00673A84"/>
    <w:rsid w:val="00673C33"/>
    <w:rsid w:val="00674517"/>
    <w:rsid w:val="006862CB"/>
    <w:rsid w:val="00687BD2"/>
    <w:rsid w:val="00690B13"/>
    <w:rsid w:val="00690FFF"/>
    <w:rsid w:val="00691BCD"/>
    <w:rsid w:val="00692AAF"/>
    <w:rsid w:val="0069328B"/>
    <w:rsid w:val="006936B9"/>
    <w:rsid w:val="006A427C"/>
    <w:rsid w:val="006A508D"/>
    <w:rsid w:val="006A61A5"/>
    <w:rsid w:val="006A716B"/>
    <w:rsid w:val="006B0B39"/>
    <w:rsid w:val="006B2AB8"/>
    <w:rsid w:val="006B67AE"/>
    <w:rsid w:val="006C34F3"/>
    <w:rsid w:val="006C37B2"/>
    <w:rsid w:val="006C39E1"/>
    <w:rsid w:val="006C59A0"/>
    <w:rsid w:val="006D050C"/>
    <w:rsid w:val="006D0B82"/>
    <w:rsid w:val="006D456D"/>
    <w:rsid w:val="006D7820"/>
    <w:rsid w:val="006D78F6"/>
    <w:rsid w:val="006E0EF4"/>
    <w:rsid w:val="006E1512"/>
    <w:rsid w:val="006E1B24"/>
    <w:rsid w:val="006E4AE6"/>
    <w:rsid w:val="006E5902"/>
    <w:rsid w:val="006E7AAF"/>
    <w:rsid w:val="006F0524"/>
    <w:rsid w:val="006F1183"/>
    <w:rsid w:val="006F3918"/>
    <w:rsid w:val="006F4036"/>
    <w:rsid w:val="006F48EB"/>
    <w:rsid w:val="006F4D6C"/>
    <w:rsid w:val="00701B69"/>
    <w:rsid w:val="007028B1"/>
    <w:rsid w:val="00704CDD"/>
    <w:rsid w:val="00706C8A"/>
    <w:rsid w:val="00707A9F"/>
    <w:rsid w:val="00711652"/>
    <w:rsid w:val="007121A3"/>
    <w:rsid w:val="007162F4"/>
    <w:rsid w:val="007173DD"/>
    <w:rsid w:val="00717A6E"/>
    <w:rsid w:val="00721F5F"/>
    <w:rsid w:val="007235A7"/>
    <w:rsid w:val="007240C0"/>
    <w:rsid w:val="007257A1"/>
    <w:rsid w:val="007314D7"/>
    <w:rsid w:val="00741A67"/>
    <w:rsid w:val="00741ADB"/>
    <w:rsid w:val="00741BF7"/>
    <w:rsid w:val="00745319"/>
    <w:rsid w:val="007464E1"/>
    <w:rsid w:val="00746FB3"/>
    <w:rsid w:val="00747239"/>
    <w:rsid w:val="007477B7"/>
    <w:rsid w:val="00747E36"/>
    <w:rsid w:val="00753603"/>
    <w:rsid w:val="00754482"/>
    <w:rsid w:val="00755497"/>
    <w:rsid w:val="007574F2"/>
    <w:rsid w:val="0076236C"/>
    <w:rsid w:val="00765CC1"/>
    <w:rsid w:val="007673AC"/>
    <w:rsid w:val="00767823"/>
    <w:rsid w:val="0077041B"/>
    <w:rsid w:val="00772895"/>
    <w:rsid w:val="00776B31"/>
    <w:rsid w:val="00783064"/>
    <w:rsid w:val="00783100"/>
    <w:rsid w:val="00784D58"/>
    <w:rsid w:val="00784E2F"/>
    <w:rsid w:val="00786033"/>
    <w:rsid w:val="00786569"/>
    <w:rsid w:val="00787A6E"/>
    <w:rsid w:val="0079044A"/>
    <w:rsid w:val="00795F94"/>
    <w:rsid w:val="007A12CB"/>
    <w:rsid w:val="007A1E38"/>
    <w:rsid w:val="007B0235"/>
    <w:rsid w:val="007B37B1"/>
    <w:rsid w:val="007D11FD"/>
    <w:rsid w:val="007D2F91"/>
    <w:rsid w:val="007D376D"/>
    <w:rsid w:val="007E06B1"/>
    <w:rsid w:val="007E1D2B"/>
    <w:rsid w:val="007E25FA"/>
    <w:rsid w:val="007E2987"/>
    <w:rsid w:val="007E7428"/>
    <w:rsid w:val="007F3164"/>
    <w:rsid w:val="007F4D76"/>
    <w:rsid w:val="007F5E4E"/>
    <w:rsid w:val="0080014E"/>
    <w:rsid w:val="00801D0F"/>
    <w:rsid w:val="00803290"/>
    <w:rsid w:val="008034A2"/>
    <w:rsid w:val="00803BA6"/>
    <w:rsid w:val="00803CAF"/>
    <w:rsid w:val="0080431D"/>
    <w:rsid w:val="00805D51"/>
    <w:rsid w:val="00806FAA"/>
    <w:rsid w:val="00811A9F"/>
    <w:rsid w:val="00811FC5"/>
    <w:rsid w:val="0081299C"/>
    <w:rsid w:val="0081414C"/>
    <w:rsid w:val="008145A7"/>
    <w:rsid w:val="00817CAC"/>
    <w:rsid w:val="00820EDB"/>
    <w:rsid w:val="00826F62"/>
    <w:rsid w:val="00827CFD"/>
    <w:rsid w:val="00830FF6"/>
    <w:rsid w:val="00831FFA"/>
    <w:rsid w:val="0083247A"/>
    <w:rsid w:val="008420AB"/>
    <w:rsid w:val="008426F4"/>
    <w:rsid w:val="00843E6B"/>
    <w:rsid w:val="00845388"/>
    <w:rsid w:val="0084621F"/>
    <w:rsid w:val="0084733E"/>
    <w:rsid w:val="00850363"/>
    <w:rsid w:val="008565B3"/>
    <w:rsid w:val="00861389"/>
    <w:rsid w:val="008640AF"/>
    <w:rsid w:val="008663D5"/>
    <w:rsid w:val="00873D74"/>
    <w:rsid w:val="008759B3"/>
    <w:rsid w:val="00876084"/>
    <w:rsid w:val="00883A9D"/>
    <w:rsid w:val="00883F28"/>
    <w:rsid w:val="0088513E"/>
    <w:rsid w:val="00887C81"/>
    <w:rsid w:val="00890073"/>
    <w:rsid w:val="008904DD"/>
    <w:rsid w:val="008940B2"/>
    <w:rsid w:val="00895930"/>
    <w:rsid w:val="008A5609"/>
    <w:rsid w:val="008A6408"/>
    <w:rsid w:val="008B17A9"/>
    <w:rsid w:val="008B191D"/>
    <w:rsid w:val="008B7CD3"/>
    <w:rsid w:val="008B7F1B"/>
    <w:rsid w:val="008C18EA"/>
    <w:rsid w:val="008C340A"/>
    <w:rsid w:val="008D1F3C"/>
    <w:rsid w:val="008D29C2"/>
    <w:rsid w:val="008D44FD"/>
    <w:rsid w:val="008D6863"/>
    <w:rsid w:val="008E0CA2"/>
    <w:rsid w:val="008E3B33"/>
    <w:rsid w:val="008E3E2B"/>
    <w:rsid w:val="008F0D25"/>
    <w:rsid w:val="008F2E77"/>
    <w:rsid w:val="008F33CF"/>
    <w:rsid w:val="008F6986"/>
    <w:rsid w:val="00904A63"/>
    <w:rsid w:val="00905E57"/>
    <w:rsid w:val="009061F7"/>
    <w:rsid w:val="00915B97"/>
    <w:rsid w:val="0091768D"/>
    <w:rsid w:val="0092534D"/>
    <w:rsid w:val="009258F3"/>
    <w:rsid w:val="00930C73"/>
    <w:rsid w:val="009342C6"/>
    <w:rsid w:val="00935AA3"/>
    <w:rsid w:val="0093790E"/>
    <w:rsid w:val="00944B59"/>
    <w:rsid w:val="00946433"/>
    <w:rsid w:val="00946C79"/>
    <w:rsid w:val="00946C93"/>
    <w:rsid w:val="00950241"/>
    <w:rsid w:val="009506D6"/>
    <w:rsid w:val="009541CD"/>
    <w:rsid w:val="0095438C"/>
    <w:rsid w:val="009617E9"/>
    <w:rsid w:val="00961CB1"/>
    <w:rsid w:val="00967F7E"/>
    <w:rsid w:val="00972E01"/>
    <w:rsid w:val="009734C4"/>
    <w:rsid w:val="0097493D"/>
    <w:rsid w:val="00977B07"/>
    <w:rsid w:val="0099229E"/>
    <w:rsid w:val="00992AC3"/>
    <w:rsid w:val="009A16DD"/>
    <w:rsid w:val="009A6AAC"/>
    <w:rsid w:val="009A6C6F"/>
    <w:rsid w:val="009B1784"/>
    <w:rsid w:val="009B2DE8"/>
    <w:rsid w:val="009B6ED5"/>
    <w:rsid w:val="009B71EF"/>
    <w:rsid w:val="009C1295"/>
    <w:rsid w:val="009C4783"/>
    <w:rsid w:val="009C5C7E"/>
    <w:rsid w:val="009C683E"/>
    <w:rsid w:val="009D31EC"/>
    <w:rsid w:val="009D4D45"/>
    <w:rsid w:val="009D6D9E"/>
    <w:rsid w:val="009D7947"/>
    <w:rsid w:val="009E0BD1"/>
    <w:rsid w:val="009E0DB7"/>
    <w:rsid w:val="009E5E02"/>
    <w:rsid w:val="009E65BE"/>
    <w:rsid w:val="009E773C"/>
    <w:rsid w:val="009F2306"/>
    <w:rsid w:val="009F4FB6"/>
    <w:rsid w:val="009F5DE5"/>
    <w:rsid w:val="009F5F90"/>
    <w:rsid w:val="009F5FCE"/>
    <w:rsid w:val="00A01639"/>
    <w:rsid w:val="00A036D6"/>
    <w:rsid w:val="00A0416B"/>
    <w:rsid w:val="00A06813"/>
    <w:rsid w:val="00A11434"/>
    <w:rsid w:val="00A20C66"/>
    <w:rsid w:val="00A23E8B"/>
    <w:rsid w:val="00A369CC"/>
    <w:rsid w:val="00A3787E"/>
    <w:rsid w:val="00A46C0B"/>
    <w:rsid w:val="00A47DE8"/>
    <w:rsid w:val="00A5189D"/>
    <w:rsid w:val="00A57A3B"/>
    <w:rsid w:val="00A57D57"/>
    <w:rsid w:val="00A61A14"/>
    <w:rsid w:val="00A6447A"/>
    <w:rsid w:val="00A64CD0"/>
    <w:rsid w:val="00A668D6"/>
    <w:rsid w:val="00A67B93"/>
    <w:rsid w:val="00A715CB"/>
    <w:rsid w:val="00A80D20"/>
    <w:rsid w:val="00A80F28"/>
    <w:rsid w:val="00A81CFA"/>
    <w:rsid w:val="00A83745"/>
    <w:rsid w:val="00A85AA4"/>
    <w:rsid w:val="00A86C7E"/>
    <w:rsid w:val="00A90D76"/>
    <w:rsid w:val="00A936BB"/>
    <w:rsid w:val="00A956A2"/>
    <w:rsid w:val="00A9633D"/>
    <w:rsid w:val="00AA1866"/>
    <w:rsid w:val="00AA7952"/>
    <w:rsid w:val="00AB0C04"/>
    <w:rsid w:val="00AB1837"/>
    <w:rsid w:val="00AB4C72"/>
    <w:rsid w:val="00AB6AF4"/>
    <w:rsid w:val="00AC1068"/>
    <w:rsid w:val="00AC210E"/>
    <w:rsid w:val="00AC366F"/>
    <w:rsid w:val="00AC5AB6"/>
    <w:rsid w:val="00AC5E79"/>
    <w:rsid w:val="00AC786D"/>
    <w:rsid w:val="00AD4596"/>
    <w:rsid w:val="00AD4C36"/>
    <w:rsid w:val="00AE0F60"/>
    <w:rsid w:val="00AE153F"/>
    <w:rsid w:val="00AE43BF"/>
    <w:rsid w:val="00AE4ABA"/>
    <w:rsid w:val="00AE4D59"/>
    <w:rsid w:val="00AE5840"/>
    <w:rsid w:val="00AE649F"/>
    <w:rsid w:val="00AE6EAB"/>
    <w:rsid w:val="00AE7768"/>
    <w:rsid w:val="00AF27E9"/>
    <w:rsid w:val="00AF3320"/>
    <w:rsid w:val="00AF482C"/>
    <w:rsid w:val="00B01D95"/>
    <w:rsid w:val="00B05881"/>
    <w:rsid w:val="00B0744B"/>
    <w:rsid w:val="00B07907"/>
    <w:rsid w:val="00B139E5"/>
    <w:rsid w:val="00B150A8"/>
    <w:rsid w:val="00B233D2"/>
    <w:rsid w:val="00B2503A"/>
    <w:rsid w:val="00B2555B"/>
    <w:rsid w:val="00B25EE8"/>
    <w:rsid w:val="00B32339"/>
    <w:rsid w:val="00B32C02"/>
    <w:rsid w:val="00B3642F"/>
    <w:rsid w:val="00B369F4"/>
    <w:rsid w:val="00B377E9"/>
    <w:rsid w:val="00B40E15"/>
    <w:rsid w:val="00B42EAD"/>
    <w:rsid w:val="00B4384D"/>
    <w:rsid w:val="00B43D12"/>
    <w:rsid w:val="00B501EF"/>
    <w:rsid w:val="00B50383"/>
    <w:rsid w:val="00B53EF7"/>
    <w:rsid w:val="00B55AA2"/>
    <w:rsid w:val="00B6132D"/>
    <w:rsid w:val="00B62BF5"/>
    <w:rsid w:val="00B63492"/>
    <w:rsid w:val="00B65AD5"/>
    <w:rsid w:val="00B65D9D"/>
    <w:rsid w:val="00B67292"/>
    <w:rsid w:val="00B73252"/>
    <w:rsid w:val="00B73BF9"/>
    <w:rsid w:val="00B77695"/>
    <w:rsid w:val="00B86B75"/>
    <w:rsid w:val="00B87E48"/>
    <w:rsid w:val="00B91786"/>
    <w:rsid w:val="00B952BD"/>
    <w:rsid w:val="00B974BE"/>
    <w:rsid w:val="00BA4D51"/>
    <w:rsid w:val="00BA4DE5"/>
    <w:rsid w:val="00BA6E38"/>
    <w:rsid w:val="00BA7EFC"/>
    <w:rsid w:val="00BB07C2"/>
    <w:rsid w:val="00BB0D1C"/>
    <w:rsid w:val="00BB34ED"/>
    <w:rsid w:val="00BB6DC0"/>
    <w:rsid w:val="00BB78B7"/>
    <w:rsid w:val="00BC13A6"/>
    <w:rsid w:val="00BC3A5F"/>
    <w:rsid w:val="00BC48D5"/>
    <w:rsid w:val="00BC4F67"/>
    <w:rsid w:val="00BC6B74"/>
    <w:rsid w:val="00BD23E1"/>
    <w:rsid w:val="00BD3DC6"/>
    <w:rsid w:val="00BF1875"/>
    <w:rsid w:val="00BF3425"/>
    <w:rsid w:val="00BF68F2"/>
    <w:rsid w:val="00BF6919"/>
    <w:rsid w:val="00C0120D"/>
    <w:rsid w:val="00C059E6"/>
    <w:rsid w:val="00C10CBB"/>
    <w:rsid w:val="00C1369D"/>
    <w:rsid w:val="00C15927"/>
    <w:rsid w:val="00C25408"/>
    <w:rsid w:val="00C26A26"/>
    <w:rsid w:val="00C26EE5"/>
    <w:rsid w:val="00C27DCC"/>
    <w:rsid w:val="00C32B8F"/>
    <w:rsid w:val="00C35960"/>
    <w:rsid w:val="00C35C43"/>
    <w:rsid w:val="00C36279"/>
    <w:rsid w:val="00C45C4B"/>
    <w:rsid w:val="00C50F93"/>
    <w:rsid w:val="00C51652"/>
    <w:rsid w:val="00C52E47"/>
    <w:rsid w:val="00C5517C"/>
    <w:rsid w:val="00C55538"/>
    <w:rsid w:val="00C56AFB"/>
    <w:rsid w:val="00C619F8"/>
    <w:rsid w:val="00C673A2"/>
    <w:rsid w:val="00C67810"/>
    <w:rsid w:val="00C75F60"/>
    <w:rsid w:val="00C76151"/>
    <w:rsid w:val="00C7742D"/>
    <w:rsid w:val="00C83B2F"/>
    <w:rsid w:val="00C8444E"/>
    <w:rsid w:val="00C910FB"/>
    <w:rsid w:val="00C91892"/>
    <w:rsid w:val="00C94860"/>
    <w:rsid w:val="00C95E64"/>
    <w:rsid w:val="00C96C8F"/>
    <w:rsid w:val="00CA0600"/>
    <w:rsid w:val="00CA1813"/>
    <w:rsid w:val="00CA29AE"/>
    <w:rsid w:val="00CA3076"/>
    <w:rsid w:val="00CA5C28"/>
    <w:rsid w:val="00CA5C8A"/>
    <w:rsid w:val="00CB3404"/>
    <w:rsid w:val="00CB389A"/>
    <w:rsid w:val="00CB43C6"/>
    <w:rsid w:val="00CB52D2"/>
    <w:rsid w:val="00CB5639"/>
    <w:rsid w:val="00CC1ABD"/>
    <w:rsid w:val="00CC2579"/>
    <w:rsid w:val="00CC4156"/>
    <w:rsid w:val="00CC5282"/>
    <w:rsid w:val="00CC6E59"/>
    <w:rsid w:val="00CD0113"/>
    <w:rsid w:val="00CD03E2"/>
    <w:rsid w:val="00CD08CA"/>
    <w:rsid w:val="00CD5BFB"/>
    <w:rsid w:val="00CE3723"/>
    <w:rsid w:val="00CE53CA"/>
    <w:rsid w:val="00CE57CA"/>
    <w:rsid w:val="00CF0C4C"/>
    <w:rsid w:val="00CF20C0"/>
    <w:rsid w:val="00CF65EB"/>
    <w:rsid w:val="00D07158"/>
    <w:rsid w:val="00D10C08"/>
    <w:rsid w:val="00D16ACA"/>
    <w:rsid w:val="00D20590"/>
    <w:rsid w:val="00D20D71"/>
    <w:rsid w:val="00D20F92"/>
    <w:rsid w:val="00D22831"/>
    <w:rsid w:val="00D22EDA"/>
    <w:rsid w:val="00D30C7B"/>
    <w:rsid w:val="00D3319D"/>
    <w:rsid w:val="00D34FE5"/>
    <w:rsid w:val="00D37515"/>
    <w:rsid w:val="00D4284A"/>
    <w:rsid w:val="00D45D66"/>
    <w:rsid w:val="00D537AB"/>
    <w:rsid w:val="00D5575E"/>
    <w:rsid w:val="00D56C13"/>
    <w:rsid w:val="00D6054C"/>
    <w:rsid w:val="00D62D8F"/>
    <w:rsid w:val="00D67168"/>
    <w:rsid w:val="00D67E9C"/>
    <w:rsid w:val="00D70418"/>
    <w:rsid w:val="00D74781"/>
    <w:rsid w:val="00D758C5"/>
    <w:rsid w:val="00D758FE"/>
    <w:rsid w:val="00D765DF"/>
    <w:rsid w:val="00D77A2C"/>
    <w:rsid w:val="00D80323"/>
    <w:rsid w:val="00D810E2"/>
    <w:rsid w:val="00D8356B"/>
    <w:rsid w:val="00D84F4E"/>
    <w:rsid w:val="00D872A2"/>
    <w:rsid w:val="00D902D7"/>
    <w:rsid w:val="00D91AF2"/>
    <w:rsid w:val="00D91DC3"/>
    <w:rsid w:val="00D92DB6"/>
    <w:rsid w:val="00D931CB"/>
    <w:rsid w:val="00D939F8"/>
    <w:rsid w:val="00DA2E43"/>
    <w:rsid w:val="00DA3F0E"/>
    <w:rsid w:val="00DA4A56"/>
    <w:rsid w:val="00DA73D4"/>
    <w:rsid w:val="00DB0E8A"/>
    <w:rsid w:val="00DB1097"/>
    <w:rsid w:val="00DB1E10"/>
    <w:rsid w:val="00DB6E4D"/>
    <w:rsid w:val="00DC7AFD"/>
    <w:rsid w:val="00DD1831"/>
    <w:rsid w:val="00DD40F9"/>
    <w:rsid w:val="00DD5B72"/>
    <w:rsid w:val="00DE0FF0"/>
    <w:rsid w:val="00DE1DEE"/>
    <w:rsid w:val="00DE42AA"/>
    <w:rsid w:val="00DE449F"/>
    <w:rsid w:val="00DE4ECC"/>
    <w:rsid w:val="00DE7903"/>
    <w:rsid w:val="00DF42F2"/>
    <w:rsid w:val="00E00A66"/>
    <w:rsid w:val="00E00E4F"/>
    <w:rsid w:val="00E01218"/>
    <w:rsid w:val="00E03AD5"/>
    <w:rsid w:val="00E068FB"/>
    <w:rsid w:val="00E11D06"/>
    <w:rsid w:val="00E131EE"/>
    <w:rsid w:val="00E134A6"/>
    <w:rsid w:val="00E167EA"/>
    <w:rsid w:val="00E16D87"/>
    <w:rsid w:val="00E17E1A"/>
    <w:rsid w:val="00E22E07"/>
    <w:rsid w:val="00E2490D"/>
    <w:rsid w:val="00E315A3"/>
    <w:rsid w:val="00E32377"/>
    <w:rsid w:val="00E34F3C"/>
    <w:rsid w:val="00E5018F"/>
    <w:rsid w:val="00E528FF"/>
    <w:rsid w:val="00E52AEF"/>
    <w:rsid w:val="00E535C3"/>
    <w:rsid w:val="00E5385F"/>
    <w:rsid w:val="00E550C4"/>
    <w:rsid w:val="00E602B4"/>
    <w:rsid w:val="00E66C9D"/>
    <w:rsid w:val="00E71EB9"/>
    <w:rsid w:val="00E72089"/>
    <w:rsid w:val="00E73562"/>
    <w:rsid w:val="00E75F14"/>
    <w:rsid w:val="00E7632B"/>
    <w:rsid w:val="00E7696F"/>
    <w:rsid w:val="00E774B0"/>
    <w:rsid w:val="00E81D1B"/>
    <w:rsid w:val="00E8306C"/>
    <w:rsid w:val="00E852F9"/>
    <w:rsid w:val="00E8743C"/>
    <w:rsid w:val="00E87D7F"/>
    <w:rsid w:val="00E9173F"/>
    <w:rsid w:val="00E93DEE"/>
    <w:rsid w:val="00E93ECA"/>
    <w:rsid w:val="00EA4775"/>
    <w:rsid w:val="00EA49DF"/>
    <w:rsid w:val="00EA707D"/>
    <w:rsid w:val="00EA7C05"/>
    <w:rsid w:val="00EB03BE"/>
    <w:rsid w:val="00EB0885"/>
    <w:rsid w:val="00EB0E9B"/>
    <w:rsid w:val="00EB49DC"/>
    <w:rsid w:val="00EB60C2"/>
    <w:rsid w:val="00EC5C2E"/>
    <w:rsid w:val="00EC65DD"/>
    <w:rsid w:val="00ED4686"/>
    <w:rsid w:val="00EE0875"/>
    <w:rsid w:val="00EE13A2"/>
    <w:rsid w:val="00EE2DBD"/>
    <w:rsid w:val="00EE5B07"/>
    <w:rsid w:val="00EF19A9"/>
    <w:rsid w:val="00EF5531"/>
    <w:rsid w:val="00EF6C08"/>
    <w:rsid w:val="00F010C1"/>
    <w:rsid w:val="00F03ED5"/>
    <w:rsid w:val="00F10482"/>
    <w:rsid w:val="00F17A97"/>
    <w:rsid w:val="00F203D0"/>
    <w:rsid w:val="00F21D0C"/>
    <w:rsid w:val="00F24015"/>
    <w:rsid w:val="00F24835"/>
    <w:rsid w:val="00F256F2"/>
    <w:rsid w:val="00F32FBF"/>
    <w:rsid w:val="00F3409F"/>
    <w:rsid w:val="00F3766A"/>
    <w:rsid w:val="00F40519"/>
    <w:rsid w:val="00F410D8"/>
    <w:rsid w:val="00F41AAA"/>
    <w:rsid w:val="00F45C3C"/>
    <w:rsid w:val="00F50EF6"/>
    <w:rsid w:val="00F516A3"/>
    <w:rsid w:val="00F56DC5"/>
    <w:rsid w:val="00F570C0"/>
    <w:rsid w:val="00F60AA6"/>
    <w:rsid w:val="00F71DBD"/>
    <w:rsid w:val="00F768F4"/>
    <w:rsid w:val="00F80A18"/>
    <w:rsid w:val="00F83107"/>
    <w:rsid w:val="00F83E2C"/>
    <w:rsid w:val="00F852B2"/>
    <w:rsid w:val="00F86CF1"/>
    <w:rsid w:val="00F87B70"/>
    <w:rsid w:val="00F923F9"/>
    <w:rsid w:val="00F93059"/>
    <w:rsid w:val="00F942F4"/>
    <w:rsid w:val="00F9524C"/>
    <w:rsid w:val="00F963AD"/>
    <w:rsid w:val="00F96847"/>
    <w:rsid w:val="00FA0680"/>
    <w:rsid w:val="00FA10EA"/>
    <w:rsid w:val="00FA3C3B"/>
    <w:rsid w:val="00FA5AA4"/>
    <w:rsid w:val="00FA696C"/>
    <w:rsid w:val="00FB1EE4"/>
    <w:rsid w:val="00FB2A6F"/>
    <w:rsid w:val="00FB30C1"/>
    <w:rsid w:val="00FB3277"/>
    <w:rsid w:val="00FC0F52"/>
    <w:rsid w:val="00FC1C89"/>
    <w:rsid w:val="00FC446F"/>
    <w:rsid w:val="00FD6516"/>
    <w:rsid w:val="00FD6A40"/>
    <w:rsid w:val="00FE0C4F"/>
    <w:rsid w:val="00FE2989"/>
    <w:rsid w:val="00FF02B7"/>
    <w:rsid w:val="00FF15C2"/>
    <w:rsid w:val="00FF54D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09ED5"/>
  <w15:docId w15:val="{8FC09634-D5E4-E04C-9AD4-E5AD32A8F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iPriority="9" w:unhideWhenUsed="1" w:qFormat="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3C3842"/>
    <w:pPr>
      <w:keepNext/>
      <w:keepLines/>
      <w:spacing w:before="480" w:after="0" w:line="480" w:lineRule="auto"/>
      <w:jc w:val="center"/>
      <w:outlineLvl w:val="0"/>
    </w:pPr>
    <w:rPr>
      <w:rFonts w:ascii="Times New Roman" w:eastAsiaTheme="majorEastAsia" w:hAnsi="Times New Roman" w:cstheme="majorBidi"/>
      <w:b/>
      <w:bCs/>
      <w:szCs w:val="32"/>
    </w:rPr>
  </w:style>
  <w:style w:type="paragraph" w:styleId="Heading2">
    <w:name w:val="heading 2"/>
    <w:basedOn w:val="Normal"/>
    <w:next w:val="BodyText"/>
    <w:link w:val="Heading2Char"/>
    <w:uiPriority w:val="9"/>
    <w:unhideWhenUsed/>
    <w:qFormat/>
    <w:rsid w:val="003C3842"/>
    <w:pPr>
      <w:keepNext/>
      <w:keepLines/>
      <w:spacing w:before="240" w:after="0" w:line="360" w:lineRule="auto"/>
      <w:outlineLvl w:val="1"/>
    </w:pPr>
    <w:rPr>
      <w:rFonts w:ascii="Times New Roman" w:eastAsiaTheme="majorEastAsia" w:hAnsi="Times New Roman" w:cstheme="majorBidi"/>
      <w:b/>
      <w:bCs/>
      <w:szCs w:val="32"/>
    </w:rPr>
  </w:style>
  <w:style w:type="paragraph" w:styleId="Heading3">
    <w:name w:val="heading 3"/>
    <w:basedOn w:val="Normal"/>
    <w:next w:val="BodyText"/>
    <w:uiPriority w:val="9"/>
    <w:unhideWhenUsed/>
    <w:qFormat/>
    <w:rsid w:val="001272F2"/>
    <w:pPr>
      <w:keepNext/>
      <w:keepLines/>
      <w:framePr w:wrap="around" w:vAnchor="text" w:hAnchor="text" w:y="1"/>
      <w:spacing w:after="0"/>
      <w:ind w:firstLine="680"/>
      <w:outlineLvl w:val="2"/>
    </w:pPr>
    <w:rPr>
      <w:rFonts w:ascii="Times New Roman" w:eastAsiaTheme="majorEastAsia" w:hAnsi="Times New Roman" w:cstheme="majorBidi"/>
      <w:b/>
      <w:bCs/>
      <w:szCs w:val="28"/>
    </w:rPr>
  </w:style>
  <w:style w:type="paragraph" w:styleId="Heading4">
    <w:name w:val="heading 4"/>
    <w:basedOn w:val="Normal"/>
    <w:next w:val="BodyText"/>
    <w:uiPriority w:val="9"/>
    <w:unhideWhenUsed/>
    <w:qFormat/>
    <w:rsid w:val="001272F2"/>
    <w:pPr>
      <w:keepNext/>
      <w:keepLines/>
      <w:framePr w:wrap="around" w:vAnchor="text" w:hAnchor="text" w:y="1"/>
      <w:spacing w:after="0"/>
      <w:ind w:firstLine="680"/>
      <w:outlineLvl w:val="3"/>
    </w:pPr>
    <w:rPr>
      <w:rFonts w:ascii="Times New Roman" w:eastAsiaTheme="majorEastAsia" w:hAnsi="Times New Roman" w:cstheme="majorBidi"/>
      <w:b/>
      <w:bCs/>
      <w:i/>
    </w:rPr>
  </w:style>
  <w:style w:type="paragraph" w:styleId="Heading5">
    <w:name w:val="heading 5"/>
    <w:basedOn w:val="Normal"/>
    <w:next w:val="BodyText"/>
    <w:uiPriority w:val="9"/>
    <w:unhideWhenUsed/>
    <w:qFormat/>
    <w:rsid w:val="001272F2"/>
    <w:pPr>
      <w:keepNext/>
      <w:keepLines/>
      <w:framePr w:wrap="around" w:vAnchor="text" w:hAnchor="text" w:y="1"/>
      <w:spacing w:after="0"/>
      <w:ind w:firstLine="680"/>
      <w:outlineLvl w:val="4"/>
    </w:pPr>
    <w:rPr>
      <w:rFonts w:ascii="Times New Roman" w:eastAsiaTheme="majorEastAsia" w:hAnsi="Times New Roman" w:cstheme="majorBidi"/>
      <w:i/>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272F2"/>
    <w:pPr>
      <w:spacing w:before="180" w:after="240" w:line="480" w:lineRule="auto"/>
      <w:ind w:firstLine="6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rsid w:val="00331F8D"/>
    <w:pPr>
      <w:spacing w:before="36" w:after="36"/>
      <w:ind w:firstLine="0"/>
    </w:pPr>
  </w:style>
  <w:style w:type="paragraph" w:styleId="Title">
    <w:name w:val="Title"/>
    <w:basedOn w:val="Normal"/>
    <w:next w:val="BodyText"/>
    <w:qFormat/>
    <w:rsid w:val="00B75796"/>
    <w:pPr>
      <w:keepNext/>
      <w:keepLines/>
      <w:pageBreakBefore/>
      <w:spacing w:before="480" w:after="240" w:line="480" w:lineRule="auto"/>
      <w:jc w:val="center"/>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3C3842"/>
    <w:pPr>
      <w:keepNext/>
      <w:keepLines/>
      <w:spacing w:line="480" w:lineRule="auto"/>
      <w:jc w:val="center"/>
    </w:pPr>
    <w:rPr>
      <w:rFonts w:ascii="Times New Roman" w:hAnsi="Times New Roman"/>
    </w:rPr>
  </w:style>
  <w:style w:type="paragraph" w:styleId="Date">
    <w:name w:val="Date"/>
    <w:next w:val="BodyText"/>
    <w:qFormat/>
    <w:rsid w:val="001272F2"/>
    <w:pPr>
      <w:keepNext/>
      <w:keepLines/>
      <w:spacing w:line="480" w:lineRule="auto"/>
      <w:jc w:val="center"/>
    </w:pPr>
    <w:rPr>
      <w:rFonts w:ascii="Times New Roman" w:hAnsi="Times New Roman"/>
    </w:rPr>
  </w:style>
  <w:style w:type="paragraph" w:customStyle="1" w:styleId="Abstract">
    <w:name w:val="Abstract"/>
    <w:basedOn w:val="Normal"/>
    <w:next w:val="BodyText"/>
    <w:qFormat/>
    <w:rsid w:val="001272F2"/>
    <w:pPr>
      <w:keepNext/>
      <w:keepLines/>
      <w:spacing w:before="300" w:after="300" w:line="480" w:lineRule="auto"/>
    </w:pPr>
    <w:rPr>
      <w:rFonts w:ascii="Times New Roman" w:hAnsi="Times New Roman"/>
      <w:szCs w:val="20"/>
    </w:rPr>
  </w:style>
  <w:style w:type="paragraph" w:styleId="Bibliography">
    <w:name w:val="Bibliography"/>
    <w:basedOn w:val="Normal"/>
    <w:qFormat/>
    <w:rsid w:val="001272F2"/>
    <w:pPr>
      <w:spacing w:line="480" w:lineRule="auto"/>
      <w:ind w:left="680" w:hanging="680"/>
    </w:pPr>
    <w:rPr>
      <w:rFonts w:ascii="Times New Roman" w:hAnsi="Times New Roman"/>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1272F2"/>
    <w:pPr>
      <w:spacing w:line="480" w:lineRule="auto"/>
    </w:pPr>
    <w:rPr>
      <w:rFonts w:ascii="Times New Roman" w:hAnsi="Times New Roman"/>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1272F2"/>
    <w:pPr>
      <w:keepNext/>
      <w:spacing w:after="0" w:line="480" w:lineRule="auto"/>
    </w:pPr>
    <w:rPr>
      <w:rFonts w:ascii="Times New Roman" w:hAnsi="Times New Roman"/>
    </w:rPr>
  </w:style>
  <w:style w:type="paragraph" w:customStyle="1" w:styleId="ImageCaption">
    <w:name w:val="Image Caption"/>
    <w:basedOn w:val="Caption"/>
    <w:rsid w:val="003C3842"/>
    <w:pPr>
      <w:spacing w:line="480" w:lineRule="auto"/>
    </w:pPr>
    <w:rPr>
      <w:rFonts w:ascii="Times New Roman" w:hAnsi="Times New Roman"/>
      <w:i w:val="0"/>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sid w:val="007D3543"/>
    <w:rPr>
      <w:color w:val="4F81BD" w:themeColor="accent1"/>
    </w:rPr>
  </w:style>
  <w:style w:type="paragraph" w:styleId="TOCHeading">
    <w:name w:val="TOC Heading"/>
    <w:basedOn w:val="Heading1"/>
    <w:next w:val="BodyText"/>
    <w:uiPriority w:val="39"/>
    <w:unhideWhenUsed/>
    <w:qFormat/>
    <w:rsid w:val="001272F2"/>
    <w:pPr>
      <w:spacing w:before="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AC3650"/>
    <w:pPr>
      <w:spacing w:after="0"/>
    </w:pPr>
    <w:rPr>
      <w:rFonts w:ascii="Tahoma" w:hAnsi="Tahoma" w:cs="Tahoma"/>
      <w:sz w:val="16"/>
      <w:szCs w:val="16"/>
    </w:rPr>
  </w:style>
  <w:style w:type="character" w:customStyle="1" w:styleId="BalloonTextChar">
    <w:name w:val="Balloon Text Char"/>
    <w:basedOn w:val="DefaultParagraphFont"/>
    <w:link w:val="BalloonText"/>
    <w:rsid w:val="00AC3650"/>
    <w:rPr>
      <w:rFonts w:ascii="Tahoma" w:hAnsi="Tahoma" w:cs="Tahoma"/>
      <w:sz w:val="16"/>
      <w:szCs w:val="16"/>
    </w:rPr>
  </w:style>
  <w:style w:type="character" w:customStyle="1" w:styleId="Heading2Char">
    <w:name w:val="Heading 2 Char"/>
    <w:basedOn w:val="DefaultParagraphFont"/>
    <w:link w:val="Heading2"/>
    <w:uiPriority w:val="9"/>
    <w:rsid w:val="00445C3D"/>
    <w:rPr>
      <w:rFonts w:ascii="Times New Roman" w:eastAsiaTheme="majorEastAsia" w:hAnsi="Times New Roman" w:cstheme="majorBidi"/>
      <w:b/>
      <w:bCs/>
      <w:szCs w:val="32"/>
    </w:rPr>
  </w:style>
  <w:style w:type="character" w:customStyle="1" w:styleId="BodyTextChar">
    <w:name w:val="Body Text Char"/>
    <w:basedOn w:val="DefaultParagraphFont"/>
    <w:link w:val="BodyText"/>
    <w:rsid w:val="001272F2"/>
    <w:rPr>
      <w:rFonts w:ascii="Times New Roman" w:hAnsi="Times New Roman"/>
    </w:rPr>
  </w:style>
  <w:style w:type="paragraph" w:styleId="Quote">
    <w:name w:val="Quote"/>
    <w:basedOn w:val="Normal"/>
    <w:next w:val="Normal"/>
    <w:link w:val="QuoteChar"/>
    <w:rsid w:val="001272F2"/>
    <w:pPr>
      <w:spacing w:after="0" w:line="480" w:lineRule="auto"/>
      <w:ind w:left="680"/>
    </w:pPr>
    <w:rPr>
      <w:rFonts w:ascii="Times New Roman" w:hAnsi="Times New Roman"/>
      <w:iCs/>
      <w:color w:val="000000" w:themeColor="text1"/>
    </w:rPr>
  </w:style>
  <w:style w:type="character" w:customStyle="1" w:styleId="QuoteChar">
    <w:name w:val="Quote Char"/>
    <w:basedOn w:val="DefaultParagraphFont"/>
    <w:link w:val="Quote"/>
    <w:rsid w:val="001272F2"/>
    <w:rPr>
      <w:rFonts w:ascii="Times New Roman" w:hAnsi="Times New Roman"/>
      <w:iCs/>
      <w:color w:val="000000" w:themeColor="text1"/>
    </w:rPr>
  </w:style>
  <w:style w:type="character" w:styleId="PageNumber">
    <w:name w:val="page number"/>
    <w:basedOn w:val="DefaultParagraphFont"/>
    <w:rsid w:val="001272F2"/>
    <w:rPr>
      <w:rFonts w:ascii="Times New Roman" w:hAnsi="Times New Roman"/>
      <w:sz w:val="24"/>
    </w:rPr>
  </w:style>
  <w:style w:type="paragraph" w:styleId="Header">
    <w:name w:val="header"/>
    <w:basedOn w:val="Normal"/>
    <w:link w:val="HeaderChar"/>
    <w:rsid w:val="001272F2"/>
    <w:pPr>
      <w:tabs>
        <w:tab w:val="center" w:pos="4703"/>
        <w:tab w:val="right" w:pos="9406"/>
      </w:tabs>
      <w:spacing w:after="0" w:line="480" w:lineRule="auto"/>
    </w:pPr>
    <w:rPr>
      <w:rFonts w:ascii="Times New Roman" w:hAnsi="Times New Roman"/>
    </w:rPr>
  </w:style>
  <w:style w:type="character" w:customStyle="1" w:styleId="HeaderChar">
    <w:name w:val="Header Char"/>
    <w:basedOn w:val="DefaultParagraphFont"/>
    <w:link w:val="Header"/>
    <w:rsid w:val="001272F2"/>
    <w:rPr>
      <w:rFonts w:ascii="Times New Roman" w:hAnsi="Times New Roman"/>
    </w:rPr>
  </w:style>
  <w:style w:type="paragraph" w:styleId="TableofFigures">
    <w:name w:val="table of figures"/>
    <w:basedOn w:val="Normal"/>
    <w:next w:val="Normal"/>
    <w:rsid w:val="001272F2"/>
    <w:pPr>
      <w:spacing w:after="0" w:line="480" w:lineRule="auto"/>
    </w:pPr>
    <w:rPr>
      <w:rFonts w:ascii="Times New Roman" w:hAnsi="Times New Roman"/>
    </w:rPr>
  </w:style>
  <w:style w:type="paragraph" w:customStyle="1" w:styleId="h1-pagebreak">
    <w:name w:val="h1-pagebreak"/>
    <w:basedOn w:val="Heading1"/>
    <w:qFormat/>
    <w:rsid w:val="00CC4DBE"/>
    <w:pPr>
      <w:pageBreakBefore/>
    </w:pPr>
  </w:style>
  <w:style w:type="table" w:styleId="TableGrid">
    <w:name w:val="Table Grid"/>
    <w:basedOn w:val="TableNormal"/>
    <w:rsid w:val="007407D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
    <w:name w:val="Table"/>
    <w:basedOn w:val="TableNormal"/>
    <w:uiPriority w:val="99"/>
    <w:rsid w:val="007407D0"/>
    <w:pPr>
      <w:spacing w:after="0"/>
    </w:pPr>
    <w:tblPr>
      <w:tblBorders>
        <w:top w:val="single" w:sz="12" w:space="0" w:color="auto"/>
        <w:bottom w:val="single" w:sz="12" w:space="0" w:color="auto"/>
      </w:tblBorders>
    </w:tblPr>
    <w:tcPr>
      <w:vAlign w:val="center"/>
    </w:tcPr>
    <w:tblStylePr w:type="firstRow">
      <w:tblPr/>
      <w:tcPr>
        <w:tcBorders>
          <w:bottom w:val="single" w:sz="8" w:space="0" w:color="auto"/>
        </w:tcBorders>
      </w:tcPr>
    </w:tblStylePr>
  </w:style>
  <w:style w:type="character" w:styleId="CommentReference">
    <w:name w:val="annotation reference"/>
    <w:basedOn w:val="DefaultParagraphFont"/>
    <w:unhideWhenUsed/>
    <w:rsid w:val="00F17A97"/>
    <w:rPr>
      <w:sz w:val="16"/>
      <w:szCs w:val="16"/>
    </w:rPr>
  </w:style>
  <w:style w:type="paragraph" w:styleId="CommentText">
    <w:name w:val="annotation text"/>
    <w:basedOn w:val="Normal"/>
    <w:link w:val="CommentTextChar"/>
    <w:unhideWhenUsed/>
    <w:rsid w:val="00F17A97"/>
    <w:rPr>
      <w:sz w:val="20"/>
      <w:szCs w:val="20"/>
    </w:rPr>
  </w:style>
  <w:style w:type="character" w:customStyle="1" w:styleId="CommentTextChar">
    <w:name w:val="Comment Text Char"/>
    <w:basedOn w:val="DefaultParagraphFont"/>
    <w:link w:val="CommentText"/>
    <w:rsid w:val="00F17A97"/>
    <w:rPr>
      <w:sz w:val="20"/>
      <w:szCs w:val="20"/>
    </w:rPr>
  </w:style>
  <w:style w:type="paragraph" w:styleId="CommentSubject">
    <w:name w:val="annotation subject"/>
    <w:basedOn w:val="CommentText"/>
    <w:next w:val="CommentText"/>
    <w:link w:val="CommentSubjectChar"/>
    <w:semiHidden/>
    <w:unhideWhenUsed/>
    <w:rsid w:val="00F17A97"/>
    <w:rPr>
      <w:b/>
      <w:bCs/>
    </w:rPr>
  </w:style>
  <w:style w:type="character" w:customStyle="1" w:styleId="CommentSubjectChar">
    <w:name w:val="Comment Subject Char"/>
    <w:basedOn w:val="CommentTextChar"/>
    <w:link w:val="CommentSubject"/>
    <w:semiHidden/>
    <w:rsid w:val="00F17A97"/>
    <w:rPr>
      <w:b/>
      <w:bCs/>
      <w:sz w:val="20"/>
      <w:szCs w:val="20"/>
    </w:rPr>
  </w:style>
  <w:style w:type="paragraph" w:styleId="Revision">
    <w:name w:val="Revision"/>
    <w:hidden/>
    <w:semiHidden/>
    <w:rsid w:val="0015548C"/>
    <w:pPr>
      <w:spacing w:after="0"/>
    </w:pPr>
  </w:style>
  <w:style w:type="character" w:styleId="EndnoteReference">
    <w:name w:val="endnote reference"/>
    <w:basedOn w:val="DefaultParagraphFont"/>
    <w:semiHidden/>
    <w:unhideWhenUsed/>
    <w:rsid w:val="00EA4775"/>
    <w:rPr>
      <w:vertAlign w:val="superscript"/>
    </w:rPr>
  </w:style>
  <w:style w:type="paragraph" w:styleId="ListParagraph">
    <w:name w:val="List Paragraph"/>
    <w:basedOn w:val="Normal"/>
    <w:rsid w:val="00DC7AFD"/>
    <w:pPr>
      <w:ind w:left="720"/>
      <w:contextualSpacing/>
    </w:pPr>
  </w:style>
  <w:style w:type="character" w:styleId="FollowedHyperlink">
    <w:name w:val="FollowedHyperlink"/>
    <w:basedOn w:val="DefaultParagraphFont"/>
    <w:semiHidden/>
    <w:unhideWhenUsed/>
    <w:rsid w:val="00FA068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22244">
      <w:bodyDiv w:val="1"/>
      <w:marLeft w:val="0"/>
      <w:marRight w:val="0"/>
      <w:marTop w:val="0"/>
      <w:marBottom w:val="0"/>
      <w:divBdr>
        <w:top w:val="none" w:sz="0" w:space="0" w:color="auto"/>
        <w:left w:val="none" w:sz="0" w:space="0" w:color="auto"/>
        <w:bottom w:val="none" w:sz="0" w:space="0" w:color="auto"/>
        <w:right w:val="none" w:sz="0" w:space="0" w:color="auto"/>
      </w:divBdr>
    </w:div>
    <w:div w:id="97911684">
      <w:bodyDiv w:val="1"/>
      <w:marLeft w:val="0"/>
      <w:marRight w:val="0"/>
      <w:marTop w:val="0"/>
      <w:marBottom w:val="0"/>
      <w:divBdr>
        <w:top w:val="none" w:sz="0" w:space="0" w:color="auto"/>
        <w:left w:val="none" w:sz="0" w:space="0" w:color="auto"/>
        <w:bottom w:val="none" w:sz="0" w:space="0" w:color="auto"/>
        <w:right w:val="none" w:sz="0" w:space="0" w:color="auto"/>
      </w:divBdr>
    </w:div>
    <w:div w:id="210307456">
      <w:bodyDiv w:val="1"/>
      <w:marLeft w:val="0"/>
      <w:marRight w:val="0"/>
      <w:marTop w:val="0"/>
      <w:marBottom w:val="0"/>
      <w:divBdr>
        <w:top w:val="none" w:sz="0" w:space="0" w:color="auto"/>
        <w:left w:val="none" w:sz="0" w:space="0" w:color="auto"/>
        <w:bottom w:val="none" w:sz="0" w:space="0" w:color="auto"/>
        <w:right w:val="none" w:sz="0" w:space="0" w:color="auto"/>
      </w:divBdr>
    </w:div>
    <w:div w:id="449251028">
      <w:bodyDiv w:val="1"/>
      <w:marLeft w:val="0"/>
      <w:marRight w:val="0"/>
      <w:marTop w:val="0"/>
      <w:marBottom w:val="0"/>
      <w:divBdr>
        <w:top w:val="none" w:sz="0" w:space="0" w:color="auto"/>
        <w:left w:val="none" w:sz="0" w:space="0" w:color="auto"/>
        <w:bottom w:val="none" w:sz="0" w:space="0" w:color="auto"/>
        <w:right w:val="none" w:sz="0" w:space="0" w:color="auto"/>
      </w:divBdr>
    </w:div>
    <w:div w:id="511845244">
      <w:bodyDiv w:val="1"/>
      <w:marLeft w:val="0"/>
      <w:marRight w:val="0"/>
      <w:marTop w:val="0"/>
      <w:marBottom w:val="0"/>
      <w:divBdr>
        <w:top w:val="none" w:sz="0" w:space="0" w:color="auto"/>
        <w:left w:val="none" w:sz="0" w:space="0" w:color="auto"/>
        <w:bottom w:val="none" w:sz="0" w:space="0" w:color="auto"/>
        <w:right w:val="none" w:sz="0" w:space="0" w:color="auto"/>
      </w:divBdr>
    </w:div>
    <w:div w:id="563834666">
      <w:bodyDiv w:val="1"/>
      <w:marLeft w:val="0"/>
      <w:marRight w:val="0"/>
      <w:marTop w:val="0"/>
      <w:marBottom w:val="0"/>
      <w:divBdr>
        <w:top w:val="none" w:sz="0" w:space="0" w:color="auto"/>
        <w:left w:val="none" w:sz="0" w:space="0" w:color="auto"/>
        <w:bottom w:val="none" w:sz="0" w:space="0" w:color="auto"/>
        <w:right w:val="none" w:sz="0" w:space="0" w:color="auto"/>
      </w:divBdr>
    </w:div>
    <w:div w:id="747844187">
      <w:bodyDiv w:val="1"/>
      <w:marLeft w:val="0"/>
      <w:marRight w:val="0"/>
      <w:marTop w:val="0"/>
      <w:marBottom w:val="0"/>
      <w:divBdr>
        <w:top w:val="none" w:sz="0" w:space="0" w:color="auto"/>
        <w:left w:val="none" w:sz="0" w:space="0" w:color="auto"/>
        <w:bottom w:val="none" w:sz="0" w:space="0" w:color="auto"/>
        <w:right w:val="none" w:sz="0" w:space="0" w:color="auto"/>
      </w:divBdr>
    </w:div>
    <w:div w:id="790827161">
      <w:bodyDiv w:val="1"/>
      <w:marLeft w:val="0"/>
      <w:marRight w:val="0"/>
      <w:marTop w:val="0"/>
      <w:marBottom w:val="0"/>
      <w:divBdr>
        <w:top w:val="none" w:sz="0" w:space="0" w:color="auto"/>
        <w:left w:val="none" w:sz="0" w:space="0" w:color="auto"/>
        <w:bottom w:val="none" w:sz="0" w:space="0" w:color="auto"/>
        <w:right w:val="none" w:sz="0" w:space="0" w:color="auto"/>
      </w:divBdr>
    </w:div>
    <w:div w:id="872378665">
      <w:bodyDiv w:val="1"/>
      <w:marLeft w:val="0"/>
      <w:marRight w:val="0"/>
      <w:marTop w:val="0"/>
      <w:marBottom w:val="0"/>
      <w:divBdr>
        <w:top w:val="none" w:sz="0" w:space="0" w:color="auto"/>
        <w:left w:val="none" w:sz="0" w:space="0" w:color="auto"/>
        <w:bottom w:val="none" w:sz="0" w:space="0" w:color="auto"/>
        <w:right w:val="none" w:sz="0" w:space="0" w:color="auto"/>
      </w:divBdr>
    </w:div>
    <w:div w:id="897395661">
      <w:bodyDiv w:val="1"/>
      <w:marLeft w:val="0"/>
      <w:marRight w:val="0"/>
      <w:marTop w:val="0"/>
      <w:marBottom w:val="0"/>
      <w:divBdr>
        <w:top w:val="none" w:sz="0" w:space="0" w:color="auto"/>
        <w:left w:val="none" w:sz="0" w:space="0" w:color="auto"/>
        <w:bottom w:val="none" w:sz="0" w:space="0" w:color="auto"/>
        <w:right w:val="none" w:sz="0" w:space="0" w:color="auto"/>
      </w:divBdr>
    </w:div>
    <w:div w:id="929116919">
      <w:bodyDiv w:val="1"/>
      <w:marLeft w:val="0"/>
      <w:marRight w:val="0"/>
      <w:marTop w:val="0"/>
      <w:marBottom w:val="0"/>
      <w:divBdr>
        <w:top w:val="none" w:sz="0" w:space="0" w:color="auto"/>
        <w:left w:val="none" w:sz="0" w:space="0" w:color="auto"/>
        <w:bottom w:val="none" w:sz="0" w:space="0" w:color="auto"/>
        <w:right w:val="none" w:sz="0" w:space="0" w:color="auto"/>
      </w:divBdr>
    </w:div>
    <w:div w:id="953554675">
      <w:bodyDiv w:val="1"/>
      <w:marLeft w:val="0"/>
      <w:marRight w:val="0"/>
      <w:marTop w:val="0"/>
      <w:marBottom w:val="0"/>
      <w:divBdr>
        <w:top w:val="none" w:sz="0" w:space="0" w:color="auto"/>
        <w:left w:val="none" w:sz="0" w:space="0" w:color="auto"/>
        <w:bottom w:val="none" w:sz="0" w:space="0" w:color="auto"/>
        <w:right w:val="none" w:sz="0" w:space="0" w:color="auto"/>
      </w:divBdr>
    </w:div>
    <w:div w:id="1300304523">
      <w:bodyDiv w:val="1"/>
      <w:marLeft w:val="0"/>
      <w:marRight w:val="0"/>
      <w:marTop w:val="0"/>
      <w:marBottom w:val="0"/>
      <w:divBdr>
        <w:top w:val="none" w:sz="0" w:space="0" w:color="auto"/>
        <w:left w:val="none" w:sz="0" w:space="0" w:color="auto"/>
        <w:bottom w:val="none" w:sz="0" w:space="0" w:color="auto"/>
        <w:right w:val="none" w:sz="0" w:space="0" w:color="auto"/>
      </w:divBdr>
    </w:div>
    <w:div w:id="1325743371">
      <w:bodyDiv w:val="1"/>
      <w:marLeft w:val="0"/>
      <w:marRight w:val="0"/>
      <w:marTop w:val="0"/>
      <w:marBottom w:val="0"/>
      <w:divBdr>
        <w:top w:val="none" w:sz="0" w:space="0" w:color="auto"/>
        <w:left w:val="none" w:sz="0" w:space="0" w:color="auto"/>
        <w:bottom w:val="none" w:sz="0" w:space="0" w:color="auto"/>
        <w:right w:val="none" w:sz="0" w:space="0" w:color="auto"/>
      </w:divBdr>
    </w:div>
    <w:div w:id="1338272282">
      <w:bodyDiv w:val="1"/>
      <w:marLeft w:val="0"/>
      <w:marRight w:val="0"/>
      <w:marTop w:val="0"/>
      <w:marBottom w:val="0"/>
      <w:divBdr>
        <w:top w:val="none" w:sz="0" w:space="0" w:color="auto"/>
        <w:left w:val="none" w:sz="0" w:space="0" w:color="auto"/>
        <w:bottom w:val="none" w:sz="0" w:space="0" w:color="auto"/>
        <w:right w:val="none" w:sz="0" w:space="0" w:color="auto"/>
      </w:divBdr>
    </w:div>
    <w:div w:id="1415080132">
      <w:bodyDiv w:val="1"/>
      <w:marLeft w:val="0"/>
      <w:marRight w:val="0"/>
      <w:marTop w:val="0"/>
      <w:marBottom w:val="0"/>
      <w:divBdr>
        <w:top w:val="none" w:sz="0" w:space="0" w:color="auto"/>
        <w:left w:val="none" w:sz="0" w:space="0" w:color="auto"/>
        <w:bottom w:val="none" w:sz="0" w:space="0" w:color="auto"/>
        <w:right w:val="none" w:sz="0" w:space="0" w:color="auto"/>
      </w:divBdr>
    </w:div>
    <w:div w:id="1439910382">
      <w:bodyDiv w:val="1"/>
      <w:marLeft w:val="0"/>
      <w:marRight w:val="0"/>
      <w:marTop w:val="0"/>
      <w:marBottom w:val="0"/>
      <w:divBdr>
        <w:top w:val="none" w:sz="0" w:space="0" w:color="auto"/>
        <w:left w:val="none" w:sz="0" w:space="0" w:color="auto"/>
        <w:bottom w:val="none" w:sz="0" w:space="0" w:color="auto"/>
        <w:right w:val="none" w:sz="0" w:space="0" w:color="auto"/>
      </w:divBdr>
    </w:div>
    <w:div w:id="1447576760">
      <w:bodyDiv w:val="1"/>
      <w:marLeft w:val="0"/>
      <w:marRight w:val="0"/>
      <w:marTop w:val="0"/>
      <w:marBottom w:val="0"/>
      <w:divBdr>
        <w:top w:val="none" w:sz="0" w:space="0" w:color="auto"/>
        <w:left w:val="none" w:sz="0" w:space="0" w:color="auto"/>
        <w:bottom w:val="none" w:sz="0" w:space="0" w:color="auto"/>
        <w:right w:val="none" w:sz="0" w:space="0" w:color="auto"/>
      </w:divBdr>
    </w:div>
    <w:div w:id="1556352855">
      <w:bodyDiv w:val="1"/>
      <w:marLeft w:val="0"/>
      <w:marRight w:val="0"/>
      <w:marTop w:val="0"/>
      <w:marBottom w:val="0"/>
      <w:divBdr>
        <w:top w:val="none" w:sz="0" w:space="0" w:color="auto"/>
        <w:left w:val="none" w:sz="0" w:space="0" w:color="auto"/>
        <w:bottom w:val="none" w:sz="0" w:space="0" w:color="auto"/>
        <w:right w:val="none" w:sz="0" w:space="0" w:color="auto"/>
      </w:divBdr>
    </w:div>
    <w:div w:id="1739933715">
      <w:bodyDiv w:val="1"/>
      <w:marLeft w:val="0"/>
      <w:marRight w:val="0"/>
      <w:marTop w:val="0"/>
      <w:marBottom w:val="0"/>
      <w:divBdr>
        <w:top w:val="none" w:sz="0" w:space="0" w:color="auto"/>
        <w:left w:val="none" w:sz="0" w:space="0" w:color="auto"/>
        <w:bottom w:val="none" w:sz="0" w:space="0" w:color="auto"/>
        <w:right w:val="none" w:sz="0" w:space="0" w:color="auto"/>
      </w:divBdr>
    </w:div>
    <w:div w:id="1921059930">
      <w:bodyDiv w:val="1"/>
      <w:marLeft w:val="0"/>
      <w:marRight w:val="0"/>
      <w:marTop w:val="0"/>
      <w:marBottom w:val="0"/>
      <w:divBdr>
        <w:top w:val="none" w:sz="0" w:space="0" w:color="auto"/>
        <w:left w:val="none" w:sz="0" w:space="0" w:color="auto"/>
        <w:bottom w:val="none" w:sz="0" w:space="0" w:color="auto"/>
        <w:right w:val="none" w:sz="0" w:space="0" w:color="auto"/>
      </w:divBdr>
    </w:div>
    <w:div w:id="1981961062">
      <w:bodyDiv w:val="1"/>
      <w:marLeft w:val="0"/>
      <w:marRight w:val="0"/>
      <w:marTop w:val="0"/>
      <w:marBottom w:val="0"/>
      <w:divBdr>
        <w:top w:val="none" w:sz="0" w:space="0" w:color="auto"/>
        <w:left w:val="none" w:sz="0" w:space="0" w:color="auto"/>
        <w:bottom w:val="none" w:sz="0" w:space="0" w:color="auto"/>
        <w:right w:val="none" w:sz="0" w:space="0" w:color="auto"/>
      </w:divBdr>
    </w:div>
    <w:div w:id="2008438488">
      <w:bodyDiv w:val="1"/>
      <w:marLeft w:val="0"/>
      <w:marRight w:val="0"/>
      <w:marTop w:val="0"/>
      <w:marBottom w:val="0"/>
      <w:divBdr>
        <w:top w:val="none" w:sz="0" w:space="0" w:color="auto"/>
        <w:left w:val="none" w:sz="0" w:space="0" w:color="auto"/>
        <w:bottom w:val="none" w:sz="0" w:space="0" w:color="auto"/>
        <w:right w:val="none" w:sz="0" w:space="0" w:color="auto"/>
      </w:divBdr>
    </w:div>
    <w:div w:id="2062437014">
      <w:bodyDiv w:val="1"/>
      <w:marLeft w:val="0"/>
      <w:marRight w:val="0"/>
      <w:marTop w:val="0"/>
      <w:marBottom w:val="0"/>
      <w:divBdr>
        <w:top w:val="none" w:sz="0" w:space="0" w:color="auto"/>
        <w:left w:val="none" w:sz="0" w:space="0" w:color="auto"/>
        <w:bottom w:val="none" w:sz="0" w:space="0" w:color="auto"/>
        <w:right w:val="none" w:sz="0" w:space="0" w:color="auto"/>
      </w:divBdr>
    </w:div>
    <w:div w:id="207967118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tif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mailto:nharp@huskers.unl.edu" TargetMode="External"/><Relationship Id="rId12" Type="http://schemas.openxmlformats.org/officeDocument/2006/relationships/image" Target="media/image2.tiff"/><Relationship Id="rId17" Type="http://schemas.openxmlformats.org/officeDocument/2006/relationships/hyperlink" Target="https://doi.org/10.1016/j.neuroimage.2009.01.016" TargetMode="External"/><Relationship Id="rId2" Type="http://schemas.openxmlformats.org/officeDocument/2006/relationships/styles" Target="styles.xml"/><Relationship Id="rId16" Type="http://schemas.openxmlformats.org/officeDocument/2006/relationships/hyperlink" Target="https://doi.org/10.1037/0022-3514.78.6.1092"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hyperlink" Target="https://doi.org/10.3724/SP.J.1041.2017.00622" TargetMode="External"/><Relationship Id="rId10" Type="http://schemas.microsoft.com/office/2016/09/relationships/commentsIds" Target="commentsIds.xml"/><Relationship Id="rId19" Type="http://schemas.microsoft.com/office/2011/relationships/people" Target="people.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hyperlink" Target="https://doi.org/10.1177/15291006198329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93</TotalTime>
  <Pages>31</Pages>
  <Words>13203</Words>
  <Characters>75259</Characters>
  <Application>Microsoft Office Word</Application>
  <DocSecurity>0</DocSecurity>
  <Lines>627</Lines>
  <Paragraphs>176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Domain-specific working memory loads selectively increase negative interpertations of surprised facial expressions</vt:lpstr>
      <vt:lpstr>Untitled</vt:lpstr>
    </vt:vector>
  </TitlesOfParts>
  <Company/>
  <LinksUpToDate>false</LinksUpToDate>
  <CharactersWithSpaces>88286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Domain-specific working memory loads selectively increase negative interpertations of surprised facial expressions</dc:title>
  <dc:creator>Maital Neta</dc:creator>
  <cp:keywords/>
  <cp:lastModifiedBy>Nicholas Harp</cp:lastModifiedBy>
  <cp:revision>46</cp:revision>
  <dcterms:created xsi:type="dcterms:W3CDTF">2020-03-02T20:33:00Z</dcterms:created>
  <dcterms:modified xsi:type="dcterms:W3CDTF">2020-03-03T00:16:00Z</dcterms:modified>
</cp:coreProperties>
</file>