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77777777" w:rsidR="00597688" w:rsidRDefault="00597688" w:rsidP="00597688">
      <w:pPr>
        <w:pStyle w:val="Heading1"/>
      </w:pPr>
      <w:r>
        <w:t>Introduction</w:t>
      </w:r>
    </w:p>
    <w:p w14:paraId="26A01CDA" w14:textId="0C826212" w:rsidR="00D30C7B" w:rsidRDefault="00D30C7B" w:rsidP="00AD4596">
      <w:pPr>
        <w:pStyle w:val="FirstParagraph"/>
      </w:pPr>
      <w:bookmarkStart w:id="3" w:name="facial-expressions-and-individual-differ"/>
      <w:r>
        <w:t>Facial expressions are important social signals; they communicate emotion between individuals and even spark emotional responses in others (</w:t>
      </w:r>
      <w:proofErr w:type="spellStart"/>
      <w:r>
        <w:t>Frith</w:t>
      </w:r>
      <w:proofErr w:type="spellEnd"/>
      <w:r>
        <w:t xml:space="preserve">, 2009). </w:t>
      </w:r>
      <w:r w:rsidR="000F621C">
        <w:t xml:space="preserve">Indeed, </w:t>
      </w:r>
      <w:r>
        <w:t xml:space="preserve">humans readily make judgments about personality traits (e.g., trustworthiness), aesthetics (e.g., attractiveness), and emotions from faces (Carroll &amp; Russell, 1996; </w:t>
      </w:r>
      <w:r w:rsidR="002D1E2F">
        <w:t xml:space="preserve">Bar, Neta, &amp; Linz, 2006; </w:t>
      </w:r>
      <w:r>
        <w:t xml:space="preserve">Said &amp; Todorov, 2011; Todorov, Baron, &amp; </w:t>
      </w:r>
      <w:proofErr w:type="spellStart"/>
      <w:r>
        <w:t>Oosterhof</w:t>
      </w:r>
      <w:proofErr w:type="spellEnd"/>
      <w:r>
        <w:t xml:space="preserve">, 2008). </w:t>
      </w:r>
      <w:ins w:id="4" w:author="Nicholas Harp" w:date="2020-01-29T13:03:00Z">
        <w:r w:rsidR="008A6408">
          <w:t xml:space="preserve">One </w:t>
        </w:r>
      </w:ins>
      <w:ins w:id="5" w:author="Nicholas Harp" w:date="2020-01-29T13:18:00Z">
        <w:r w:rsidR="00AD4596">
          <w:t xml:space="preserve">of the most </w:t>
        </w:r>
      </w:ins>
      <w:ins w:id="6" w:author="Nicholas Harp" w:date="2020-01-29T13:03:00Z">
        <w:r w:rsidR="008A6408">
          <w:t>important aspect</w:t>
        </w:r>
      </w:ins>
      <w:ins w:id="7" w:author="Nicholas Harp" w:date="2020-01-29T13:18:00Z">
        <w:r w:rsidR="00AD4596">
          <w:t>s</w:t>
        </w:r>
      </w:ins>
      <w:ins w:id="8" w:author="Nicholas Harp" w:date="2020-01-29T13:03:00Z">
        <w:r w:rsidR="008A6408">
          <w:t xml:space="preserve"> of perceiving facial expressions is determining </w:t>
        </w:r>
      </w:ins>
      <w:del w:id="9" w:author="Nicholas Harp" w:date="2020-01-29T13:03:00Z">
        <w:r w:rsidDel="008A6408">
          <w:delText>Interpretations of</w:delText>
        </w:r>
      </w:del>
      <w:ins w:id="10" w:author="Nicholas Harp" w:date="2020-01-29T13:03:00Z">
        <w:r w:rsidR="008A6408">
          <w:t>the</w:t>
        </w:r>
      </w:ins>
      <w:r>
        <w:t xml:space="preserve"> valence (i.e., the inherent positive or negative emotional value of a stimulus) </w:t>
      </w:r>
      <w:del w:id="11" w:author="Nicholas Harp" w:date="2020-01-29T13:03:00Z">
        <w:r w:rsidDel="008A6408">
          <w:delText xml:space="preserve">are one </w:delText>
        </w:r>
      </w:del>
      <w:del w:id="12" w:author="Nicholas Harp" w:date="2020-01-27T09:33:00Z">
        <w:r w:rsidDel="009D4D45">
          <w:delText xml:space="preserve">instance of </w:delText>
        </w:r>
      </w:del>
      <w:del w:id="13" w:author="Nicholas Harp" w:date="2020-01-29T13:03:00Z">
        <w:r w:rsidDel="008A6408">
          <w:delText>judgments of facial</w:delText>
        </w:r>
      </w:del>
      <w:ins w:id="14" w:author="Nicholas Harp" w:date="2020-01-29T13:03:00Z">
        <w:r w:rsidR="008A6408">
          <w:t>of such</w:t>
        </w:r>
      </w:ins>
      <w:r>
        <w:t xml:space="preserve"> expressions</w:t>
      </w:r>
      <w:ins w:id="15" w:author="Nicholas Harp" w:date="2020-01-29T13:09:00Z">
        <w:r w:rsidR="00D22831">
          <w:t>.</w:t>
        </w:r>
      </w:ins>
      <w:ins w:id="16" w:author="Nicholas Harp" w:date="2020-01-29T13:18:00Z">
        <w:r w:rsidR="00AD4596">
          <w:t xml:space="preserve"> </w:t>
        </w:r>
      </w:ins>
      <w:ins w:id="17" w:author="Nicholas Harp" w:date="2020-01-29T13:22:00Z">
        <w:r w:rsidR="00AD4596">
          <w:t xml:space="preserve">Valence </w:t>
        </w:r>
      </w:ins>
      <w:ins w:id="18" w:author="Nicholas Harp" w:date="2020-01-30T08:48:00Z">
        <w:r w:rsidR="005E1C74">
          <w:t xml:space="preserve">has long been believed </w:t>
        </w:r>
      </w:ins>
      <w:ins w:id="19" w:author="Nicholas Harp" w:date="2020-01-29T13:22:00Z">
        <w:r w:rsidR="00AD4596">
          <w:t>to be a core component of emotional experience (Russell, 1980)</w:t>
        </w:r>
      </w:ins>
      <w:ins w:id="20" w:author="Nicholas Harp" w:date="2020-01-30T08:48:00Z">
        <w:r w:rsidR="005E1C74">
          <w:t>,</w:t>
        </w:r>
      </w:ins>
      <w:ins w:id="21" w:author="Nicholas Harp" w:date="2020-01-29T13:22:00Z">
        <w:r w:rsidR="00AD4596">
          <w:t xml:space="preserve"> and </w:t>
        </w:r>
      </w:ins>
      <w:ins w:id="22" w:author="Nicholas Harp" w:date="2020-01-30T10:28:00Z">
        <w:r w:rsidR="00944B59">
          <w:t>perceptions</w:t>
        </w:r>
      </w:ins>
      <w:ins w:id="23" w:author="Nicholas Harp" w:date="2020-01-30T08:33:00Z">
        <w:r w:rsidR="0097493D">
          <w:t xml:space="preserve"> of valence </w:t>
        </w:r>
      </w:ins>
      <w:del w:id="24" w:author="Nicholas Harp" w:date="2020-01-30T08:48:00Z">
        <w:r w:rsidDel="005E1C74">
          <w:delText xml:space="preserve"> </w:delText>
        </w:r>
      </w:del>
      <w:r>
        <w:t>guid</w:t>
      </w:r>
      <w:del w:id="25" w:author="Nicholas Harp" w:date="2020-01-27T09:34:00Z">
        <w:r w:rsidDel="009D4D45">
          <w:delText>ing</w:delText>
        </w:r>
      </w:del>
      <w:ins w:id="26" w:author="Nicholas Harp" w:date="2020-01-27T09:34:00Z">
        <w:r w:rsidR="009D4D45">
          <w:t>e</w:t>
        </w:r>
      </w:ins>
      <w:r>
        <w:t xml:space="preserve"> </w:t>
      </w:r>
      <w:del w:id="27" w:author="Nicholas Harp" w:date="2020-01-27T09:34:00Z">
        <w:r w:rsidDel="009D4D45">
          <w:delText xml:space="preserve">potential </w:delText>
        </w:r>
      </w:del>
      <w:r>
        <w:t xml:space="preserve">social (i.e., approach-avoidance) behavior </w:t>
      </w:r>
      <w:del w:id="28" w:author="Nicholas Harp" w:date="2020-01-29T12:56:00Z">
        <w:r w:rsidDel="008A6408">
          <w:delText xml:space="preserve"> </w:delText>
        </w:r>
      </w:del>
      <w:r>
        <w:t>(</w:t>
      </w:r>
      <w:proofErr w:type="spellStart"/>
      <w:r>
        <w:t>Krieglmeyer</w:t>
      </w:r>
      <w:proofErr w:type="spellEnd"/>
      <w:r>
        <w:t xml:space="preserve">, Deutsch, De </w:t>
      </w:r>
      <w:proofErr w:type="spellStart"/>
      <w:r>
        <w:t>Houwer</w:t>
      </w:r>
      <w:proofErr w:type="spellEnd"/>
      <w:r>
        <w:t xml:space="preserve">, &amp; De </w:t>
      </w:r>
      <w:proofErr w:type="spellStart"/>
      <w:r>
        <w:t>Raedt</w:t>
      </w:r>
      <w:proofErr w:type="spellEnd"/>
      <w:r>
        <w:t>, 2010)</w:t>
      </w:r>
      <w:ins w:id="29" w:author="Nicholas Harp" w:date="2020-01-30T08:47:00Z">
        <w:r w:rsidR="005E1C74">
          <w:t xml:space="preserve"> </w:t>
        </w:r>
      </w:ins>
      <w:ins w:id="30" w:author="Nicholas Harp" w:date="2020-01-30T10:28:00Z">
        <w:r w:rsidR="00944B59">
          <w:t>and even</w:t>
        </w:r>
      </w:ins>
      <w:ins w:id="31" w:author="Nicholas Harp" w:date="2020-01-30T08:47:00Z">
        <w:r w:rsidR="005E1C74">
          <w:t xml:space="preserve"> influence</w:t>
        </w:r>
      </w:ins>
      <w:ins w:id="32" w:author="Nicholas Harp" w:date="2020-01-30T10:28:00Z">
        <w:r w:rsidR="00944B59">
          <w:t xml:space="preserve"> person constru</w:t>
        </w:r>
      </w:ins>
      <w:ins w:id="33" w:author="Nicholas Harp" w:date="2020-01-30T10:29:00Z">
        <w:r w:rsidR="00944B59">
          <w:t>al in</w:t>
        </w:r>
      </w:ins>
      <w:ins w:id="34" w:author="Nicholas Harp" w:date="2020-01-30T08:49:00Z">
        <w:r w:rsidR="005E1C74">
          <w:t xml:space="preserve"> social group</w:t>
        </w:r>
      </w:ins>
      <w:ins w:id="35" w:author="Nicholas Harp" w:date="2020-01-30T10:29:00Z">
        <w:r w:rsidR="00944B59">
          <w:t xml:space="preserve"> categorization tasks</w:t>
        </w:r>
      </w:ins>
      <w:ins w:id="36" w:author="Nicholas Harp" w:date="2020-01-30T08:49:00Z">
        <w:r w:rsidR="005E1C74">
          <w:t xml:space="preserve"> </w:t>
        </w:r>
      </w:ins>
      <w:ins w:id="37" w:author="Nicholas Harp" w:date="2020-01-30T08:48:00Z">
        <w:r w:rsidR="005E1C74">
          <w:t>(</w:t>
        </w:r>
      </w:ins>
      <w:ins w:id="38" w:author="Nicholas Harp" w:date="2020-01-30T08:49:00Z">
        <w:r w:rsidR="005E1C74">
          <w:t xml:space="preserve">e.g., political affiliation or sexual orientation; </w:t>
        </w:r>
      </w:ins>
      <w:proofErr w:type="spellStart"/>
      <w:ins w:id="39" w:author="Nicholas Harp" w:date="2020-01-30T09:11:00Z">
        <w:r w:rsidR="0088513E">
          <w:t>Taskhay</w:t>
        </w:r>
        <w:proofErr w:type="spellEnd"/>
        <w:r w:rsidR="0088513E">
          <w:t xml:space="preserve"> &amp; Rule, 2015; </w:t>
        </w:r>
      </w:ins>
      <w:proofErr w:type="spellStart"/>
      <w:ins w:id="40" w:author="Nicholas Harp" w:date="2020-01-30T08:49:00Z">
        <w:r w:rsidR="005E1C74">
          <w:t>Tskhay</w:t>
        </w:r>
        <w:proofErr w:type="spellEnd"/>
        <w:r w:rsidR="005E1C74">
          <w:t xml:space="preserve"> &amp; Rule, 2018)</w:t>
        </w:r>
      </w:ins>
      <w:r>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xml:space="preserve">, there are individual differences in valence judgments of emotionally ambiguous facial expressions, like a surprised face (Neta et al., 2009; Petro, Tong, Henley, &amp; Neta, 2018 ). This 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w:t>
      </w:r>
      <w:r w:rsidR="00042A20">
        <w:lastRenderedPageBreak/>
        <w:t xml:space="preserve">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w:t>
      </w:r>
      <w:proofErr w:type="spellStart"/>
      <w:r>
        <w:t>Krieglmeyer</w:t>
      </w:r>
      <w:proofErr w:type="spellEnd"/>
      <w:r>
        <w:t xml:space="preserve"> et al., 2010). </w:t>
      </w:r>
      <w:r w:rsidR="00747239">
        <w:t>For instance, individuals that interpret ambiguous expressions negatively may avoid the expresser, and vice</w:t>
      </w:r>
      <w:ins w:id="41" w:author="Nicholas Harp" w:date="2020-01-13T12:07:00Z">
        <w:r w:rsidR="000F2069">
          <w:t xml:space="preserve"> </w:t>
        </w:r>
      </w:ins>
      <w:del w:id="42"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36752BD8" w:rsidR="00BC13A6" w:rsidRDefault="00D30C7B" w:rsidP="00415B25">
      <w:pPr>
        <w:pStyle w:val="BodyText"/>
      </w:pPr>
      <w:r>
        <w:t xml:space="preserve">Despite one’s valence bias, the initial response to ambiguity appears to be negativity </w:t>
      </w:r>
      <w:ins w:id="43" w:author="Nicholas Harp" w:date="2020-01-27T09:36:00Z">
        <w:r w:rsidR="009D4D45">
          <w:t xml:space="preserve">for most people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3E1ADD3E" w:rsidR="00D30C7B" w:rsidRDefault="00415B25">
      <w:pPr>
        <w:pStyle w:val="BodyText"/>
      </w:pPr>
      <w:r>
        <w:t xml:space="preserve">Conversely,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bias take longer to reach a valence judgment for surprised expressions than those with a more negative bias (Neta et al., 2009), suggesting a more time-intensive (regulatory) process for positive interpretations. </w:t>
      </w:r>
      <w:r w:rsidR="0035400A">
        <w:t xml:space="preserve">A recent study </w:t>
      </w:r>
      <w:del w:id="44" w:author="Nicholas Harp" w:date="2020-01-27T09:35:00Z">
        <w:r w:rsidR="0035400A" w:rsidDel="009D4D45">
          <w:delText xml:space="preserve">manipulated reaction times and </w:delText>
        </w:r>
      </w:del>
      <w:r w:rsidR="0035400A">
        <w:t xml:space="preserve">demonstrated that instructions to delay </w:t>
      </w:r>
      <w:del w:id="45" w:author="Nicholas Harp" w:date="2020-01-27T09:35:00Z">
        <w:r w:rsidR="0035400A" w:rsidDel="009D4D45">
          <w:delText xml:space="preserve">reaction times result </w:delText>
        </w:r>
      </w:del>
      <w:ins w:id="46" w:author="Nicholas Harp" w:date="2020-01-27T09:35:00Z">
        <w:r w:rsidR="009D4D45">
          <w:t>respon</w:t>
        </w:r>
      </w:ins>
      <w:ins w:id="47" w:author="Nicholas Harp" w:date="2020-01-29T13:23:00Z">
        <w:r w:rsidR="00AD4596">
          <w:t>ding</w:t>
        </w:r>
      </w:ins>
      <w:ins w:id="48" w:author="Nicholas Harp" w:date="2020-01-27T09:35:00Z">
        <w:r w:rsidR="009D4D45">
          <w:t xml:space="preserve"> during valence judgments of surprised expressions resulted </w:t>
        </w:r>
      </w:ins>
      <w:r w:rsidR="0035400A">
        <w:t xml:space="preserve">in a shift towards positivity for those with a </w:t>
      </w:r>
      <w:r w:rsidR="0035400A">
        <w:lastRenderedPageBreak/>
        <w:t xml:space="preserve">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w:t>
      </w:r>
      <w:proofErr w:type="spellStart"/>
      <w:r w:rsidR="00042A20">
        <w:t>vmPFC</w:t>
      </w:r>
      <w:proofErr w:type="spellEnd"/>
      <w:r w:rsidR="00C55538">
        <w:t>)</w:t>
      </w:r>
      <w:r>
        <w:t xml:space="preserve"> activity (Kim, Somerville, Johnstone, Alexander, &amp; Whalen, 2003). More recently, Petro</w:t>
      </w:r>
      <w:ins w:id="49" w:author="Nicholas Harp" w:date="2020-01-27T09:37:00Z">
        <w:r w:rsidR="009D4D45">
          <w:t xml:space="preserve">, Tong, Henley, &amp; Neta </w:t>
        </w:r>
      </w:ins>
      <w:del w:id="50"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7D6E760B" w14:textId="745EF8C0" w:rsidR="00D30C7B" w:rsidRDefault="00D30C7B" w:rsidP="00D30C7B">
      <w:pPr>
        <w:pStyle w:val="Heading2"/>
      </w:pPr>
      <w:r>
        <w:t>Cognitive loads and task interference</w:t>
      </w:r>
    </w:p>
    <w:p w14:paraId="5A60B751" w14:textId="46E5DAAA" w:rsidR="00EE5B07" w:rsidRPr="00EE5B07" w:rsidRDefault="00D30C7B" w:rsidP="0037699D">
      <w:pPr>
        <w:pStyle w:val="FirstParagraph"/>
      </w:pPr>
      <w:r>
        <w:t xml:space="preserve">In daily life, cognitive resources are </w:t>
      </w:r>
      <w:r w:rsidR="001B55B7">
        <w:t>limited</w:t>
      </w:r>
      <w:r w:rsidR="00360408">
        <w:t>,</w:t>
      </w:r>
      <w:r w:rsidR="00D74781">
        <w:t xml:space="preserve"> </w:t>
      </w:r>
      <w:r w:rsidR="008D44FD">
        <w:t>which can lead</w:t>
      </w:r>
      <w:r w:rsidR="00360408">
        <w:t xml:space="preserve"> </w:t>
      </w:r>
      <w:r w:rsidR="00FA5AA4">
        <w:t xml:space="preserve">to difficulty in </w:t>
      </w:r>
      <w:r w:rsidR="00285CB2">
        <w:t xml:space="preserve">effortful </w:t>
      </w:r>
      <w:r w:rsidR="00FA5AA4">
        <w:t>self-</w:t>
      </w:r>
      <w:r w:rsidR="00285CB2">
        <w:t>regulation</w:t>
      </w:r>
      <w:r w:rsidR="00C32B8F">
        <w:t xml:space="preserve"> </w:t>
      </w:r>
      <w:r w:rsidR="00285CB2">
        <w:t xml:space="preserve">of cognitive and affective processes </w:t>
      </w:r>
      <w:r w:rsidR="00D74781">
        <w:t>(</w:t>
      </w:r>
      <w:r w:rsidR="00360408">
        <w:t xml:space="preserve">Baumeister &amp; Heatherton, 1996; </w:t>
      </w:r>
      <w:r w:rsidR="001B55B7" w:rsidRPr="00D74781">
        <w:t>Kahneman</w:t>
      </w:r>
      <w:r w:rsidR="001B55B7">
        <w:t>, 1973;</w:t>
      </w:r>
      <w:r w:rsidR="00360408">
        <w:t xml:space="preserve"> </w:t>
      </w:r>
      <w:r w:rsidR="00360408" w:rsidRPr="00D74781">
        <w:t xml:space="preserve">Storbeck, 2012; </w:t>
      </w:r>
      <w:proofErr w:type="spellStart"/>
      <w:r w:rsidR="00360408" w:rsidRPr="00D74781">
        <w:t>Scalf</w:t>
      </w:r>
      <w:proofErr w:type="spellEnd"/>
      <w:r w:rsidR="00360408" w:rsidRPr="00D74781">
        <w:t xml:space="preserve">, </w:t>
      </w:r>
      <w:proofErr w:type="spellStart"/>
      <w:r w:rsidR="00360408" w:rsidRPr="00D74781">
        <w:t>Torralbo</w:t>
      </w:r>
      <w:proofErr w:type="spellEnd"/>
      <w:r w:rsidR="00360408" w:rsidRPr="00D74781">
        <w:t>, Tapia, &amp; Beck, 2013</w:t>
      </w:r>
      <w:r w:rsidR="00FA5AA4">
        <w:t>)</w:t>
      </w:r>
      <w:r>
        <w:t>. For example, imagine a student attending a lecture</w:t>
      </w:r>
      <w:ins w:id="51" w:author="Nicholas Harp" w:date="2020-01-27T09:38:00Z">
        <w:r w:rsidR="00E17E1A">
          <w:t xml:space="preserve"> while engaging in a text message conversation with a friend</w:t>
        </w:r>
      </w:ins>
      <w:r>
        <w:t xml:space="preserve">. </w:t>
      </w:r>
      <w:ins w:id="52" w:author="Nicholas Harp" w:date="2020-01-27T09:38:00Z">
        <w:r w:rsidR="00E17E1A">
          <w:t>T</w:t>
        </w:r>
      </w:ins>
      <w:del w:id="53" w:author="Nicholas Harp" w:date="2020-01-27T09:38:00Z">
        <w:r w:rsidDel="00E17E1A">
          <w:delText>If t</w:delText>
        </w:r>
      </w:del>
      <w:r>
        <w:t xml:space="preserve">he student </w:t>
      </w:r>
      <w:ins w:id="54" w:author="Nicholas Harp" w:date="2020-01-27T09:38:00Z">
        <w:r w:rsidR="00E17E1A">
          <w:t>w</w:t>
        </w:r>
      </w:ins>
      <w:r>
        <w:t>i</w:t>
      </w:r>
      <w:ins w:id="55" w:author="Nicholas Harp" w:date="2020-01-27T09:39:00Z">
        <w:r w:rsidR="00E17E1A">
          <w:t>ll be</w:t>
        </w:r>
      </w:ins>
      <w:del w:id="56" w:author="Nicholas Harp" w:date="2020-01-27T09:38:00Z">
        <w:r w:rsidDel="00E17E1A">
          <w:delText>s</w:delText>
        </w:r>
      </w:del>
      <w:r>
        <w:t xml:space="preserve"> </w:t>
      </w:r>
      <w:del w:id="57" w:author="Nicholas Harp" w:date="2020-01-27T09:39:00Z">
        <w:r w:rsidDel="00E17E1A">
          <w:delText xml:space="preserve">frequently </w:delText>
        </w:r>
      </w:del>
      <w:r>
        <w:t>distracted by notifications</w:t>
      </w:r>
      <w:ins w:id="58" w:author="Nicholas Harp" w:date="2020-01-27T09:39:00Z">
        <w:r w:rsidR="00E17E1A">
          <w:t xml:space="preserve">, </w:t>
        </w:r>
      </w:ins>
      <w:del w:id="59" w:author="Nicholas Harp" w:date="2020-01-27T09:39:00Z">
        <w:r w:rsidDel="00E17E1A">
          <w:delText xml:space="preserve"> and</w:delText>
        </w:r>
      </w:del>
      <w:ins w:id="60" w:author="Nicholas Harp" w:date="2020-01-27T09:39:00Z">
        <w:r w:rsidR="00E17E1A">
          <w:t>thus</w:t>
        </w:r>
      </w:ins>
      <w:r>
        <w:t xml:space="preserve"> directing cognitive resources towards </w:t>
      </w:r>
      <w:ins w:id="61" w:author="Nicholas Harp" w:date="2020-01-27T09:39:00Z">
        <w:r w:rsidR="00E17E1A">
          <w:t xml:space="preserve">the </w:t>
        </w:r>
      </w:ins>
      <w:del w:id="62" w:author="Nicholas Harp" w:date="2020-01-27T09:39:00Z">
        <w:r w:rsidDel="00E17E1A">
          <w:delText xml:space="preserve">a text message </w:delText>
        </w:r>
      </w:del>
      <w:r>
        <w:t>conversation</w:t>
      </w:r>
      <w:ins w:id="63" w:author="Nicholas Harp" w:date="2020-01-27T09:39:00Z">
        <w:r w:rsidR="00E17E1A">
          <w:t xml:space="preserve"> and away from the lecture.</w:t>
        </w:r>
      </w:ins>
      <w:del w:id="64" w:author="Nicholas Harp" w:date="2020-01-27T09:39:00Z">
        <w:r w:rsidDel="00E17E1A">
          <w:delText>,</w:delText>
        </w:r>
      </w:del>
      <w:r>
        <w:t xml:space="preserve"> </w:t>
      </w:r>
      <w:ins w:id="65" w:author="Nicholas Harp" w:date="2020-01-27T09:39:00Z">
        <w:r w:rsidR="00E17E1A">
          <w:t xml:space="preserve">In turn, </w:t>
        </w:r>
      </w:ins>
      <w:del w:id="66" w:author="Nicholas Harp" w:date="2020-01-27T09:39:00Z">
        <w:r w:rsidDel="00E17E1A">
          <w:delText xml:space="preserve">then </w:delText>
        </w:r>
      </w:del>
      <w:r>
        <w:t xml:space="preserve">the student’s ability to understand and remember the lecture </w:t>
      </w:r>
      <w:r w:rsidR="002D0958">
        <w:t xml:space="preserve">material </w:t>
      </w:r>
      <w:r>
        <w:t xml:space="preserve">will </w:t>
      </w:r>
      <w:del w:id="67" w:author="Nicholas Harp" w:date="2020-01-27T09:40:00Z">
        <w:r w:rsidDel="00E17E1A">
          <w:delText xml:space="preserve">likely </w:delText>
        </w:r>
      </w:del>
      <w:r>
        <w:t>suffer.</w:t>
      </w:r>
      <w:r w:rsidR="006E4AE6">
        <w:t xml:space="preserve"> </w:t>
      </w:r>
      <w:r w:rsidR="004E39F9">
        <w:t>Directing cognitive resources</w:t>
      </w:r>
      <w:r w:rsidR="00285CB2">
        <w:t xml:space="preserve"> between</w:t>
      </w:r>
      <w:r w:rsidR="00FA5AA4">
        <w:t xml:space="preserve"> </w:t>
      </w:r>
      <w:r w:rsidR="00285CB2">
        <w:t xml:space="preserve">different </w:t>
      </w:r>
      <w:r w:rsidR="00FA5AA4">
        <w:t xml:space="preserve">tasks </w:t>
      </w:r>
      <w:r w:rsidR="004E39F9">
        <w:t xml:space="preserve">in this manner </w:t>
      </w:r>
      <w:r w:rsidR="00FA5AA4">
        <w:t>taxes</w:t>
      </w:r>
      <w:r w:rsidR="00E550C4">
        <w:t xml:space="preserve"> </w:t>
      </w:r>
      <w:r w:rsidR="001B3916">
        <w:t>an</w:t>
      </w:r>
      <w:r w:rsidR="004E39F9">
        <w:t xml:space="preserve"> </w:t>
      </w:r>
      <w:r w:rsidR="0002268A">
        <w:t xml:space="preserve">already </w:t>
      </w:r>
      <w:r w:rsidR="00E550C4" w:rsidRPr="00EA7C05">
        <w:t xml:space="preserve">limited pool of </w:t>
      </w:r>
      <w:r w:rsidR="00CB43C6" w:rsidRPr="00EA7C05">
        <w:t>cognitive</w:t>
      </w:r>
      <w:r w:rsidR="004E39F9">
        <w:t xml:space="preserve"> resources</w:t>
      </w:r>
      <w:r w:rsidR="009A6AAC">
        <w:t xml:space="preserve"> (</w:t>
      </w:r>
      <w:r w:rsidR="00B91786">
        <w:t xml:space="preserve">Baumeister &amp; Heatherton, 1996; </w:t>
      </w:r>
      <w:r w:rsidR="00D74781">
        <w:t>Kahneman, 1973</w:t>
      </w:r>
      <w:r w:rsidR="0002268A" w:rsidRPr="00EA7C05">
        <w:t>)</w:t>
      </w:r>
      <w:r w:rsidR="0002268A" w:rsidRPr="00203FC9">
        <w:t>.</w:t>
      </w:r>
      <w:r w:rsidR="004E39F9">
        <w:t xml:space="preserve"> </w:t>
      </w:r>
      <w:r>
        <w:t xml:space="preserve">Indeed, cognitive resource competition leads to a phenomenon known as cognitive load, which </w:t>
      </w:r>
      <w:r>
        <w:lastRenderedPageBreak/>
        <w:t>negatively impacts executive processes (</w:t>
      </w:r>
      <w:proofErr w:type="spellStart"/>
      <w:r>
        <w:t>Lavie</w:t>
      </w:r>
      <w:proofErr w:type="spellEnd"/>
      <w:r>
        <w:t xml:space="preserve">, Hirst, </w:t>
      </w:r>
      <w:proofErr w:type="spellStart"/>
      <w:r>
        <w:t>Fockert</w:t>
      </w:r>
      <w:proofErr w:type="spellEnd"/>
      <w:r>
        <w:t xml:space="preserve">, &amp; Viding, 2004; Murphy, </w:t>
      </w:r>
      <w:proofErr w:type="spellStart"/>
      <w:r>
        <w:t>Groeger</w:t>
      </w:r>
      <w:proofErr w:type="spellEnd"/>
      <w:r>
        <w:t xml:space="preserve">, &amp; Greene, 2016). High levels of cognitive load alter performance on </w:t>
      </w:r>
      <w:r w:rsidR="00EA7C05">
        <w:t>cognitively demanding</w:t>
      </w:r>
      <w:r>
        <w:t xml:space="preserve"> tasks, including those in both cognitive and emotional domains (</w:t>
      </w:r>
      <w:proofErr w:type="spellStart"/>
      <w:r>
        <w:t>Jiaping</w:t>
      </w:r>
      <w:proofErr w:type="spellEnd"/>
      <w:r>
        <w:t xml:space="preserve"> et al., 2017; </w:t>
      </w:r>
      <w:proofErr w:type="spellStart"/>
      <w:r>
        <w:t>Kron</w:t>
      </w:r>
      <w:proofErr w:type="spellEnd"/>
      <w:r>
        <w:t xml:space="preserve">, </w:t>
      </w:r>
      <w:proofErr w:type="spellStart"/>
      <w:r>
        <w:t>Schul</w:t>
      </w:r>
      <w:proofErr w:type="spellEnd"/>
      <w:r>
        <w:t xml:space="preserve">, Cohen, &amp; </w:t>
      </w:r>
      <w:proofErr w:type="spellStart"/>
      <w:r>
        <w:t>Hassin</w:t>
      </w:r>
      <w:proofErr w:type="spellEnd"/>
      <w:r>
        <w:t xml:space="preserve">, 2010; </w:t>
      </w:r>
      <w:proofErr w:type="spellStart"/>
      <w:r>
        <w:t>Nagamatsu</w:t>
      </w:r>
      <w:proofErr w:type="spellEnd"/>
      <w:r>
        <w:t xml:space="preserve"> et al., 2011; </w:t>
      </w:r>
      <w:proofErr w:type="spellStart"/>
      <w:r>
        <w:t>Pontari</w:t>
      </w:r>
      <w:proofErr w:type="spellEnd"/>
      <w:r>
        <w:t xml:space="preserve"> &amp; </w:t>
      </w:r>
      <w:proofErr w:type="spellStart"/>
      <w:r>
        <w:t>Schlenker</w:t>
      </w:r>
      <w:proofErr w:type="spellEnd"/>
      <w:r>
        <w:t>, 2000; Thomas, Donohue-Porter, &amp; Stein Fishbein, 2017</w:t>
      </w:r>
      <w:r w:rsidR="0037699D">
        <w:t>; Mather &amp; Knight, 2005; Knight et al., 2007</w:t>
      </w:r>
      <w:r>
        <w:t xml:space="preserve">). </w:t>
      </w:r>
      <w:r w:rsidR="00B63492">
        <w:t xml:space="preserve">For instance, </w:t>
      </w:r>
      <w:r w:rsidR="00272132">
        <w:t xml:space="preserve">reducing cognitive load (e.g., through integration of diagrams and text information to reduce split-attention) facilitates </w:t>
      </w:r>
      <w:del w:id="68" w:author="Nicholas Harp" w:date="2020-01-27T09:40:00Z">
        <w:r w:rsidR="00272132" w:rsidDel="00E17E1A">
          <w:delText xml:space="preserve">better </w:delText>
        </w:r>
      </w:del>
      <w:r w:rsidR="00272132">
        <w:t xml:space="preserve">learning of </w:t>
      </w:r>
      <w:r w:rsidR="00272132" w:rsidRPr="00023423">
        <w:t xml:space="preserve">complex topics (e.g., geometry, physics, and anatomy) which already have intrinsic cognitive demands (Chandler &amp; </w:t>
      </w:r>
      <w:proofErr w:type="spellStart"/>
      <w:r w:rsidR="00272132" w:rsidRPr="00023423">
        <w:t>Sweller</w:t>
      </w:r>
      <w:proofErr w:type="spellEnd"/>
      <w:r w:rsidR="00272132" w:rsidRPr="00023423">
        <w:t>, 1991)</w:t>
      </w:r>
      <w:r w:rsidR="00B63492" w:rsidRPr="00023423">
        <w:t xml:space="preserve">. </w:t>
      </w:r>
      <w:r w:rsidR="00352DC8" w:rsidRPr="00023423">
        <w:t xml:space="preserve">The </w:t>
      </w:r>
      <w:r w:rsidR="00C91892" w:rsidRPr="00023423">
        <w:t xml:space="preserve">affective </w:t>
      </w:r>
      <w:r w:rsidR="00352DC8" w:rsidRPr="00023423">
        <w:t xml:space="preserve">qualities of cognitive load also matter, as performance on a deductive reasoning task, in which participants assessed the logic of a conclusion given some provided premises, was worse </w:t>
      </w:r>
      <w:r w:rsidR="00890073" w:rsidRPr="00023423">
        <w:t>when the premises included</w:t>
      </w:r>
      <w:r w:rsidR="00352DC8" w:rsidRPr="00023423">
        <w:t xml:space="preserve"> emotional</w:t>
      </w:r>
      <w:r w:rsidR="001C3B4D" w:rsidRPr="00023423">
        <w:t xml:space="preserve"> words</w:t>
      </w:r>
      <w:r w:rsidR="00352DC8" w:rsidRPr="00023423">
        <w:t xml:space="preserve"> (e.g., there are torturers who are introverts, introverts do not hurt people, no torturers hurt people) rather than </w:t>
      </w:r>
      <w:r w:rsidR="001C3B4D" w:rsidRPr="00023423">
        <w:t>emotionally neutral words</w:t>
      </w:r>
      <w:r w:rsidR="00352DC8" w:rsidRPr="00023423">
        <w:t xml:space="preserve"> (e.g., the sky is blue, blue is not green, the sky is green</w:t>
      </w:r>
      <w:r w:rsidR="00C91892" w:rsidRPr="00023423">
        <w:t xml:space="preserve">; </w:t>
      </w:r>
      <w:proofErr w:type="spellStart"/>
      <w:r w:rsidR="00352DC8" w:rsidRPr="00023423">
        <w:t>Trémolière</w:t>
      </w:r>
      <w:proofErr w:type="spellEnd"/>
      <w:r w:rsidR="00352DC8" w:rsidRPr="00023423">
        <w:t xml:space="preserve">, Gagnon, &amp; Blanchette, 2016). </w:t>
      </w:r>
      <w:r w:rsidR="00382CF3" w:rsidRPr="00023423">
        <w:t>These studies highlight the susceptibility</w:t>
      </w:r>
      <w:r w:rsidR="00382CF3">
        <w:t xml:space="preserve"> of cognitive processes to cognitive load, as well as the importance of load characteristics (i.e., emotional vs. non-emotional qualities)</w:t>
      </w:r>
    </w:p>
    <w:p w14:paraId="2CD28212" w14:textId="61476C44" w:rsidR="00D30C7B" w:rsidRDefault="00D902D7" w:rsidP="00390FA0">
      <w:pPr>
        <w:pStyle w:val="FirstParagraph"/>
      </w:pPr>
      <w:r w:rsidRPr="00203FC9">
        <w:t>Further</w:t>
      </w:r>
      <w:r w:rsidR="003776C9">
        <w:t>, c</w:t>
      </w:r>
      <w:r w:rsidR="00D30C7B">
        <w:t>ognitive</w:t>
      </w:r>
      <w:r w:rsidR="008D44FD">
        <w:t>ly</w:t>
      </w:r>
      <w:r w:rsidR="00D30C7B">
        <w:t xml:space="preserve"> demand</w:t>
      </w:r>
      <w:r w:rsidR="008D44FD">
        <w:t>ing tasks</w:t>
      </w:r>
      <w:r w:rsidR="00D30C7B">
        <w:t xml:space="preserve"> often interact with concurrent affective processes (e.g., face categorization, subjective emotional experience), perhaps as a result of a shared resource pool for these processes</w:t>
      </w:r>
      <w:r w:rsidR="00B63492">
        <w:t xml:space="preserve"> (Ahmed, 2018, Blair et al., 2007</w:t>
      </w:r>
      <w:r w:rsidR="00CE3723">
        <w:t xml:space="preserve">; </w:t>
      </w:r>
      <w:proofErr w:type="spellStart"/>
      <w:r w:rsidR="00CE3723">
        <w:t>Muraven</w:t>
      </w:r>
      <w:proofErr w:type="spellEnd"/>
      <w:r w:rsidR="00CE3723">
        <w:t>, Tice, &amp; Baumeister, 1998</w:t>
      </w:r>
      <w:r w:rsidR="0037699D">
        <w:t>; Mather &amp; Knight, 2005; Knight et al., 2007</w:t>
      </w:r>
      <w:r w:rsidR="00B63492">
        <w:t>)</w:t>
      </w:r>
      <w:r w:rsidR="00D30C7B">
        <w:t xml:space="preserve">. For instance, Ahmed (2018) showed that performance on a facial expression categorization task suffers when participants are under high cognitive load. </w:t>
      </w:r>
      <w:r w:rsidR="00EC5C2E">
        <w:t>Additionally,</w:t>
      </w:r>
      <w:r w:rsidR="00D30C7B">
        <w:t xml:space="preserve"> cognitive load </w:t>
      </w:r>
      <w:r w:rsidR="00EC5C2E">
        <w:t xml:space="preserve">has been linked </w:t>
      </w:r>
      <w:r w:rsidR="00D30C7B">
        <w:t xml:space="preserve">to changes in emotional responses (Blair et al., 2007; Van </w:t>
      </w:r>
      <w:proofErr w:type="spellStart"/>
      <w:r w:rsidR="00D30C7B">
        <w:t>Dillen</w:t>
      </w:r>
      <w:proofErr w:type="spellEnd"/>
      <w:r w:rsidR="00D30C7B">
        <w:t xml:space="preserve">, </w:t>
      </w:r>
      <w:proofErr w:type="spellStart"/>
      <w:r w:rsidR="00D30C7B">
        <w:t>Heslenfeld</w:t>
      </w:r>
      <w:proofErr w:type="spellEnd"/>
      <w:r w:rsidR="00D30C7B">
        <w:t xml:space="preserve">, &amp; </w:t>
      </w:r>
      <w:proofErr w:type="spellStart"/>
      <w:r w:rsidR="00D30C7B">
        <w:t>Koole</w:t>
      </w:r>
      <w:proofErr w:type="spellEnd"/>
      <w:r w:rsidR="00D30C7B">
        <w:t xml:space="preserve">, 2009). For example, higher loads during a working memory task </w:t>
      </w:r>
      <w:r w:rsidR="00741BF7">
        <w:t xml:space="preserve">(Van </w:t>
      </w:r>
      <w:proofErr w:type="spellStart"/>
      <w:r w:rsidR="00741BF7">
        <w:t>Dillen</w:t>
      </w:r>
      <w:proofErr w:type="spellEnd"/>
      <w:r w:rsidR="00741BF7">
        <w:t xml:space="preserve"> et al., 2009) and increased cognitive demands (Blair et al., </w:t>
      </w:r>
      <w:r w:rsidR="00741BF7">
        <w:lastRenderedPageBreak/>
        <w:t xml:space="preserve">2007) </w:t>
      </w:r>
      <w:r w:rsidR="00D30C7B">
        <w:t xml:space="preserve">reduce subjective emotional experience, as well as </w:t>
      </w:r>
      <w:r w:rsidR="00741BF7">
        <w:t xml:space="preserve">brain responses to emotion (i.e., </w:t>
      </w:r>
      <w:r w:rsidR="00D30C7B">
        <w:t xml:space="preserve">amygdala and inferior frontal gyrus activation). </w:t>
      </w:r>
      <w:del w:id="69"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ins w:id="70" w:author="Nicholas Harp" w:date="2020-01-30T10:35:00Z">
        <w:r w:rsidR="0081299C">
          <w:t xml:space="preserve">Additionally, there is </w:t>
        </w:r>
      </w:ins>
      <w:r w:rsidR="00F40519">
        <w:t>evidence that behavioral performance of a cognitively demanding task (i.e., Stroop task) suffer</w:t>
      </w:r>
      <w:r w:rsidR="00FC446F">
        <w:t>s</w:t>
      </w:r>
      <w:r w:rsidR="00F40519">
        <w:t xml:space="preserve"> during trials with emotional</w:t>
      </w:r>
      <w:r w:rsidR="001C3B4D">
        <w:t xml:space="preserve"> </w:t>
      </w:r>
      <w:r w:rsidR="00F40519">
        <w:t>distractors</w:t>
      </w:r>
      <w:r w:rsidR="00741BF7">
        <w:t xml:space="preserve"> (Blair et al., 2007)</w:t>
      </w:r>
      <w:r w:rsidR="00F40519">
        <w:t xml:space="preserve">. </w:t>
      </w:r>
      <w:r w:rsidR="00EC5C2E">
        <w:t xml:space="preserve">Other work </w:t>
      </w:r>
      <w:r w:rsidR="00830FF6">
        <w:t xml:space="preserve">has </w:t>
      </w:r>
      <w:r w:rsidR="00EC5C2E">
        <w:t>demonstrated the negative effects of cognitive load on affective bias in older adults, showing that cognitively demanding tasks (e.g., distraction during memory encoding) reduce</w:t>
      </w:r>
      <w:r w:rsidR="00830FF6">
        <w:t>s</w:t>
      </w:r>
      <w:r w:rsidR="00EC5C2E">
        <w:t xml:space="preserve"> age-related positivity bias (Mather &amp; Knight, 2005; Knight et al., 2007). </w:t>
      </w:r>
      <w:r w:rsidR="00D30C7B">
        <w:t>Together, these effects suggest an overlap between cognitive demands and emotional processes, with high cognitive demands interfering with typical emotion processing.</w:t>
      </w:r>
    </w:p>
    <w:p w14:paraId="35E969E6" w14:textId="456781CF" w:rsidR="009A6C6F" w:rsidRDefault="00741BF7" w:rsidP="00D30C7B">
      <w:pPr>
        <w:pStyle w:val="BodyText"/>
        <w:rPr>
          <w:ins w:id="71" w:author="Nicholas Harp" w:date="2020-01-15T12:50:00Z"/>
        </w:rPr>
      </w:pPr>
      <w:r>
        <w:t xml:space="preserve">Given the initial negativity hypothesis, </w:t>
      </w:r>
      <w:del w:id="72"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73" w:author="Nicholas Harp" w:date="2020-01-27T09:43:00Z">
        <w:r w:rsidDel="00946433">
          <w:delText xml:space="preserve">would </w:delText>
        </w:r>
      </w:del>
      <w:ins w:id="74" w:author="Nicholas Harp" w:date="2020-01-27T09:43:00Z">
        <w:r w:rsidR="00946433">
          <w:t xml:space="preserve">should </w:t>
        </w:r>
      </w:ins>
      <w:r>
        <w:t xml:space="preserve">result in a more negative valence bias. </w:t>
      </w:r>
      <w:r w:rsidR="00D30C7B">
        <w:t xml:space="preserve">Previous work </w:t>
      </w:r>
      <w:ins w:id="75" w:author="Nicholas Harp" w:date="2020-01-27T09:43:00Z">
        <w:r w:rsidR="00946433">
          <w:t xml:space="preserve">has </w:t>
        </w:r>
      </w:ins>
      <w:r w:rsidR="00A936BB">
        <w:t xml:space="preserve">revealed, in contrast, </w:t>
      </w:r>
      <w:r w:rsidR="00D30C7B">
        <w:t xml:space="preserve">no effect of load on subjective interpretations of surprised expressions, </w:t>
      </w:r>
      <w:r w:rsidR="003457CB">
        <w:t xml:space="preserve">but </w:t>
      </w:r>
      <w:r w:rsidR="00D30C7B">
        <w:t xml:space="preserve">participants did show altered </w:t>
      </w:r>
      <w:r w:rsidR="005B7BEC">
        <w:t xml:space="preserve">response (computer mouse) </w:t>
      </w:r>
      <w:r w:rsidR="00D30C7B">
        <w:t>trajectories, such that mouse movements were less drawn towards the</w:t>
      </w:r>
      <w:r w:rsidR="003F7902">
        <w:t>ir</w:t>
      </w:r>
      <w:r w:rsidR="00D30C7B">
        <w:t xml:space="preserve"> </w:t>
      </w:r>
      <w:r w:rsidR="00083EDB">
        <w:t>modal</w:t>
      </w:r>
      <w:r w:rsidR="005B7BEC">
        <w:t xml:space="preserve"> </w:t>
      </w:r>
      <w:r w:rsidR="00D30C7B">
        <w:t>response option (</w:t>
      </w:r>
      <w:r w:rsidR="007E25FA">
        <w:t>e.g</w:t>
      </w:r>
      <w:r w:rsidR="00D30C7B">
        <w:t>., positive</w:t>
      </w:r>
      <w:r w:rsidR="007E25FA">
        <w:t xml:space="preserve"> ratings for individuals with a positive bias;</w:t>
      </w:r>
      <w:r w:rsidR="00D30C7B">
        <w:t xml:space="preserve"> </w:t>
      </w:r>
      <w:proofErr w:type="spellStart"/>
      <w:r w:rsidR="00D30C7B">
        <w:t>Mattek</w:t>
      </w:r>
      <w:proofErr w:type="spellEnd"/>
      <w:r w:rsidR="00D30C7B">
        <w:t xml:space="preserve">, Whalen, Berkowitz, &amp; Freeman, 2016).  </w:t>
      </w:r>
      <w:r w:rsidR="002169AF">
        <w:t>That is</w:t>
      </w:r>
      <w:r w:rsidR="005B7BEC">
        <w:t xml:space="preserve">, </w:t>
      </w:r>
      <w:r w:rsidR="002169AF">
        <w:t xml:space="preserve">the cognitive load did not interfere with the tendency to interpret surprised expressions as positive or negative, but instead interfered with the cognitive-motor dynamics of </w:t>
      </w:r>
      <w:r w:rsidR="002169AF">
        <w:rPr>
          <w:i/>
          <w:iCs/>
        </w:rPr>
        <w:t xml:space="preserve">how </w:t>
      </w:r>
      <w:r w:rsidR="002169AF">
        <w:t>one arrived at a response</w:t>
      </w:r>
      <w:r w:rsidR="005B7BEC">
        <w:t xml:space="preserve">. </w:t>
      </w:r>
    </w:p>
    <w:p w14:paraId="22D4C3E8" w14:textId="7D3D5B6D" w:rsidR="00D30C7B" w:rsidRDefault="00D30C7B" w:rsidP="00D30C7B">
      <w:pPr>
        <w:pStyle w:val="BodyText"/>
      </w:pPr>
      <w:r>
        <w:t xml:space="preserve">One potential explanation for the null effect of load on ratings is the domain-specificity of the cognitive load. </w:t>
      </w:r>
      <w:r w:rsidR="005B7BEC">
        <w:t>In other words, some research has</w:t>
      </w:r>
      <w:r>
        <w:t xml:space="preserve"> shown</w:t>
      </w:r>
      <w:r w:rsidR="002169AF">
        <w:t xml:space="preserve"> that </w:t>
      </w:r>
      <w:r w:rsidR="00F56DC5">
        <w:t>one</w:t>
      </w:r>
      <w:r w:rsidR="002169AF">
        <w:t xml:space="preserve"> </w:t>
      </w:r>
      <w:r w:rsidR="00F56DC5">
        <w:t xml:space="preserve">task (i.e., Stroop task) can recruit different brain regions depending upon the emotional properties of the task </w:t>
      </w:r>
      <w:r w:rsidR="00522573">
        <w:t xml:space="preserve">and </w:t>
      </w:r>
      <w:r w:rsidR="00F56DC5">
        <w:t>stimuli</w:t>
      </w:r>
      <w:r w:rsidR="00522573">
        <w:t xml:space="preserve"> (i.e., gender judgments of neutral faces vs. expression judgments of emotional faces)</w:t>
      </w:r>
      <w:r w:rsidR="00F56DC5">
        <w:t>, highlighting the</w:t>
      </w:r>
      <w:r>
        <w:t xml:space="preserve"> dissociable processing of emotional and non-emotional stimuli </w:t>
      </w:r>
      <w:r w:rsidR="00F56DC5">
        <w:t>within</w:t>
      </w:r>
      <w:r w:rsidR="004417F3">
        <w:t xml:space="preserve"> similar</w:t>
      </w:r>
      <w:r w:rsidR="00F56DC5">
        <w:t xml:space="preserve"> task</w:t>
      </w:r>
      <w:r w:rsidR="004417F3">
        <w:t>s</w:t>
      </w:r>
      <w:r w:rsidR="00F56DC5">
        <w:t xml:space="preserve"> </w:t>
      </w:r>
      <w:r>
        <w:t>(</w:t>
      </w:r>
      <w:proofErr w:type="spellStart"/>
      <w:r>
        <w:t>Egner</w:t>
      </w:r>
      <w:proofErr w:type="spellEnd"/>
      <w:r>
        <w:t xml:space="preserve">, </w:t>
      </w:r>
      <w:proofErr w:type="spellStart"/>
      <w:r>
        <w:t>Etkin</w:t>
      </w:r>
      <w:proofErr w:type="spellEnd"/>
      <w:r>
        <w:t xml:space="preserve">, Gale, &amp; Hirsch, 2008). Critically, </w:t>
      </w:r>
      <w:proofErr w:type="spellStart"/>
      <w:r>
        <w:t>Mattek</w:t>
      </w:r>
      <w:proofErr w:type="spellEnd"/>
      <w:r>
        <w:t xml:space="preserve"> and colleagues (2016) used non-</w:t>
      </w:r>
      <w:r>
        <w:lastRenderedPageBreak/>
        <w:t>emotional stimuli (i.e., number sequence) in their manipulation of cognitive load during interpretations of surprised facial expressions. The cognitive demand required for maintaining emotional</w:t>
      </w:r>
      <w:r w:rsidR="00536268">
        <w:t xml:space="preserve"> (but perhaps not non-emotional)</w:t>
      </w:r>
      <w:r>
        <w:t xml:space="preserve"> information in working memory may </w:t>
      </w:r>
      <w:r w:rsidR="00536268">
        <w:t xml:space="preserve">be necessary for </w:t>
      </w:r>
      <w:r>
        <w:t>tax</w:t>
      </w:r>
      <w:r w:rsidR="00536268">
        <w:t>ing</w:t>
      </w:r>
      <w:r>
        <w:t xml:space="preserve"> resources used for emotion regulation. </w:t>
      </w:r>
    </w:p>
    <w:p w14:paraId="576C6D2D" w14:textId="77777777" w:rsidR="00D30C7B" w:rsidRDefault="00D30C7B" w:rsidP="00D30C7B">
      <w:pPr>
        <w:pStyle w:val="Heading2"/>
      </w:pPr>
      <w:r>
        <w:t>The present study</w:t>
      </w:r>
    </w:p>
    <w:p w14:paraId="75A545A4" w14:textId="09EDAEDC" w:rsidR="00D30C7B" w:rsidRDefault="00D30C7B" w:rsidP="00D30C7B">
      <w:pPr>
        <w:pStyle w:val="FirstParagraph"/>
        <w:rPr>
          <w:ins w:id="76"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ins w:id="77" w:author="Nicholas Harp" w:date="2020-01-30T10:38:00Z">
        <w:r w:rsidR="0081299C">
          <w:t xml:space="preserve">In other words, we manipulated the emotional properties as well as the amount of material that participants needed to maintain in working memory while concurrently </w:t>
        </w:r>
      </w:ins>
      <w:ins w:id="78" w:author="Nicholas Harp" w:date="2020-01-30T10:39:00Z">
        <w:r w:rsidR="0081299C">
          <w:t xml:space="preserve">making valence judgments of facial expressions. </w:t>
        </w:r>
      </w:ins>
      <w:r w:rsidR="00536268">
        <w:t xml:space="preserve">First, we predict a null </w:t>
      </w:r>
      <w:del w:id="79" w:author="Nicholas Harp" w:date="2020-01-13T14:04:00Z">
        <w:r w:rsidR="004417F3" w:rsidDel="00C67810">
          <w:delText xml:space="preserve">main </w:delText>
        </w:r>
      </w:del>
      <w:r w:rsidR="00536268">
        <w:t xml:space="preserve">effect of load on valence bias (i.e., ratings of surprised faces will not differ under low versus high load),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Notably, w</w:t>
      </w:r>
      <w:r>
        <w:t xml:space="preserve">e expect to find a main effect of </w:t>
      </w:r>
      <w:del w:id="80" w:author="Nicholas Harp" w:date="2020-01-30T09:01:00Z">
        <w:r w:rsidDel="00AE5840">
          <w:delText xml:space="preserve">load </w:delText>
        </w:r>
      </w:del>
      <w:ins w:id="81" w:author="Nicholas Harp" w:date="2020-01-30T09:01:00Z">
        <w:r w:rsidR="00AE5840">
          <w:t xml:space="preserve">content </w:t>
        </w:r>
      </w:ins>
      <w:r w:rsidR="00536268">
        <w:t xml:space="preserve">type (emotional versus </w:t>
      </w:r>
      <w:r>
        <w:t>non-emotional</w:t>
      </w:r>
      <w:r w:rsidR="00536268">
        <w:t>)</w:t>
      </w:r>
      <w:r>
        <w:t xml:space="preserve"> on interpretations of surprise, such that interpretations made under emotional load are more negative than those made under non-emotional working memory loads. </w:t>
      </w:r>
      <w:ins w:id="82" w:author="Nicholas Harp" w:date="2020-01-15T13:13:00Z">
        <w:r w:rsidR="00876084">
          <w:t xml:space="preserve">This would suggest that emotional loads tap into </w:t>
        </w:r>
      </w:ins>
      <w:ins w:id="83"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w:t>
      </w:r>
      <w:proofErr w:type="spellStart"/>
      <w:r>
        <w:t>interpetations</w:t>
      </w:r>
      <w:proofErr w:type="spellEnd"/>
      <w:r>
        <w:t xml:space="preserve"> than </w:t>
      </w:r>
      <w:r w:rsidR="00536268">
        <w:t xml:space="preserve">low </w:t>
      </w:r>
      <w:r>
        <w:t>emotional working memory load.</w:t>
      </w:r>
      <w:ins w:id="84" w:author="Nicholas Harp" w:date="2020-01-15T13:12:00Z">
        <w:r w:rsidR="00876084">
          <w:t xml:space="preserve"> </w:t>
        </w:r>
      </w:ins>
    </w:p>
    <w:p w14:paraId="54A7EEE1" w14:textId="44958C69" w:rsidR="00B2555B" w:rsidRPr="00B2555B" w:rsidDel="00B2555B" w:rsidRDefault="00B2555B">
      <w:pPr>
        <w:pStyle w:val="BodyText"/>
        <w:rPr>
          <w:del w:id="85" w:author="Nicholas Harp" w:date="2020-01-29T13:27:00Z"/>
        </w:rPr>
        <w:pPrChange w:id="86" w:author="Nicholas Harp" w:date="2020-01-29T13:27:00Z">
          <w:pPr>
            <w:pStyle w:val="FirstParagraph"/>
          </w:pPr>
        </w:pPrChange>
      </w:pPr>
    </w:p>
    <w:p w14:paraId="4F14B643" w14:textId="77777777" w:rsidR="00E75F14" w:rsidRDefault="00C95E64">
      <w:pPr>
        <w:pStyle w:val="Heading1"/>
      </w:pPr>
      <w:bookmarkStart w:id="87" w:name="methods"/>
      <w:bookmarkEnd w:id="3"/>
      <w:r>
        <w:t>Methods</w:t>
      </w:r>
      <w:bookmarkEnd w:id="87"/>
    </w:p>
    <w:p w14:paraId="68A0FE0E" w14:textId="77777777" w:rsidR="00E75F14" w:rsidRDefault="00C95E64">
      <w:pPr>
        <w:pStyle w:val="Heading2"/>
      </w:pPr>
      <w:bookmarkStart w:id="88" w:name="participants"/>
      <w:r>
        <w:t>Participants</w:t>
      </w:r>
      <w:bookmarkEnd w:id="88"/>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89" w:author="Nicholas Harp" w:date="2020-01-30T10:42:00Z">
        <w:r w:rsidDel="00D872A2">
          <w:delText xml:space="preserve">eight </w:delText>
        </w:r>
      </w:del>
      <w:ins w:id="90"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91" w:name="material"/>
      <w:del w:id="92" w:author="Nicholas Harp" w:date="2020-01-30T08:57:00Z">
        <w:r w:rsidDel="00F87B70">
          <w:delText>Material</w:delText>
        </w:r>
      </w:del>
      <w:bookmarkEnd w:id="91"/>
      <w:ins w:id="93"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94" w:author="Nicholas Harp" w:date="2020-01-30T08:57:00Z"/>
        </w:rPr>
      </w:pPr>
      <w:bookmarkStart w:id="95" w:name="stimuli"/>
      <w:del w:id="96" w:author="Nicholas Harp" w:date="2020-01-30T08:57:00Z">
        <w:r w:rsidDel="00F87B70">
          <w:delText>Stimuli</w:delText>
        </w:r>
        <w:bookmarkEnd w:id="95"/>
      </w:del>
    </w:p>
    <w:p w14:paraId="13D969F7" w14:textId="24851651" w:rsidR="00E75F14" w:rsidDel="005E1C74" w:rsidRDefault="00C95E64">
      <w:pPr>
        <w:pStyle w:val="FirstParagraph"/>
        <w:rPr>
          <w:del w:id="97" w:author="Nicholas Harp" w:date="2020-01-30T08:56:00Z"/>
        </w:rPr>
      </w:pPr>
      <w:moveFromRangeStart w:id="98" w:author="Nicholas Harp" w:date="2020-01-30T08:54:00Z" w:name="move31266913"/>
      <w:moveFrom w:id="99" w:author="Nicholas Harp" w:date="2020-01-30T08:54:00Z">
        <w:del w:id="100"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98"/>
      <w:del w:id="101" w:author="Nicholas Harp" w:date="2020-01-30T08:56:00Z">
        <w:r w:rsidDel="005E1C74">
          <w:delText xml:space="preserve">The scene stimuli were selected from the International Affective Picture System (Lang, Bradley, &amp; Cuthbert, 2008). </w:delText>
        </w:r>
      </w:del>
      <w:del w:id="102" w:author="Nicholas Harp" w:date="2020-01-30T08:53:00Z">
        <w:r w:rsidDel="005E1C74">
          <w:delText xml:space="preserve">A total of 288 scenes (72 positive, 72 negative, and 144 neutral) were selected for </w:delText>
        </w:r>
      </w:del>
      <w:del w:id="103" w:author="Nicholas Harp" w:date="2020-01-27T10:54:00Z">
        <w:r w:rsidDel="00972E01">
          <w:delText xml:space="preserve">the </w:delText>
        </w:r>
      </w:del>
      <w:del w:id="104"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05" w:author="Nicholas Harp" w:date="2020-01-30T08:57:00Z"/>
        </w:rPr>
      </w:pPr>
      <w:bookmarkStart w:id="106" w:name="procedure"/>
      <w:del w:id="107" w:author="Nicholas Harp" w:date="2020-01-30T08:57:00Z">
        <w:r w:rsidDel="00F87B70">
          <w:delText>Procedure</w:delText>
        </w:r>
        <w:bookmarkEnd w:id="106"/>
      </w:del>
    </w:p>
    <w:p w14:paraId="55A13860" w14:textId="540CA424" w:rsidR="005E1C74" w:rsidRDefault="00C95E64" w:rsidP="005E1C74">
      <w:pPr>
        <w:pStyle w:val="FirstParagraph"/>
        <w:rPr>
          <w:ins w:id="108" w:author="Nicholas Harp" w:date="2020-01-30T08:53:00Z"/>
        </w:rPr>
      </w:pPr>
      <w:r>
        <w:t xml:space="preserve">After arriving at the lab, participants provided informed consent prior to completing the task. </w:t>
      </w:r>
      <w:ins w:id="109" w:author="Nicholas Harp" w:date="2020-01-30T08:51:00Z">
        <w:r w:rsidR="005E1C74">
          <w:t>Participants then completed the task, which included 144</w:t>
        </w:r>
        <w:r w:rsidR="005E1C74">
          <w:rPr>
            <w:rStyle w:val="FootnoteReference"/>
          </w:rPr>
          <w:footnoteReference w:id="1"/>
        </w:r>
        <w:r w:rsidR="005E1C74">
          <w:t xml:space="preserve"> trials in which </w:t>
        </w:r>
      </w:ins>
      <w:ins w:id="114" w:author="Nicholas Harp" w:date="2020-01-30T08:52:00Z">
        <w:r w:rsidR="005E1C74">
          <w:t>an image matrix, face, and single image memory probe were presented</w:t>
        </w:r>
      </w:ins>
      <w:ins w:id="115" w:author="Nicholas Harp" w:date="2020-01-30T08:51:00Z">
        <w:r w:rsidR="005E1C74">
          <w:t>. T</w:t>
        </w:r>
      </w:ins>
      <w:ins w:id="116" w:author="Nicholas Harp" w:date="2020-01-29T14:32:00Z">
        <w:r w:rsidR="00A06813">
          <w:t xml:space="preserve">he experimenter guided participants through a practice </w:t>
        </w:r>
      </w:ins>
      <w:ins w:id="117" w:author="Nicholas Harp" w:date="2020-01-29T14:33:00Z">
        <w:r w:rsidR="00A06813">
          <w:t>face rating and memory probe t</w:t>
        </w:r>
      </w:ins>
      <w:ins w:id="118" w:author="Nicholas Harp" w:date="2020-01-29T14:34:00Z">
        <w:r w:rsidR="00A06813">
          <w:t>rial</w:t>
        </w:r>
      </w:ins>
      <w:ins w:id="119" w:author="Nicholas Harp" w:date="2020-01-29T14:35:00Z">
        <w:r w:rsidR="00A06813">
          <w:t xml:space="preserve">. The trials were self-initiated; that is, the participant initiated each trial at their own pace by clicking </w:t>
        </w:r>
      </w:ins>
      <w:ins w:id="120" w:author="Nicholas Harp" w:date="2020-01-29T14:36:00Z">
        <w:r w:rsidR="00A06813">
          <w:t>the</w:t>
        </w:r>
      </w:ins>
      <w:ins w:id="121" w:author="Nicholas Harp" w:date="2020-01-30T08:52:00Z">
        <w:r w:rsidR="005E1C74">
          <w:t xml:space="preserve"> “start” button at the bottom of the screen</w:t>
        </w:r>
      </w:ins>
      <w:ins w:id="122"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The image matrices were designed to induce either low (two images) or high (six images) cognitive load with either non-emotional or emotional </w:t>
        </w:r>
        <w:r w:rsidR="00A06813">
          <w:lastRenderedPageBreak/>
          <w:t>properties (Figure 1).</w:t>
        </w:r>
        <w:r w:rsidR="00A06813" w:rsidRPr="004963AE">
          <w:t xml:space="preserve"> </w:t>
        </w:r>
      </w:ins>
      <w:ins w:id="123" w:author="Nicholas Harp" w:date="2020-01-30T08:54:00Z">
        <w:r w:rsidR="005E1C74">
          <w:t>A total of 288 scenes (72 positive, 72 negative, and 144 neutral) were selected</w:t>
        </w:r>
      </w:ins>
      <w:ins w:id="124" w:author="Nicholas Harp" w:date="2020-01-30T08:56:00Z">
        <w:r w:rsidR="005E1C74">
          <w:t xml:space="preserve"> from the International Affective Picture System (Lang, Bradley, &amp; Cuthbert, 2008)</w:t>
        </w:r>
        <w:del w:id="125" w:author="Nicholas Harp" w:date="2020-01-30T08:53:00Z">
          <w:r w:rsidR="005E1C74" w:rsidDel="005E1C74">
            <w:delText xml:space="preserve">A total of 288 scenes (72 positive, 72 negative, and 144 neutral) were selected for </w:delText>
          </w:r>
        </w:del>
        <w:del w:id="126" w:author="Nicholas Harp" w:date="2020-01-27T10:54:00Z">
          <w:r w:rsidR="005E1C74" w:rsidDel="00972E01">
            <w:delText xml:space="preserve">the </w:delText>
          </w:r>
        </w:del>
        <w:del w:id="127" w:author="Nicholas Harp" w:date="2020-01-30T08:53:00Z">
          <w:r w:rsidR="005E1C74" w:rsidDel="005E1C74">
            <w:delText xml:space="preserve">image matrices. The positive and negative images did not differ in arousal (Z = -0.23, p = 0.82). </w:delText>
          </w:r>
        </w:del>
        <w:r w:rsidR="005E1C74">
          <w:t xml:space="preserve"> for </w:t>
        </w:r>
      </w:ins>
      <w:ins w:id="128" w:author="Nicholas Harp" w:date="2020-01-30T08:54:00Z">
        <w:r w:rsidR="005E1C74">
          <w:t xml:space="preserve">use in the matrices, and the positive and negative images did not differ in arousal (Z = -0.23, p = 0.82). </w:t>
        </w:r>
      </w:ins>
      <w:ins w:id="129" w:author="Nicholas Harp" w:date="2020-01-29T14:35:00Z">
        <w:r w:rsidR="00A06813">
          <w:t xml:space="preserve">For the matrices with emotional properties, there were an equal number of positive and negative images within a matrix. 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p>
    <w:p w14:paraId="2E3E2B8C" w14:textId="5ED130AE" w:rsidR="00A06813" w:rsidRDefault="00A06813" w:rsidP="00334150">
      <w:pPr>
        <w:pStyle w:val="FirstParagraph"/>
        <w:rPr>
          <w:ins w:id="130" w:author="Nicholas Harp" w:date="2020-01-29T14:35:00Z"/>
        </w:rPr>
      </w:pPr>
      <w:ins w:id="131" w:author="Nicholas Harp" w:date="2020-01-29T14:35:00Z">
        <w:r>
          <w:t xml:space="preserve">After the image matrix, either a happy, angry, or surprised face appeared for 1000 </w:t>
        </w:r>
        <w:proofErr w:type="spellStart"/>
        <w:r>
          <w:t>ms</w:t>
        </w:r>
        <w:proofErr w:type="spellEnd"/>
        <w:r>
          <w:t xml:space="preserve"> and the participants rated the face by clicking on either the positive or negative response option. </w:t>
        </w:r>
      </w:ins>
      <w:moveToRangeStart w:id="132" w:author="Nicholas Harp" w:date="2020-01-30T08:54:00Z" w:name="move31266913"/>
      <w:moveTo w:id="133" w:author="Nicholas Harp" w:date="2020-01-30T08:54:00Z">
        <w:r w:rsidR="005E1C74">
          <w:t xml:space="preserve">The </w:t>
        </w:r>
      </w:moveTo>
      <w:ins w:id="134" w:author="Nicholas Harp" w:date="2020-01-30T08:55:00Z">
        <w:r w:rsidR="005E1C74">
          <w:t xml:space="preserve">face </w:t>
        </w:r>
      </w:ins>
      <w:moveTo w:id="135" w:author="Nicholas Harp" w:date="2020-01-30T08:54:00Z">
        <w:r w:rsidR="005E1C74">
          <w:t>stimuli included</w:t>
        </w:r>
      </w:moveTo>
      <w:ins w:id="136" w:author="Nicholas Harp" w:date="2020-01-30T08:55:00Z">
        <w:r w:rsidR="005E1C74">
          <w:t xml:space="preserve"> selections from</w:t>
        </w:r>
      </w:ins>
      <w:moveTo w:id="137" w:author="Nicholas Harp" w:date="2020-01-30T08:54:00Z">
        <w:r w:rsidR="005E1C74">
          <w:t xml:space="preserve"> </w:t>
        </w:r>
        <w:del w:id="138"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11 angry, 12 happy, and 24 surprised expressions organized pseudorandomly. </w:t>
        </w:r>
      </w:moveTo>
      <w:moveToRangeEnd w:id="132"/>
      <w:ins w:id="139"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AF8C99F" w14:textId="1AF2F009" w:rsidR="00334150" w:rsidRPr="00334150" w:rsidRDefault="00C95E64" w:rsidP="00334150">
      <w:pPr>
        <w:pStyle w:val="FirstParagraph"/>
        <w:rPr>
          <w:ins w:id="140" w:author="Nicholas Harp" w:date="2020-01-15T13:33:00Z"/>
        </w:rPr>
      </w:pPr>
      <w:del w:id="141" w:author="Nicholas Harp" w:date="2020-01-30T08:55:00Z">
        <w:r w:rsidDel="005E1C74">
          <w:delText xml:space="preserve">Participants </w:delText>
        </w:r>
      </w:del>
      <w:del w:id="142" w:author="Nicholas Harp" w:date="2020-01-29T14:30:00Z">
        <w:r w:rsidDel="00A06813">
          <w:delText xml:space="preserve">were randomly assigned to </w:delText>
        </w:r>
      </w:del>
      <w:del w:id="143" w:author="Nicholas Harp" w:date="2020-01-30T08:55:00Z">
        <w:r w:rsidDel="005E1C74">
          <w:delText xml:space="preserve">complete </w:delText>
        </w:r>
      </w:del>
      <w:del w:id="144" w:author="Nicholas Harp" w:date="2020-01-29T14:29:00Z">
        <w:r w:rsidDel="00A06813">
          <w:delText xml:space="preserve">one of </w:delText>
        </w:r>
      </w:del>
      <w:del w:id="145" w:author="Nicholas Harp" w:date="2020-01-30T08:55:00Z">
        <w:r w:rsidDel="005E1C74">
          <w:delText>the task</w:delText>
        </w:r>
      </w:del>
      <w:del w:id="146" w:author="Nicholas Harp" w:date="2020-01-29T14:30:00Z">
        <w:r w:rsidDel="00A06813">
          <w:delText xml:space="preserve"> </w:delText>
        </w:r>
      </w:del>
      <w:del w:id="147" w:author="Nicholas Harp" w:date="2020-01-29T14:29:00Z">
        <w:r w:rsidDel="00A06813">
          <w:delText>versions</w:delText>
        </w:r>
      </w:del>
      <w:del w:id="148" w:author="Nicholas Harp" w:date="2020-01-30T08:55:00Z">
        <w:r w:rsidDel="005E1C74">
          <w:delText>, which included 144</w:delText>
        </w:r>
        <w:r w:rsidDel="005E1C74">
          <w:rPr>
            <w:rStyle w:val="FootnoteReference"/>
          </w:rPr>
          <w:footnoteReference w:id="2"/>
        </w:r>
        <w:r w:rsidDel="005E1C74">
          <w:delText xml:space="preserve"> trials split between working memory probe and face rating trials. </w:delText>
        </w:r>
      </w:del>
      <w:r>
        <w:t xml:space="preserve">The task was completed using MouseTracker software (Freeman &amp; </w:t>
      </w:r>
      <w:proofErr w:type="spellStart"/>
      <w:r>
        <w:t>Ambady</w:t>
      </w:r>
      <w:proofErr w:type="spellEnd"/>
      <w:r>
        <w:t xml:space="preserve">, 2010) and participants responded with </w:t>
      </w:r>
      <w:ins w:id="151" w:author="Nicholas Harp" w:date="2020-01-30T08:55:00Z">
        <w:r w:rsidR="005E1C74">
          <w:t>the</w:t>
        </w:r>
      </w:ins>
      <w:del w:id="152" w:author="Nicholas Harp" w:date="2020-01-30T08:55:00Z">
        <w:r w:rsidDel="005E1C74">
          <w:delText>a</w:delText>
        </w:r>
      </w:del>
      <w:r>
        <w:t xml:space="preserve"> mouse to indicate the appropriate response for </w:t>
      </w:r>
      <w:r w:rsidR="00F41AAA">
        <w:t xml:space="preserve">both </w:t>
      </w:r>
      <w:r>
        <w:t>the face ratings and the memory probe</w:t>
      </w:r>
      <w:r w:rsidR="003976D7">
        <w:t>.</w:t>
      </w:r>
      <w:r>
        <w:t xml:space="preserve"> </w:t>
      </w:r>
      <w:ins w:id="153" w:author="Nicholas Harp" w:date="2020-01-15T13:33:00Z">
        <w:r w:rsidR="00D931CB">
          <w:t xml:space="preserve">Mouse trajectories </w:t>
        </w:r>
      </w:ins>
      <w:ins w:id="154" w:author="Nicholas Harp" w:date="2020-01-16T10:28:00Z">
        <w:r w:rsidR="00334150">
          <w:t xml:space="preserve">are a rich source of </w:t>
        </w:r>
      </w:ins>
      <w:ins w:id="155" w:author="Nicholas Harp" w:date="2020-01-15T13:33:00Z">
        <w:r w:rsidR="00D931CB">
          <w:t xml:space="preserve">insight into the continuous cognitive-motor dynamics underlying decision-making (Freeman, </w:t>
        </w:r>
      </w:ins>
      <w:ins w:id="156" w:author="Nicholas Harp" w:date="2020-01-17T15:34:00Z">
        <w:r w:rsidR="0080014E">
          <w:t>Dale, &amp; Farmer, 2011)</w:t>
        </w:r>
      </w:ins>
      <w:ins w:id="157" w:author="Nicholas Harp" w:date="2020-02-03T10:18:00Z">
        <w:r w:rsidR="00967F7E">
          <w:t>, and</w:t>
        </w:r>
      </w:ins>
      <w:ins w:id="158" w:author="Nicholas Harp" w:date="2020-01-17T15:34:00Z">
        <w:r w:rsidR="0080014E">
          <w:t xml:space="preserve"> </w:t>
        </w:r>
      </w:ins>
      <w:moveToRangeStart w:id="159" w:author="Nicholas Harp" w:date="2020-01-16T10:28:00Z" w:name="move30062909"/>
      <w:moveTo w:id="160" w:author="Nicholas Harp" w:date="2020-01-16T10:28:00Z">
        <w:del w:id="161" w:author="Nicholas Harp" w:date="2020-02-03T10:18:00Z">
          <w:r w:rsidR="00334150" w:rsidDel="00967F7E">
            <w:delText>I</w:delText>
          </w:r>
        </w:del>
      </w:moveTo>
      <w:ins w:id="162" w:author="Nicholas Harp" w:date="2020-02-03T10:18:00Z">
        <w:r w:rsidR="00967F7E">
          <w:t>i</w:t>
        </w:r>
      </w:ins>
      <w:bookmarkStart w:id="163" w:name="_GoBack"/>
      <w:bookmarkEnd w:id="163"/>
      <w:moveTo w:id="164" w:author="Nicholas Harp" w:date="2020-01-16T10:28:00Z">
        <w:r w:rsidR="00334150">
          <w:t xml:space="preserve">n </w:t>
        </w:r>
        <w:r w:rsidR="00334150">
          <w:lastRenderedPageBreak/>
          <w:t>two-choice designs, maximum deviations are often conceptualized as a measure of response competition for ultimately unchosen responses or the degree of uncertainty during the response process (</w:t>
        </w:r>
        <w:proofErr w:type="spellStart"/>
        <w:r w:rsidR="00334150">
          <w:t>Calcagni</w:t>
        </w:r>
        <w:proofErr w:type="spellEnd"/>
        <w:r w:rsidR="00334150">
          <w:t xml:space="preserve">, Lombardi, &amp; Sulpizio, 2017; Freeman, Dale, &amp; Farmer, 2011; </w:t>
        </w:r>
        <w:proofErr w:type="spellStart"/>
        <w:r w:rsidR="00334150">
          <w:t>Hehman</w:t>
        </w:r>
        <w:proofErr w:type="spellEnd"/>
        <w:r w:rsidR="00334150">
          <w:t xml:space="preserve">, </w:t>
        </w:r>
        <w:proofErr w:type="spellStart"/>
        <w:r w:rsidR="00334150">
          <w:t>Stolier</w:t>
        </w:r>
        <w:proofErr w:type="spellEnd"/>
        <w:r w:rsidR="00334150">
          <w:t>, &amp; Freeman, 2015).</w:t>
        </w:r>
      </w:moveTo>
      <w:moveToRangeEnd w:id="159"/>
    </w:p>
    <w:p w14:paraId="4C3352AD" w14:textId="1CBE7867" w:rsidR="00E75F14" w:rsidRDefault="00C95E64" w:rsidP="00BA7EFC">
      <w:pPr>
        <w:pStyle w:val="FirstParagraph"/>
      </w:pPr>
      <w:del w:id="165" w:author="Nicholas Harp" w:date="2020-01-29T14:35:00Z">
        <w:r w:rsidDel="00A06813">
          <w:delText xml:space="preserve">The trials were self-initiated; that is, the </w:delText>
        </w:r>
      </w:del>
      <w:del w:id="166" w:author="Nicholas Harp" w:date="2020-01-13T14:05:00Z">
        <w:r w:rsidDel="00C67810">
          <w:delText>participant clicked a “start” button at the bottom of the screen at the beginning of each</w:delText>
        </w:r>
      </w:del>
      <w:del w:id="167" w:author="Nicholas Harp" w:date="2020-01-29T14:35:00Z">
        <w:r w:rsidDel="00A06813">
          <w:delText xml:space="preserve"> trial at their own pace. After initiating the trial, a fixation cross appeared (1000 ms), then participants viewed an image matrix</w:delText>
        </w:r>
      </w:del>
      <w:del w:id="168" w:author="Nicholas Harp" w:date="2020-01-13T14:05:00Z">
        <w:r w:rsidDel="00C67810">
          <w:delText>,</w:delText>
        </w:r>
      </w:del>
      <w:del w:id="169"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70" w:author="Nicholas Harp" w:date="2020-01-13T14:07:00Z">
        <w:r w:rsidR="004963AE" w:rsidDel="007E1D2B">
          <w:delText xml:space="preserve">positive and negative loads were not manipulated independently; that is, </w:delText>
        </w:r>
      </w:del>
      <w:del w:id="171"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72" w:author="Nicholas Harp" w:date="2020-01-13T14:08:00Z">
        <w:r w:rsidR="004963AE" w:rsidDel="001430E6">
          <w:delText>s</w:delText>
        </w:r>
      </w:del>
      <w:del w:id="173"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8">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74"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74"/>
    </w:p>
    <w:p w14:paraId="200EDAC2" w14:textId="0BA50D80" w:rsidR="00E75F14" w:rsidRDefault="00C95E64" w:rsidP="00C27DCC">
      <w:pPr>
        <w:pStyle w:val="FirstParagraph"/>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75" w:author="Nicholas Harp" w:date="2020-01-30T09:12:00Z">
        <w:r w:rsidR="007574F2" w:rsidDel="004326A2">
          <w:delText xml:space="preserve"> </w:delText>
        </w:r>
      </w:del>
      <w:ins w:id="176" w:author="Nicholas Harp" w:date="2020-01-30T09:12:00Z">
        <w:r w:rsidR="004326A2">
          <w:t xml:space="preserve"> </w:t>
        </w:r>
      </w:ins>
      <w:r w:rsidR="007574F2">
        <w:t>and ggplot2 (???) packages</w:t>
      </w:r>
      <w:r>
        <w:t xml:space="preserve">. </w:t>
      </w:r>
      <w:r w:rsidR="00C27DCC">
        <w:t xml:space="preserve">First, trials were screened for </w:t>
      </w:r>
      <w:r w:rsidR="00F41AAA">
        <w:t>reaction time</w:t>
      </w:r>
      <w:r w:rsidR="00C27DCC">
        <w:t xml:space="preserve"> outliers</w:t>
      </w:r>
      <w:r w:rsidR="00F41AAA">
        <w:t xml:space="preserve"> (i.e., &gt; </w:t>
      </w:r>
      <w:r w:rsidR="00890073">
        <w:t>three</w:t>
      </w:r>
      <w:r w:rsidR="00F41AAA">
        <w:t xml:space="preserve"> standard </w:t>
      </w:r>
      <w:proofErr w:type="spellStart"/>
      <w:r w:rsidR="00F41AAA">
        <w:t>devations</w:t>
      </w:r>
      <w:proofErr w:type="spellEnd"/>
      <w:r w:rsidR="00F41AAA">
        <w:t xml:space="preserve"> above the mean)</w:t>
      </w:r>
      <w:r w:rsidR="00C27DCC">
        <w:t xml:space="preserve"> and subsequently removed. Additionally, we removed the preceding face rating trial for any incorrect memory probe trials, as these trials can be considered a manipulation failure. Next</w:t>
      </w:r>
      <w:r>
        <w:t xml:space="preserve">, percent negative ratings were calculated for happy, angry, and surprised faces across all trial types, as well as a percent correct score for the memory probe trials. </w:t>
      </w:r>
    </w:p>
    <w:p w14:paraId="74EB0343" w14:textId="399511FF" w:rsidR="00E75F14" w:rsidRDefault="000613DA" w:rsidP="00E93DEE">
      <w:pPr>
        <w:pStyle w:val="BodyText"/>
      </w:pPr>
      <w:r>
        <w:lastRenderedPageBreak/>
        <w:t>For the main test of our hypothesis, we tested for differences in valence bias among the different working memory load conditions.</w:t>
      </w:r>
      <w:ins w:id="177" w:author="Nicholas Harp" w:date="2020-01-27T14:41:00Z">
        <w:r w:rsidR="00E93DEE">
          <w:t xml:space="preserve"> Additionally,</w:t>
        </w:r>
      </w:ins>
      <w:ins w:id="178" w:author="Nicholas Harp" w:date="2020-01-27T14:42:00Z">
        <w:r w:rsidR="00E93DEE">
          <w:t xml:space="preserve"> we assessed mouse trajectories among these same conditions, while also testing for differences as a function of subjective rating (i.e., positive or negative).</w:t>
        </w:r>
      </w:ins>
      <w:r>
        <w:t xml:space="preserve"> </w:t>
      </w:r>
      <w:r w:rsidR="00C27DCC">
        <w:t xml:space="preserve">In order to account for the interdependence among measurements from the repeated measures design, we used </w:t>
      </w:r>
      <w:r w:rsidR="003976D7">
        <w:t xml:space="preserve">a </w:t>
      </w:r>
      <w:r w:rsidR="00C27DCC">
        <w:t>multilevel modeling</w:t>
      </w:r>
      <w:r w:rsidR="003976D7">
        <w:t xml:space="preserve"> approach.</w:t>
      </w:r>
      <w:r w:rsidR="00C27DCC">
        <w:t xml:space="preserve"> The intraclass correlation was </w:t>
      </w:r>
      <w:commentRangeStart w:id="179"/>
      <w:r w:rsidR="00C27DCC">
        <w:t>.19</w:t>
      </w:r>
      <w:commentRangeEnd w:id="179"/>
      <w:r w:rsidR="00245AD9">
        <w:rPr>
          <w:rStyle w:val="CommentReference"/>
          <w:rFonts w:asciiTheme="minorHAnsi" w:hAnsiTheme="minorHAnsi"/>
        </w:rPr>
        <w:commentReference w:id="179"/>
      </w:r>
      <w:r w:rsidR="00C27DCC">
        <w:t xml:space="preserve">, </w:t>
      </w:r>
      <w:ins w:id="180" w:author="Nicholas Harp" w:date="2020-01-27T09:27:00Z">
        <w:r w:rsidR="00245AD9">
          <w:t>meaning that</w:t>
        </w:r>
      </w:ins>
      <w:ins w:id="181" w:author="Nicholas Harp" w:date="2020-01-27T09:28:00Z">
        <w:r w:rsidR="00245AD9">
          <w:t>, as expected,</w:t>
        </w:r>
      </w:ins>
      <w:ins w:id="182" w:author="Nicholas Harp" w:date="2020-01-27T09:27:00Z">
        <w:r w:rsidR="00245AD9">
          <w:t xml:space="preserve"> there </w:t>
        </w:r>
      </w:ins>
      <w:ins w:id="183" w:author="Nicholas Harp" w:date="2020-01-30T08:59:00Z">
        <w:r w:rsidR="00F87B70">
          <w:t xml:space="preserve">was </w:t>
        </w:r>
      </w:ins>
      <w:ins w:id="184" w:author="Nicholas Harp" w:date="2020-01-27T09:28:00Z">
        <w:r w:rsidR="00245AD9">
          <w:t>statistical dependency</w:t>
        </w:r>
      </w:ins>
      <w:ins w:id="185" w:author="Nicholas Harp" w:date="2020-01-27T09:27:00Z">
        <w:r w:rsidR="00245AD9">
          <w:t xml:space="preserve"> </w:t>
        </w:r>
      </w:ins>
      <w:ins w:id="186" w:author="Nicholas Harp" w:date="2020-01-27T09:28:00Z">
        <w:r w:rsidR="00245AD9">
          <w:t>among</w:t>
        </w:r>
      </w:ins>
      <w:ins w:id="187" w:author="Nicholas Harp" w:date="2020-01-27T09:27:00Z">
        <w:r w:rsidR="00245AD9">
          <w:t xml:space="preserve"> the </w:t>
        </w:r>
      </w:ins>
      <w:ins w:id="188" w:author="Nicholas Harp" w:date="2020-01-27T09:28:00Z">
        <w:r w:rsidR="00245AD9">
          <w:t>measurements</w:t>
        </w:r>
      </w:ins>
      <w:ins w:id="189" w:author="Nicholas Harp" w:date="2020-01-27T09:27:00Z">
        <w:r w:rsidR="00245AD9">
          <w:t xml:space="preserve"> for any given subject</w:t>
        </w:r>
      </w:ins>
      <w:ins w:id="190" w:author="Nicholas Harp" w:date="2020-01-27T09:28:00Z">
        <w:r w:rsidR="00245AD9">
          <w:t xml:space="preserve">. This </w:t>
        </w:r>
      </w:ins>
      <w:r w:rsidR="003976D7">
        <w:t>provid</w:t>
      </w:r>
      <w:ins w:id="191" w:author="Nicholas Harp" w:date="2020-01-27T09:28:00Z">
        <w:r w:rsidR="00245AD9">
          <w:t>e</w:t>
        </w:r>
      </w:ins>
      <w:ins w:id="192" w:author="Nicholas Harp" w:date="2020-01-30T08:59:00Z">
        <w:r w:rsidR="00F87B70">
          <w:t>d</w:t>
        </w:r>
      </w:ins>
      <w:del w:id="193" w:author="Nicholas Harp" w:date="2020-01-27T09:28:00Z">
        <w:r w:rsidR="003976D7" w:rsidDel="00245AD9">
          <w:delText>in</w:delText>
        </w:r>
        <w:r w:rsidR="00C27DCC" w:rsidDel="00245AD9">
          <w:delText>g</w:delText>
        </w:r>
      </w:del>
      <w:r w:rsidR="003976D7">
        <w:t xml:space="preserve"> additional support for</w:t>
      </w:r>
      <w:r w:rsidR="00C27DCC">
        <w:t xml:space="preserve"> the decision to use </w:t>
      </w:r>
      <w:del w:id="194" w:author="Nicholas Harp" w:date="2020-01-30T08:59:00Z">
        <w:r w:rsidR="00C27DCC" w:rsidDel="00F87B70">
          <w:delText xml:space="preserve">multilevel </w:delText>
        </w:r>
      </w:del>
      <w:ins w:id="195" w:author="Nicholas Harp" w:date="2020-01-30T08:59:00Z">
        <w:r w:rsidR="00F87B70">
          <w:t xml:space="preserve">mixed-effects </w:t>
        </w:r>
      </w:ins>
      <w:r w:rsidR="00C27DCC">
        <w:t xml:space="preserve">modeling. </w:t>
      </w:r>
      <w:r w:rsidR="00C95E64">
        <w:t>Prior to completing the analyses, all</w:t>
      </w:r>
      <w:r w:rsidR="00C27DCC">
        <w:t xml:space="preserve"> rating</w:t>
      </w:r>
      <w:r w:rsidR="00C95E64">
        <w:t xml:space="preserve"> </w:t>
      </w:r>
      <w:ins w:id="196" w:author="Nicholas Harp" w:date="2020-01-27T14:37:00Z">
        <w:r w:rsidR="007574F2">
          <w:t xml:space="preserve">and mouse </w:t>
        </w:r>
      </w:ins>
      <w:r w:rsidR="00C95E64">
        <w:t xml:space="preserve">data were assessed for normality using Shapiro-Wilks tests. </w:t>
      </w:r>
      <w:r>
        <w:t>The results of all four tests were highly significant (p’s &lt; .001)</w:t>
      </w:r>
      <w:ins w:id="197" w:author="Nicholas Harp" w:date="2020-01-27T14:37:00Z">
        <w:r w:rsidR="007574F2">
          <w:t xml:space="preserve"> for the rating data</w:t>
        </w:r>
      </w:ins>
      <w:r w:rsidR="00324684">
        <w:t>, as ratings of ambiguity are typically negatively skewed</w:t>
      </w:r>
      <w:r w:rsidR="003976D7">
        <w:t xml:space="preserve">. </w:t>
      </w:r>
      <w:moveToRangeStart w:id="198" w:author="Nicholas Harp" w:date="2020-01-27T14:37:00Z" w:name="move31028286"/>
      <w:moveTo w:id="199" w:author="Nicholas Harp" w:date="2020-01-27T14:37:00Z">
        <w:r w:rsidR="007574F2">
          <w:t>Next, we assessed the distribution of the mouse trajectory data, which was normally distributed except for one condition.</w:t>
        </w:r>
      </w:moveTo>
      <w:moveToRangeEnd w:id="198"/>
      <w:ins w:id="200" w:author="Nicholas Harp" w:date="2020-01-27T14:37:00Z">
        <w:r w:rsidR="007574F2">
          <w:t xml:space="preserve"> </w:t>
        </w:r>
      </w:ins>
      <w:r w:rsidR="003976D7">
        <w:t>As such,</w:t>
      </w:r>
      <w:r>
        <w:t xml:space="preserve"> </w:t>
      </w:r>
      <w:ins w:id="201" w:author="Nicholas Harp" w:date="2020-01-27T14:39:00Z">
        <w:r w:rsidR="00E93DEE">
          <w:t>we assessed alternative distributions for use in a generalized linear mixed model</w:t>
        </w:r>
      </w:ins>
      <w:ins w:id="202" w:author="Nicholas Harp" w:date="2020-01-27T14:40:00Z">
        <w:r w:rsidR="00E93DEE">
          <w:t>; however, the model fit of the traditional linear mixed model with a gaussian error distribution fit better than alternative model options</w:t>
        </w:r>
      </w:ins>
      <w:ins w:id="203" w:author="Nicholas Harp" w:date="2020-01-30T09:13:00Z">
        <w:r w:rsidR="004326A2">
          <w:t xml:space="preserve"> (i.e., gamma distribution)</w:t>
        </w:r>
      </w:ins>
      <w:ins w:id="204" w:author="Nicholas Harp" w:date="2020-01-27T14:40:00Z">
        <w:r w:rsidR="00E93DEE">
          <w:t>.</w:t>
        </w:r>
      </w:ins>
      <w:ins w:id="205" w:author="Nicholas Harp" w:date="2020-01-27T14:47:00Z">
        <w:r w:rsidR="0091768D">
          <w:t xml:space="preserve"> Notably, other work has shown that linear mixed models are robust to violations of normality </w:t>
        </w:r>
      </w:ins>
      <w:ins w:id="206"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207" w:author="Nicholas Harp" w:date="2020-01-27T14:40:00Z">
        <w:r w:rsidR="00E93DEE">
          <w:t xml:space="preserve"> </w:t>
        </w:r>
      </w:ins>
      <w:del w:id="208" w:author="Nicholas Harp" w:date="2020-01-27T14:40:00Z">
        <w:r w:rsidR="00C27DCC" w:rsidDel="00E93DEE">
          <w:delText>r</w:delText>
        </w:r>
      </w:del>
      <w:del w:id="209" w:author="Nicholas Harp" w:date="2020-01-30T09:02:00Z">
        <w:r w:rsidR="00C27DCC" w:rsidDel="00AE5840">
          <w:delText>obust standard errors</w:delText>
        </w:r>
        <w:r w:rsidDel="00AE5840">
          <w:delText xml:space="preserve"> </w:delText>
        </w:r>
      </w:del>
      <w:del w:id="210" w:author="Nicholas Harp" w:date="2020-01-27T14:41:00Z">
        <w:r w:rsidDel="00E93DEE">
          <w:delText xml:space="preserve">were used </w:delText>
        </w:r>
      </w:del>
      <w:del w:id="211" w:author="Nicholas Harp" w:date="2020-01-30T09:02:00Z">
        <w:r w:rsidR="00C27DCC" w:rsidDel="00AE5840">
          <w:delText xml:space="preserve">to account for </w:delText>
        </w:r>
      </w:del>
      <w:del w:id="212" w:author="Nicholas Harp" w:date="2020-01-27T14:41:00Z">
        <w:r w:rsidR="00C27DCC" w:rsidDel="00E93DEE">
          <w:delText xml:space="preserve">the </w:delText>
        </w:r>
      </w:del>
      <w:del w:id="213" w:author="Nicholas Harp" w:date="2020-01-30T09:02:00Z">
        <w:r w:rsidR="00C27DCC" w:rsidDel="00AE5840">
          <w:delText xml:space="preserve">violation </w:delText>
        </w:r>
      </w:del>
      <w:del w:id="214" w:author="Nicholas Harp" w:date="2020-01-27T14:41:00Z">
        <w:r w:rsidR="00C27DCC" w:rsidDel="00E93DEE">
          <w:delText xml:space="preserve">of the assumption </w:delText>
        </w:r>
      </w:del>
      <w:del w:id="215" w:author="Nicholas Harp" w:date="2020-01-30T09:02:00Z">
        <w:r w:rsidR="00C27DCC" w:rsidDel="00AE5840">
          <w:delText>of normality</w:delText>
        </w:r>
        <w:r w:rsidDel="00AE5840">
          <w:delText xml:space="preserve">. </w:delText>
        </w:r>
      </w:del>
      <w:moveFromRangeStart w:id="216" w:author="Nicholas Harp" w:date="2020-01-27T14:37:00Z" w:name="move31028286"/>
      <w:moveFrom w:id="217" w:author="Nicholas Harp" w:date="2020-01-27T14:37:00Z">
        <w:r w:rsidR="00C95E64"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216"/>
      <w:del w:id="218" w:author="Nicholas Harp" w:date="2020-01-27T14:41:00Z">
        <w:r w:rsidR="003976D7" w:rsidDel="00E93DEE">
          <w:delText>Robust standard errors were used for the maximum deviation analyses as well.</w:delText>
        </w:r>
        <w:r w:rsidR="00C27DCC" w:rsidDel="00E93DEE">
          <w:delText xml:space="preserve"> </w:delText>
        </w:r>
      </w:del>
      <w:del w:id="219" w:author="Nicholas Harp" w:date="2020-01-27T14:42:00Z">
        <w:r w:rsidR="003976D7" w:rsidDel="00E93DEE">
          <w:delText>W</w:delText>
        </w:r>
        <w:r w:rsidR="00C95E64"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R="00C95E64" w:rsidDel="00E93DEE">
          <w:delText>.</w:delText>
        </w:r>
        <w:r w:rsidR="00CB52D2" w:rsidDel="00E93DEE">
          <w:delText xml:space="preserve"> </w:delText>
        </w:r>
      </w:del>
      <w:r w:rsidR="00324684">
        <w:t xml:space="preserve">We employed the model building approach suggested by </w:t>
      </w:r>
      <w:proofErr w:type="spellStart"/>
      <w:r w:rsidR="00324684">
        <w:t>Raudenbush</w:t>
      </w:r>
      <w:proofErr w:type="spellEnd"/>
      <w:r w:rsidR="00324684">
        <w:t xml:space="preserve"> and Bryk (2001), assessing model fit using </w:t>
      </w:r>
      <w:r w:rsidR="00324684">
        <w:rPr>
          <w:i/>
          <w:iCs/>
        </w:rPr>
        <w:t>X</w:t>
      </w:r>
      <w:r w:rsidR="00324684">
        <w:rPr>
          <w:vertAlign w:val="superscript"/>
        </w:rPr>
        <w:t>2</w:t>
      </w:r>
      <w:r w:rsidR="00324684">
        <w:t xml:space="preserve"> difference tests for </w:t>
      </w:r>
      <w:del w:id="220" w:author="Nicholas Harp" w:date="2020-01-27T14:42:00Z">
        <w:r w:rsidR="00324684" w:rsidDel="00E93DEE">
          <w:delText xml:space="preserve">each </w:delText>
        </w:r>
      </w:del>
      <w:ins w:id="221" w:author="Nicholas Harp" w:date="2020-01-27T14:42:00Z">
        <w:r w:rsidR="00E93DEE">
          <w:t xml:space="preserve">any random </w:t>
        </w:r>
      </w:ins>
      <w:r w:rsidR="00324684">
        <w:t>parameter</w:t>
      </w:r>
      <w:ins w:id="222" w:author="Nicholas Harp" w:date="2020-01-27T14:42:00Z">
        <w:r w:rsidR="00E93DEE">
          <w:t>s</w:t>
        </w:r>
      </w:ins>
      <w:r w:rsidR="003976D7">
        <w:t xml:space="preserve"> added to the model</w:t>
      </w:r>
      <w:r w:rsidR="00324684">
        <w:t xml:space="preserve">. </w:t>
      </w:r>
      <w:r w:rsidR="00CB52D2">
        <w:t>All model comparisons were completed with full information maximum likelihood estimation</w:t>
      </w:r>
      <w:r w:rsidR="003976D7">
        <w:t xml:space="preserve"> to account for </w:t>
      </w:r>
      <w:ins w:id="223" w:author="Nicholas Harp" w:date="2020-01-15T13:41:00Z">
        <w:r w:rsidR="00083DD4">
          <w:t>any missing data</w:t>
        </w:r>
      </w:ins>
      <w:del w:id="224" w:author="Nicholas Harp" w:date="2020-01-15T13:41:00Z">
        <w:r w:rsidR="003976D7" w:rsidDel="00083DD4">
          <w:delText>the addition of fixed parameters</w:delText>
        </w:r>
        <w:r w:rsidR="00CB52D2" w:rsidDel="00083DD4">
          <w:delText xml:space="preserve">. </w:delText>
        </w:r>
      </w:del>
      <w:r w:rsidRPr="000613DA">
        <w:t xml:space="preserve"> </w:t>
      </w:r>
      <w:ins w:id="225" w:author="Nicholas Harp" w:date="2020-01-15T13:41:00Z">
        <w:r w:rsidR="00083DD4">
          <w:t>(e.g., if a pa</w:t>
        </w:r>
      </w:ins>
      <w:ins w:id="226" w:author="Nicholas Harp" w:date="2020-01-15T13:42:00Z">
        <w:r w:rsidR="00083DD4">
          <w:t>rticipant did not rate any images as positive).</w:t>
        </w:r>
      </w:ins>
      <w:ins w:id="227" w:author="Nicholas Harp" w:date="2020-01-31T14:56:00Z">
        <w:r w:rsidR="00B4384D">
          <w:t xml:space="preserve"> </w:t>
        </w:r>
      </w:ins>
    </w:p>
    <w:p w14:paraId="76E929C8" w14:textId="77777777" w:rsidR="00E75F14" w:rsidRDefault="00C95E64">
      <w:pPr>
        <w:pStyle w:val="Heading1"/>
      </w:pPr>
      <w:bookmarkStart w:id="228" w:name="results"/>
      <w:r>
        <w:lastRenderedPageBreak/>
        <w:t>Results</w:t>
      </w:r>
      <w:bookmarkEnd w:id="228"/>
    </w:p>
    <w:p w14:paraId="69F4D504" w14:textId="77777777" w:rsidR="00E75F14" w:rsidRDefault="00C95E64">
      <w:pPr>
        <w:pStyle w:val="Heading2"/>
      </w:pPr>
      <w:bookmarkStart w:id="229" w:name="subjective-ratings"/>
      <w:r>
        <w:t>Subjective ratings</w:t>
      </w:r>
      <w:bookmarkEnd w:id="229"/>
    </w:p>
    <w:p w14:paraId="62B4BE47" w14:textId="4A8F8702" w:rsidR="00461B2D" w:rsidDel="00461B2D" w:rsidRDefault="00CB52D2" w:rsidP="00461B2D">
      <w:pPr>
        <w:pStyle w:val="FirstParagraph"/>
        <w:rPr>
          <w:del w:id="230" w:author="Nicholas Harp" w:date="2020-01-27T15:44:00Z"/>
          <w:moveTo w:id="231" w:author="Nicholas Harp" w:date="2020-01-27T15:43:00Z"/>
        </w:rPr>
      </w:pPr>
      <w:r>
        <w:t>First, a</w:t>
      </w:r>
      <w:r w:rsidR="003E7A83">
        <w:t xml:space="preserve"> random</w:t>
      </w:r>
      <w:r>
        <w:t xml:space="preserve"> intercept-only model was tested</w:t>
      </w:r>
      <w:ins w:id="232" w:author="Nicholas Harp" w:date="2020-01-27T15:11:00Z">
        <w:r w:rsidR="000A1223">
          <w:t xml:space="preserve"> and</w:t>
        </w:r>
      </w:ins>
      <w:del w:id="233" w:author="Nicholas Harp" w:date="2020-01-27T15:11:00Z">
        <w:r w:rsidDel="000A1223">
          <w:delText>.</w:delText>
        </w:r>
      </w:del>
      <w:r>
        <w:t xml:space="preserve"> </w:t>
      </w:r>
      <w:ins w:id="234" w:author="Nicholas Harp" w:date="2020-01-27T15:11:00Z">
        <w:r w:rsidR="000A1223">
          <w:t>t</w:t>
        </w:r>
      </w:ins>
      <w:del w:id="235" w:author="Nicholas Harp" w:date="2020-01-27T15:11:00Z">
        <w:r w:rsidDel="000A1223">
          <w:delText>T</w:delText>
        </w:r>
      </w:del>
      <w:r>
        <w:t xml:space="preserve">he </w:t>
      </w:r>
      <w:ins w:id="236"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237" w:author="Nicholas Harp" w:date="2020-01-27T15:11:00Z">
        <w:r w:rsidRPr="00CB52D2" w:rsidDel="000A1223">
          <w:rPr>
            <w:i/>
            <w:iCs/>
          </w:rPr>
          <w:delText>X</w:delText>
        </w:r>
        <w:r w:rsidDel="000A1223">
          <w:rPr>
            <w:i/>
            <w:iCs/>
          </w:rPr>
          <w:delText xml:space="preserve"> </w:delText>
        </w:r>
        <w:r w:rsidRPr="00946C93" w:rsidDel="000A1223">
          <w:rPr>
            <w:vertAlign w:val="superscript"/>
          </w:rPr>
          <w:delText>2</w:delText>
        </w:r>
        <w:r w:rsidDel="000A1223">
          <w:delText>(</w:delText>
        </w:r>
        <w:r w:rsidR="00034C53" w:rsidDel="000A1223">
          <w:delText>49</w:delText>
        </w:r>
        <w:r w:rsidDel="000A1223">
          <w:delText>)</w:delText>
        </w:r>
        <w:r w:rsidDel="000A1223">
          <w:rPr>
            <w:i/>
            <w:iCs/>
          </w:rPr>
          <w:delText xml:space="preserve"> </w:delText>
        </w:r>
        <w:r w:rsidDel="000A1223">
          <w:delText>=</w:delText>
        </w:r>
        <w:r w:rsidR="003E7A83" w:rsidDel="000A1223">
          <w:delText xml:space="preserve"> </w:delText>
        </w:r>
        <w:r w:rsidR="00034C53" w:rsidDel="000A1223">
          <w:delText>610.24</w:delText>
        </w:r>
        <w:r w:rsidDel="000A1223">
          <w:delText xml:space="preserve"> , </w:delText>
        </w:r>
      </w:del>
      <w:r>
        <w:t>p &lt; .001</w:t>
      </w:r>
      <w:r w:rsidR="004379CF">
        <w:t>)</w:t>
      </w:r>
      <w:r w:rsidR="003E7A83">
        <w:t>, suggesting that individuals varied randomly in percent negative ratings at baseline</w:t>
      </w:r>
      <w:r w:rsidR="00946C93">
        <w:t xml:space="preserve"> (i.e., low, non-emotional cognitive loads)</w:t>
      </w:r>
      <w:r>
        <w:t>.</w:t>
      </w:r>
      <w:del w:id="238"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239" w:author="Nicholas Harp" w:date="2020-01-31T11:01:00Z">
        <w:r w:rsidR="00DE4ECC">
          <w:t xml:space="preserve">, </w:t>
        </w:r>
      </w:ins>
      <w:ins w:id="240" w:author="Nicholas Harp" w:date="2020-01-28T14:29:00Z">
        <w:r w:rsidR="00051035">
          <w:t xml:space="preserve">load (i.e., low vs. high) </w:t>
        </w:r>
      </w:ins>
      <w:ins w:id="241" w:author="Nicholas Harp" w:date="2020-01-31T11:01:00Z">
        <w:r w:rsidR="00DE4ECC">
          <w:t xml:space="preserve">and </w:t>
        </w:r>
      </w:ins>
      <w:ins w:id="242" w:author="Nicholas Harp" w:date="2020-01-31T11:02:00Z">
        <w:r w:rsidR="00DE4ECC">
          <w:t xml:space="preserve">their interaction </w:t>
        </w:r>
      </w:ins>
      <w:ins w:id="243" w:author="Nicholas Harp" w:date="2020-01-28T14:29:00Z">
        <w:r w:rsidR="00051035">
          <w:t>were</w:t>
        </w:r>
      </w:ins>
      <w:ins w:id="244"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ins w:id="245" w:author="Nicholas Harp" w:date="2020-01-28T14:31:00Z">
        <w:r w:rsidR="00461D6D">
          <w:t>8</w:t>
        </w:r>
      </w:ins>
      <w:del w:id="246" w:author="Nicholas Harp" w:date="2020-01-28T14:31:00Z">
        <w:r w:rsidR="00CA5C8A" w:rsidDel="00461D6D">
          <w:delText>10</w:delText>
        </w:r>
      </w:del>
      <w:r w:rsidR="00CA5C8A">
        <w:t>.</w:t>
      </w:r>
      <w:ins w:id="247" w:author="Nicholas Harp" w:date="2020-01-28T14:31:00Z">
        <w:r w:rsidR="00461D6D">
          <w:t>6</w:t>
        </w:r>
      </w:ins>
      <w:ins w:id="248" w:author="Nicholas Harp" w:date="2020-01-31T11:02:00Z">
        <w:r w:rsidR="00DE4ECC">
          <w:t>2</w:t>
        </w:r>
      </w:ins>
      <w:del w:id="249" w:author="Nicholas Harp" w:date="2020-01-28T14:31:00Z">
        <w:r w:rsidR="00CA5C8A" w:rsidDel="00461D6D">
          <w:delText>34</w:delText>
        </w:r>
      </w:del>
      <w:r w:rsidR="00CA5C8A">
        <w:t xml:space="preserve">, S.E. = </w:t>
      </w:r>
      <w:ins w:id="250" w:author="Nicholas Harp" w:date="2020-01-28T14:32:00Z">
        <w:r w:rsidR="00461D6D">
          <w:t>2.4</w:t>
        </w:r>
      </w:ins>
      <w:ins w:id="251" w:author="Nicholas Harp" w:date="2020-01-31T11:02:00Z">
        <w:r w:rsidR="00DE4ECC">
          <w:t>6</w:t>
        </w:r>
      </w:ins>
      <w:del w:id="252" w:author="Nicholas Harp" w:date="2020-01-28T14:32:00Z">
        <w:r w:rsidR="00CA5C8A" w:rsidDel="00461D6D">
          <w:delText xml:space="preserve">, r.S.E. = </w:delText>
        </w:r>
      </w:del>
      <w:r w:rsidR="00CA5C8A">
        <w:t xml:space="preserve">, </w:t>
      </w:r>
      <w:r w:rsidR="00CA5C8A" w:rsidRPr="00946C93">
        <w:rPr>
          <w:i/>
          <w:iCs/>
        </w:rPr>
        <w:t>t</w:t>
      </w:r>
      <w:r w:rsidR="00CA5C8A">
        <w:t>(14</w:t>
      </w:r>
      <w:ins w:id="253" w:author="Nicholas Harp" w:date="2020-01-28T14:32:00Z">
        <w:r w:rsidR="00461D6D">
          <w:t>7</w:t>
        </w:r>
      </w:ins>
      <w:del w:id="254" w:author="Nicholas Harp" w:date="2020-01-28T14:32:00Z">
        <w:r w:rsidR="00CA5C8A" w:rsidDel="00461D6D">
          <w:delText>9</w:delText>
        </w:r>
      </w:del>
      <w:r w:rsidR="00CA5C8A">
        <w:t xml:space="preserve">) = </w:t>
      </w:r>
      <w:ins w:id="255" w:author="Nicholas Harp" w:date="2020-01-28T14:32:00Z">
        <w:r w:rsidR="00461D6D">
          <w:t>3</w:t>
        </w:r>
      </w:ins>
      <w:del w:id="256" w:author="Nicholas Harp" w:date="2020-01-28T14:32:00Z">
        <w:r w:rsidR="00CA5C8A" w:rsidDel="00461D6D">
          <w:delText>5</w:delText>
        </w:r>
      </w:del>
      <w:r w:rsidR="00CA5C8A">
        <w:t>.</w:t>
      </w:r>
      <w:ins w:id="257" w:author="Nicholas Harp" w:date="2020-01-28T14:32:00Z">
        <w:r w:rsidR="00461D6D">
          <w:t>5</w:t>
        </w:r>
      </w:ins>
      <w:ins w:id="258" w:author="Nicholas Harp" w:date="2020-01-31T11:02:00Z">
        <w:r w:rsidR="00DE4ECC">
          <w:t>1</w:t>
        </w:r>
      </w:ins>
      <w:del w:id="259" w:author="Nicholas Harp" w:date="2020-01-28T14:32:00Z">
        <w:r w:rsidR="00CA5C8A" w:rsidDel="00461D6D">
          <w:delText>96</w:delText>
        </w:r>
      </w:del>
      <w:r w:rsidR="00CA5C8A">
        <w:t xml:space="preserve">, p &lt; .001), such that the emotional load ratings were </w:t>
      </w:r>
      <w:del w:id="260" w:author="Nicholas Harp" w:date="2020-01-30T09:01:00Z">
        <w:r w:rsidR="00CA5C8A" w:rsidDel="00AE5840">
          <w:delText xml:space="preserve">predicted to be </w:delText>
        </w:r>
      </w:del>
      <w:r w:rsidR="00CA5C8A">
        <w:t>more negative than the non-emotional load ratings.</w:t>
      </w:r>
      <w:ins w:id="261" w:author="Nicholas Harp" w:date="2020-01-28T14:34:00Z">
        <w:r w:rsidR="00584485" w:rsidRPr="00584485">
          <w:t xml:space="preserve"> </w:t>
        </w:r>
        <w:r w:rsidR="00584485">
          <w:t>The effect of load did not significantly contribute to the model (</w:t>
        </w:r>
      </w:ins>
      <w:ins w:id="262" w:author="Nicholas Harp" w:date="2020-01-28T14:36:00Z">
        <w:r w:rsidR="00277A19">
          <w:t>ß</w:t>
        </w:r>
        <w:r w:rsidR="00277A19">
          <w:rPr>
            <w:vertAlign w:val="subscript"/>
          </w:rPr>
          <w:t xml:space="preserve">20 </w:t>
        </w:r>
        <w:r w:rsidR="00277A19">
          <w:t>= -.1</w:t>
        </w:r>
      </w:ins>
      <w:ins w:id="263" w:author="Nicholas Harp" w:date="2020-01-31T11:02:00Z">
        <w:r w:rsidR="00DE4ECC">
          <w:t>8</w:t>
        </w:r>
      </w:ins>
      <w:ins w:id="264" w:author="Nicholas Harp" w:date="2020-01-28T14:36:00Z">
        <w:r w:rsidR="00277A19">
          <w:t xml:space="preserve">, </w:t>
        </w:r>
      </w:ins>
      <w:proofErr w:type="gramStart"/>
      <w:ins w:id="265" w:author="Nicholas Harp" w:date="2020-01-28T14:34:00Z">
        <w:r w:rsidR="00584485">
          <w:rPr>
            <w:i/>
            <w:iCs/>
          </w:rPr>
          <w:t>t</w:t>
        </w:r>
        <w:r w:rsidR="00584485">
          <w:t>(</w:t>
        </w:r>
        <w:proofErr w:type="gramEnd"/>
        <w:r w:rsidR="00584485">
          <w:t xml:space="preserve">147) = </w:t>
        </w:r>
      </w:ins>
      <w:ins w:id="266" w:author="Nicholas Harp" w:date="2020-01-28T14:35:00Z">
        <w:r w:rsidR="00584485">
          <w:t>-.</w:t>
        </w:r>
      </w:ins>
      <w:ins w:id="267" w:author="Nicholas Harp" w:date="2020-01-28T14:36:00Z">
        <w:r w:rsidR="00277A19">
          <w:t>0</w:t>
        </w:r>
      </w:ins>
      <w:ins w:id="268" w:author="Nicholas Harp" w:date="2020-01-28T14:35:00Z">
        <w:r w:rsidR="00584485">
          <w:t>7</w:t>
        </w:r>
      </w:ins>
      <w:ins w:id="269" w:author="Nicholas Harp" w:date="2020-01-28T14:34:00Z">
        <w:r w:rsidR="00584485">
          <w:t>, S.E.</w:t>
        </w:r>
      </w:ins>
      <w:ins w:id="270" w:author="Nicholas Harp" w:date="2020-01-28T14:35:00Z">
        <w:r w:rsidR="00584485">
          <w:t xml:space="preserve"> = 2.4</w:t>
        </w:r>
      </w:ins>
      <w:ins w:id="271" w:author="Nicholas Harp" w:date="2020-01-31T11:02:00Z">
        <w:r w:rsidR="00DE4ECC">
          <w:t>6</w:t>
        </w:r>
      </w:ins>
      <w:ins w:id="272" w:author="Nicholas Harp" w:date="2020-01-28T14:34:00Z">
        <w:r w:rsidR="00584485">
          <w:t>, p = .</w:t>
        </w:r>
      </w:ins>
      <w:ins w:id="273" w:author="Nicholas Harp" w:date="2020-01-28T14:36:00Z">
        <w:r w:rsidR="00277A19">
          <w:t>943</w:t>
        </w:r>
      </w:ins>
      <w:ins w:id="274" w:author="Nicholas Harp" w:date="2020-01-28T14:34:00Z">
        <w:r w:rsidR="00584485">
          <w:t>).</w:t>
        </w:r>
      </w:ins>
      <w:r w:rsidR="00CA5C8A">
        <w:t xml:space="preserve"> </w:t>
      </w:r>
      <w:ins w:id="275" w:author="Nicholas Harp" w:date="2020-01-28T14:35:00Z">
        <w:r w:rsidR="00584485">
          <w:t>Additionally, the interaction of the conditions was also non-significant (</w:t>
        </w:r>
      </w:ins>
      <w:ins w:id="276" w:author="Nicholas Harp" w:date="2020-01-28T14:36:00Z">
        <w:r w:rsidR="00E2490D">
          <w:t>ß</w:t>
        </w:r>
      </w:ins>
      <w:ins w:id="277" w:author="Nicholas Harp" w:date="2020-01-28T14:37:00Z">
        <w:r w:rsidR="00E2490D">
          <w:rPr>
            <w:vertAlign w:val="subscript"/>
          </w:rPr>
          <w:t>3</w:t>
        </w:r>
      </w:ins>
      <w:ins w:id="278" w:author="Nicholas Harp" w:date="2020-01-28T14:36:00Z">
        <w:r w:rsidR="00E2490D">
          <w:rPr>
            <w:vertAlign w:val="subscript"/>
          </w:rPr>
          <w:t>0</w:t>
        </w:r>
      </w:ins>
      <w:ins w:id="279" w:author="Nicholas Harp" w:date="2020-01-28T14:37:00Z">
        <w:r w:rsidR="00E2490D">
          <w:rPr>
            <w:vertAlign w:val="subscript"/>
          </w:rPr>
          <w:t xml:space="preserve"> </w:t>
        </w:r>
        <w:r w:rsidR="00E2490D">
          <w:t>= 3.4</w:t>
        </w:r>
      </w:ins>
      <w:ins w:id="280" w:author="Nicholas Harp" w:date="2020-01-31T11:02:00Z">
        <w:r w:rsidR="00DE4ECC">
          <w:t>5</w:t>
        </w:r>
      </w:ins>
      <w:ins w:id="281" w:author="Nicholas Harp" w:date="2020-01-28T14:37:00Z">
        <w:r w:rsidR="00E2490D">
          <w:t>,</w:t>
        </w:r>
        <w:r w:rsidR="00E2490D">
          <w:rPr>
            <w:vertAlign w:val="subscript"/>
          </w:rPr>
          <w:t xml:space="preserve"> </w:t>
        </w:r>
      </w:ins>
      <w:proofErr w:type="gramStart"/>
      <w:ins w:id="282" w:author="Nicholas Harp" w:date="2020-01-28T14:35:00Z">
        <w:r w:rsidR="00584485">
          <w:rPr>
            <w:i/>
            <w:iCs/>
          </w:rPr>
          <w:t>t</w:t>
        </w:r>
        <w:r w:rsidR="00584485">
          <w:t>(</w:t>
        </w:r>
        <w:proofErr w:type="gramEnd"/>
        <w:r w:rsidR="00584485">
          <w:t xml:space="preserve">147) = .99, S.E. = </w:t>
        </w:r>
      </w:ins>
      <w:ins w:id="283" w:author="Nicholas Harp" w:date="2020-01-28T14:37:00Z">
        <w:r w:rsidR="00E2490D">
          <w:t>3.4</w:t>
        </w:r>
      </w:ins>
      <w:ins w:id="284" w:author="Nicholas Harp" w:date="2020-01-31T11:02:00Z">
        <w:r w:rsidR="00DE4ECC">
          <w:t>8</w:t>
        </w:r>
      </w:ins>
      <w:ins w:id="285" w:author="Nicholas Harp" w:date="2020-01-28T14:35:00Z">
        <w:r w:rsidR="00584485">
          <w:t xml:space="preserve">, p = .323). </w:t>
        </w:r>
      </w:ins>
      <w:r w:rsidR="00CA5C8A">
        <w:t>Nested model comparison</w:t>
      </w:r>
      <w:ins w:id="286" w:author="Nicholas Harp" w:date="2020-01-28T14:32:00Z">
        <w:r w:rsidR="00461D6D">
          <w:t>s</w:t>
        </w:r>
      </w:ins>
      <w:r w:rsidR="00CA5C8A">
        <w:t xml:space="preserve"> </w:t>
      </w:r>
      <w:del w:id="287"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ins w:id="288" w:author="Nicholas Harp" w:date="2020-01-28T14:33:00Z">
        <w:r w:rsidR="00461D6D">
          <w:t>demonstrated that</w:t>
        </w:r>
      </w:ins>
      <w:ins w:id="289" w:author="Nicholas Harp" w:date="2020-01-28T14:32:00Z">
        <w:r w:rsidR="00461D6D">
          <w:t xml:space="preserve"> </w:t>
        </w:r>
      </w:ins>
      <w:r w:rsidR="00CA5C8A">
        <w:t>the addition of a random effect to the content type</w:t>
      </w:r>
      <w:ins w:id="290" w:author="Nicholas Harp" w:date="2020-01-28T14:33:00Z">
        <w:r w:rsidR="00461D6D">
          <w:t xml:space="preserve"> and load</w:t>
        </w:r>
      </w:ins>
      <w:r w:rsidR="00CA5C8A">
        <w:t xml:space="preserve"> slope</w:t>
      </w:r>
      <w:ins w:id="291" w:author="Nicholas Harp" w:date="2020-01-28T14:33:00Z">
        <w:r w:rsidR="00461D6D">
          <w:t>s</w:t>
        </w:r>
      </w:ins>
      <w:r w:rsidR="00CA5C8A">
        <w:t xml:space="preserve"> </w:t>
      </w:r>
      <w:del w:id="292" w:author="Nicholas Harp" w:date="2020-01-28T14:33:00Z">
        <w:r w:rsidR="00CA5C8A" w:rsidDel="00461D6D">
          <w:delText xml:space="preserve">was </w:delText>
        </w:r>
      </w:del>
      <w:ins w:id="293" w:author="Nicholas Harp" w:date="2020-01-28T14:33:00Z">
        <w:r w:rsidR="00461D6D">
          <w:t xml:space="preserve">did </w:t>
        </w:r>
      </w:ins>
      <w:r w:rsidR="00CA5C8A">
        <w:t xml:space="preserve">not </w:t>
      </w:r>
      <w:del w:id="294" w:author="Nicholas Harp" w:date="2020-01-28T14:33:00Z">
        <w:r w:rsidR="00CA5C8A" w:rsidDel="00461D6D">
          <w:delText xml:space="preserve">supported </w:delText>
        </w:r>
      </w:del>
      <w:ins w:id="295" w:author="Nicholas Harp" w:date="2020-01-28T14:33:00Z">
        <w:r w:rsidR="00461D6D">
          <w:t xml:space="preserve">improve model fit </w:t>
        </w:r>
      </w:ins>
      <w:r w:rsidR="00CA5C8A">
        <w:t>(</w:t>
      </w:r>
      <w:del w:id="296"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ins w:id="297" w:author="Nicholas Harp" w:date="2020-01-28T14:34:00Z">
        <w:r w:rsidR="00461D6D">
          <w:t>both</w:t>
        </w:r>
      </w:ins>
      <w:r w:rsidR="00CA5C8A">
        <w:t xml:space="preserve"> p</w:t>
      </w:r>
      <w:ins w:id="298" w:author="Nicholas Harp" w:date="2020-01-28T14:34:00Z">
        <w:r w:rsidR="00461D6D">
          <w:t>’s</w:t>
        </w:r>
      </w:ins>
      <w:r w:rsidR="00CA5C8A">
        <w:t xml:space="preserve"> </w:t>
      </w:r>
      <w:ins w:id="299" w:author="Nicholas Harp" w:date="2020-01-28T14:34:00Z">
        <w:r w:rsidR="00461D6D">
          <w:t>&gt;</w:t>
        </w:r>
      </w:ins>
      <w:del w:id="300" w:author="Nicholas Harp" w:date="2020-01-28T14:34:00Z">
        <w:r w:rsidR="00CA5C8A" w:rsidDel="00461D6D">
          <w:delText>=</w:delText>
        </w:r>
      </w:del>
      <w:r w:rsidR="00CA5C8A">
        <w:t xml:space="preserve"> .4</w:t>
      </w:r>
      <w:ins w:id="301" w:author="Nicholas Harp" w:date="2020-01-28T14:34:00Z">
        <w:r w:rsidR="00461D6D">
          <w:t>00</w:t>
        </w:r>
      </w:ins>
      <w:del w:id="302" w:author="Nicholas Harp" w:date="2020-01-28T14:34:00Z">
        <w:r w:rsidR="00CA5C8A" w:rsidDel="00461D6D">
          <w:delText>42</w:delText>
        </w:r>
      </w:del>
      <w:r w:rsidR="00CA5C8A">
        <w:t>).</w:t>
      </w:r>
      <w:del w:id="303" w:author="Nicholas Harp" w:date="2020-01-28T14:34:00Z">
        <w:r w:rsidR="00CA5C8A" w:rsidDel="00584485">
          <w:delText xml:space="preserve"> An effect of load (i.e., low vs. high) was next added to the model uncentered at level one.</w:delText>
        </w:r>
      </w:del>
      <w:r w:rsidR="00CA5C8A">
        <w:t xml:space="preserve"> </w:t>
      </w:r>
      <w:ins w:id="304" w:author="Nicholas Harp" w:date="2020-01-28T14:37:00Z">
        <w:r w:rsidR="00A47DE8">
          <w:t>Al</w:t>
        </w:r>
      </w:ins>
      <w:ins w:id="305" w:author="Nicholas Harp" w:date="2020-01-28T14:38:00Z">
        <w:r w:rsidR="00A47DE8">
          <w:t xml:space="preserve">together, </w:t>
        </w:r>
      </w:ins>
      <w:del w:id="306"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307" w:author="Nicholas Harp" w:date="2020-01-27T15:34:00Z">
        <w:r w:rsidR="00CA5C8A" w:rsidDel="00E34F3C">
          <w:delText>, and n</w:delText>
        </w:r>
      </w:del>
      <w:del w:id="308" w:author="Nicholas Harp" w:date="2020-01-28T14:34:00Z">
        <w:r w:rsidR="00CA5C8A" w:rsidDel="00584485">
          <w:delText xml:space="preserve">ested model comparisons favored the model without an effect of </w:delText>
        </w:r>
      </w:del>
      <w:del w:id="309"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310" w:author="Nicholas Harp" w:date="2020-01-27T15:29:00Z">
        <w:r w:rsidR="004379CF" w:rsidDel="00CA5C8A">
          <w:delText xml:space="preserve"> </w:delText>
        </w:r>
      </w:del>
      <w:del w:id="311" w:author="Nicholas Harp" w:date="2020-01-28T14:37:00Z">
        <w:r w:rsidR="004379CF" w:rsidDel="00A47DE8">
          <w:delText>As such, load was left out of the model</w:delText>
        </w:r>
      </w:del>
      <w:moveToRangeStart w:id="312" w:author="Nicholas Harp" w:date="2020-01-27T15:43:00Z" w:name="move31032240"/>
      <w:moveTo w:id="313" w:author="Nicholas Harp" w:date="2020-01-27T15:43:00Z">
        <w:del w:id="314" w:author="Nicholas Harp" w:date="2020-01-27T15:43:00Z">
          <w:r w:rsidR="00461B2D" w:rsidDel="00461B2D">
            <w:delText>T</w:delText>
          </w:r>
        </w:del>
        <w:del w:id="315" w:author="Nicholas Harp" w:date="2020-01-28T14:37:00Z">
          <w:r w:rsidR="00461B2D" w:rsidDel="00A47DE8">
            <w:delText xml:space="preserve">he final model </w:delText>
          </w:r>
        </w:del>
        <w:del w:id="316" w:author="Nicholas Harp" w:date="2020-01-27T15:43:00Z">
          <w:r w:rsidR="00461B2D" w:rsidDel="00461B2D">
            <w:delText>consisted</w:delText>
          </w:r>
        </w:del>
        <w:del w:id="317" w:author="Nicholas Harp" w:date="2020-01-28T14:37:00Z">
          <w:r w:rsidR="00461B2D" w:rsidDel="00A47DE8">
            <w:delText xml:space="preserve"> of a fixed effect for load type and random intercepts. </w:delText>
          </w:r>
        </w:del>
      </w:moveTo>
    </w:p>
    <w:moveToRangeEnd w:id="312"/>
    <w:p w14:paraId="115743B2" w14:textId="12E8FB50" w:rsidR="00CB52D2" w:rsidRDefault="004379CF" w:rsidP="000D126D">
      <w:pPr>
        <w:pStyle w:val="FirstParagraph"/>
      </w:pPr>
      <w:del w:id="318" w:author="Nicholas Harp" w:date="2020-01-27T15:43:00Z">
        <w:r w:rsidDel="00461B2D">
          <w:delText xml:space="preserve"> </w:delText>
        </w:r>
        <w:r w:rsidR="002A175A" w:rsidDel="00461B2D">
          <w:delText xml:space="preserve">and </w:delText>
        </w:r>
      </w:del>
      <w:ins w:id="319" w:author="Nicholas Harp" w:date="2020-01-28T14:38:00Z">
        <w:r w:rsidR="00A47DE8">
          <w:t>t</w:t>
        </w:r>
      </w:ins>
      <w:del w:id="320" w:author="Nicholas Harp" w:date="2020-01-27T15:43:00Z">
        <w:r w:rsidR="002A175A" w:rsidDel="00461B2D">
          <w:delText>t</w:delText>
        </w:r>
      </w:del>
      <w:r w:rsidR="002A175A">
        <w:t>hese results suggest that load did not differentially affect ratings</w:t>
      </w:r>
      <w:ins w:id="321" w:author="Nicholas Harp" w:date="2020-01-27T15:43:00Z">
        <w:r w:rsidR="00461B2D">
          <w:t>, but that content type did affect ratings</w:t>
        </w:r>
      </w:ins>
      <w:r w:rsidR="002A175A">
        <w:t>.</w:t>
      </w:r>
      <w:del w:id="322" w:author="Nicholas Harp" w:date="2020-01-27T15:35:00Z">
        <w:r w:rsidR="002A175A" w:rsidDel="000F1230">
          <w:delText xml:space="preserve"> </w:delText>
        </w:r>
      </w:del>
      <w:ins w:id="323" w:author="Nicholas Harp" w:date="2020-01-27T15:33:00Z">
        <w:r w:rsidR="00E34F3C">
          <w:t xml:space="preserve"> </w:t>
        </w:r>
      </w:ins>
      <w:moveFromRangeStart w:id="324" w:author="Nicholas Harp" w:date="2020-01-27T15:43:00Z" w:name="move31032240"/>
      <w:moveFrom w:id="325" w:author="Nicholas Harp" w:date="2020-01-27T15:43:00Z">
        <w:r w:rsidR="002A175A" w:rsidDel="00461B2D">
          <w:t>T</w:t>
        </w:r>
        <w:r w:rsidDel="00461B2D">
          <w:t xml:space="preserve">he final model consisted of a fixed effect for load type and random intercepts. </w:t>
        </w:r>
      </w:moveFrom>
      <w:moveFromRangeEnd w:id="324"/>
    </w:p>
    <w:p w14:paraId="5E31E562" w14:textId="1F815B7A" w:rsidR="00BD3DC6" w:rsidRPr="00946C93" w:rsidRDefault="00C52E47" w:rsidP="00BD3DC6">
      <w:pPr>
        <w:pStyle w:val="FirstParagraph"/>
        <w:ind w:firstLine="0"/>
        <w:jc w:val="both"/>
      </w:pPr>
      <w:ins w:id="326" w:author="Nicholas Harp" w:date="2020-01-27T15:47:00Z">
        <w:r>
          <w:rPr>
            <w:b/>
            <w:bCs/>
          </w:rPr>
          <w:t xml:space="preserve">Mixed </w:t>
        </w:r>
      </w:ins>
      <w:del w:id="327" w:author="Nicholas Harp" w:date="2020-01-27T15:47:00Z">
        <w:r w:rsidR="00BD3DC6" w:rsidRPr="00DE0FF0" w:rsidDel="00C52E47">
          <w:rPr>
            <w:b/>
            <w:bCs/>
          </w:rPr>
          <w:delText xml:space="preserve">Level-1 </w:delText>
        </w:r>
      </w:del>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ins w:id="328" w:author="Nicholas Harp" w:date="2020-01-27T15:46:00Z">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ins>
      <w:del w:id="329" w:author="Nicholas Harp" w:date="2020-01-27T15:46:00Z">
        <w:r w:rsidR="00BD3DC6" w:rsidRPr="00946C93" w:rsidDel="00C52E47">
          <w:delText>π</w:delText>
        </w:r>
        <w:r w:rsidR="00BD3DC6" w:rsidRPr="00946C93" w:rsidDel="00C52E47">
          <w:rPr>
            <w:vertAlign w:val="subscript"/>
          </w:rPr>
          <w:delText>0i</w:delText>
        </w:r>
        <w:r w:rsidR="00BD3DC6" w:rsidRPr="00946C93" w:rsidDel="00C52E47">
          <w:delText xml:space="preserve"> </w:delText>
        </w:r>
      </w:del>
      <w:r w:rsidR="00BD3DC6" w:rsidRPr="00946C93">
        <w:t xml:space="preserve">+ </w:t>
      </w:r>
      <w:ins w:id="330" w:author="Nicholas Harp" w:date="2020-01-27T15:47:00Z">
        <w:r w:rsidRPr="00946C93">
          <w:t>β</w:t>
        </w:r>
        <w:r w:rsidRPr="00946C93">
          <w:rPr>
            <w:vertAlign w:val="subscript"/>
          </w:rPr>
          <w:t>10</w:t>
        </w:r>
      </w:ins>
      <w:del w:id="331" w:author="Nicholas Harp" w:date="2020-01-27T15:47:00Z">
        <w:r w:rsidR="00BD3DC6" w:rsidRPr="00946C93" w:rsidDel="00C52E47">
          <w:delText>π</w:delText>
        </w:r>
        <w:r w:rsidR="00BD3DC6" w:rsidRPr="00946C93" w:rsidDel="00C52E47">
          <w:rPr>
            <w:vertAlign w:val="subscript"/>
          </w:rPr>
          <w:delText>1i</w:delText>
        </w:r>
      </w:del>
      <w:r w:rsidR="00BD3DC6" w:rsidRPr="00946C93">
        <w:t>*(</w:t>
      </w:r>
      <w:del w:id="332" w:author="Nicholas Harp" w:date="2020-01-28T14:30:00Z">
        <w:r w:rsidR="00BD3DC6" w:rsidRPr="00946C93" w:rsidDel="00423EB3">
          <w:delText xml:space="preserve">Load </w:delText>
        </w:r>
      </w:del>
      <w:ins w:id="333" w:author="Nicholas Harp" w:date="2020-01-28T14:30:00Z">
        <w:r w:rsidR="00423EB3">
          <w:t>Content</w:t>
        </w:r>
        <w:r w:rsidR="00423EB3" w:rsidRPr="00946C93">
          <w:t xml:space="preserve"> </w:t>
        </w:r>
      </w:ins>
      <w:proofErr w:type="spellStart"/>
      <w:proofErr w:type="gramStart"/>
      <w:r w:rsidR="00BD3DC6" w:rsidRPr="00946C93">
        <w:t>Type</w:t>
      </w:r>
      <w:r w:rsidR="00BD3DC6" w:rsidRPr="00946C93">
        <w:rPr>
          <w:vertAlign w:val="subscript"/>
        </w:rPr>
        <w:t>ti</w:t>
      </w:r>
      <w:proofErr w:type="spellEnd"/>
      <w:r w:rsidR="00BD3DC6" w:rsidRPr="00946C93">
        <w:t xml:space="preserve">) </w:t>
      </w:r>
      <w:ins w:id="334" w:author="Nicholas Harp" w:date="2020-01-28T14:30:00Z">
        <w:r w:rsidR="00423EB3">
          <w:t xml:space="preserve"> +</w:t>
        </w:r>
        <w:proofErr w:type="gramEnd"/>
        <w:r w:rsidR="00423EB3">
          <w:t xml:space="preserve"> </w:t>
        </w:r>
        <w:r w:rsidR="00423EB3" w:rsidRPr="00946C93">
          <w:t>β</w:t>
        </w:r>
      </w:ins>
      <w:ins w:id="335" w:author="Nicholas Harp" w:date="2020-01-31T11:02:00Z">
        <w:r w:rsidR="00DE4ECC">
          <w:rPr>
            <w:vertAlign w:val="subscript"/>
          </w:rPr>
          <w:t>2</w:t>
        </w:r>
      </w:ins>
      <w:ins w:id="336" w:author="Nicholas Harp" w:date="2020-01-28T14:30:00Z">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ins>
      <w:r w:rsidR="00BD3DC6" w:rsidRPr="00946C93">
        <w:t xml:space="preserve">+ </w:t>
      </w:r>
      <w:proofErr w:type="spellStart"/>
      <w:r w:rsidR="00BD3DC6" w:rsidRPr="00946C93">
        <w:t>e</w:t>
      </w:r>
      <w:r w:rsidR="00BD3DC6" w:rsidRPr="00946C93">
        <w:rPr>
          <w:vertAlign w:val="subscript"/>
        </w:rPr>
        <w:t>ti</w:t>
      </w:r>
      <w:proofErr w:type="spellEnd"/>
    </w:p>
    <w:p w14:paraId="0259E04B" w14:textId="6451AB1F" w:rsidR="00DE0FF0" w:rsidRPr="00946C93" w:rsidDel="00C52E47" w:rsidRDefault="00BD3DC6" w:rsidP="00946C93">
      <w:pPr>
        <w:pStyle w:val="BodyText"/>
        <w:ind w:firstLine="0"/>
        <w:rPr>
          <w:del w:id="337" w:author="Nicholas Harp" w:date="2020-01-27T15:47:00Z"/>
        </w:rPr>
      </w:pPr>
      <w:del w:id="338" w:author="Nicholas Harp" w:date="2020-01-27T15:47:00Z">
        <w:r w:rsidRPr="00DE0FF0" w:rsidDel="00C52E47">
          <w:rPr>
            <w:b/>
            <w:bCs/>
          </w:rPr>
          <w:lastRenderedPageBreak/>
          <w:delText>Level-2 Mode</w:delText>
        </w:r>
        <w:r w:rsidR="00DE0FF0" w:rsidRPr="00946C93" w:rsidDel="00C52E47">
          <w:rPr>
            <w:b/>
            <w:bCs/>
          </w:rPr>
          <w:delText xml:space="preserve">l: </w:delText>
        </w:r>
        <w:r w:rsidRPr="00946C93" w:rsidDel="00C52E47">
          <w:delText>π</w:delText>
        </w:r>
        <w:r w:rsidRPr="00946C93" w:rsidDel="00C52E47">
          <w:rPr>
            <w:vertAlign w:val="subscript"/>
          </w:rPr>
          <w:delText>0i</w:delText>
        </w:r>
        <w:r w:rsidRPr="00946C93" w:rsidDel="00C52E47">
          <w:delText xml:space="preserve"> = β</w:delText>
        </w:r>
        <w:r w:rsidRPr="00946C93" w:rsidDel="00C52E47">
          <w:rPr>
            <w:vertAlign w:val="subscript"/>
          </w:rPr>
          <w:delText>00</w:delText>
        </w:r>
        <w:r w:rsidRPr="00946C93" w:rsidDel="00C52E47">
          <w:delText xml:space="preserve"> + r</w:delText>
        </w:r>
        <w:r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339" w:author="Nicholas Harp" w:date="2020-01-27T15:47:00Z"/>
        </w:rPr>
      </w:pPr>
      <w:del w:id="340"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341"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342"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78155082" w:rsidR="00741A67" w:rsidRDefault="00741A67" w:rsidP="00F80A18">
      <w:pPr>
        <w:pStyle w:val="BodyText"/>
        <w:ind w:firstLine="0"/>
        <w:rPr>
          <w:ins w:id="343" w:author="Nicholas Harp" w:date="2020-01-15T13:36:00Z"/>
          <w:b/>
          <w:bCs/>
        </w:rPr>
      </w:pPr>
      <w:r>
        <w:rPr>
          <w:b/>
          <w:bCs/>
        </w:rPr>
        <w:t>Figure 2</w:t>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344" w:author="Nicholas Harp" w:date="2020-01-30T13:49:00Z">
        <w:r w:rsidR="004E54DF">
          <w:rPr>
            <w:b/>
            <w:bCs/>
          </w:rPr>
          <w:t>Error bars represent the standard error of the mean.</w:t>
        </w:r>
      </w:ins>
    </w:p>
    <w:p w14:paraId="7E14653D" w14:textId="1132BDB8" w:rsidR="00083DD4" w:rsidRPr="00083DD4" w:rsidRDefault="00083DD4" w:rsidP="00F80A18">
      <w:pPr>
        <w:pStyle w:val="BodyText"/>
        <w:ind w:firstLine="0"/>
        <w:rPr>
          <w:b/>
          <w:bCs/>
        </w:rPr>
      </w:pPr>
      <w:ins w:id="345" w:author="Nicholas Harp" w:date="2020-01-15T13:36:00Z">
        <w:r>
          <w:rPr>
            <w:b/>
            <w:bCs/>
          </w:rPr>
          <w:t>Maximum deviation</w:t>
        </w:r>
      </w:ins>
    </w:p>
    <w:p w14:paraId="665622C9" w14:textId="40E58F2A" w:rsidR="00801D0F" w:rsidRDefault="001C09FE" w:rsidP="00CB5639">
      <w:pPr>
        <w:pStyle w:val="FirstParagraph"/>
        <w:rPr>
          <w:ins w:id="346" w:author="Nicholas Harp" w:date="2020-01-28T14:09:00Z"/>
        </w:rPr>
      </w:pPr>
      <w:r>
        <w:t xml:space="preserve">Next, </w:t>
      </w:r>
      <w:ins w:id="347" w:author="Nicholas Harp" w:date="2020-01-15T13:36:00Z">
        <w:r w:rsidR="00083DD4">
          <w:t xml:space="preserve">we tested for differences in maximum deviation across the </w:t>
        </w:r>
      </w:ins>
      <w:ins w:id="348" w:author="Nicholas Harp" w:date="2020-01-15T13:37:00Z">
        <w:r w:rsidR="00083DD4">
          <w:t>working memory conditions, as well as by subjective rating (i.e., positive and negative ratings)</w:t>
        </w:r>
      </w:ins>
      <w:ins w:id="349" w:author="Nicholas Harp" w:date="2020-01-15T13:36:00Z">
        <w:r w:rsidR="00083DD4">
          <w:t xml:space="preserve">. First, </w:t>
        </w:r>
      </w:ins>
      <w:r>
        <w:t>a</w:t>
      </w:r>
      <w:r w:rsidR="00946C93">
        <w:t xml:space="preserve"> random</w:t>
      </w:r>
      <w:r>
        <w:t xml:space="preserve"> intercept-only model was tested for absolute maximum deviation</w:t>
      </w:r>
      <w:r w:rsidR="00946C93">
        <w:t xml:space="preserve"> of mouse trajectories</w:t>
      </w:r>
      <w:ins w:id="350" w:author="Nicholas Harp" w:date="2020-01-27T17:45:00Z">
        <w:r w:rsidR="00B3642F">
          <w:t xml:space="preserve">, and a </w:t>
        </w:r>
        <w:r w:rsidR="00B3642F">
          <w:lastRenderedPageBreak/>
          <w:t>likelihood ratio test</w:t>
        </w:r>
      </w:ins>
      <w:ins w:id="351" w:author="Nicholas Harp" w:date="2020-01-27T17:46:00Z">
        <w:r w:rsidR="00B3642F">
          <w:t xml:space="preserve"> </w:t>
        </w:r>
      </w:ins>
      <w:del w:id="352" w:author="Nicholas Harp" w:date="2020-01-27T17:45:00Z">
        <w:r w:rsidDel="00B3642F">
          <w:delText xml:space="preserve">. The results </w:delText>
        </w:r>
      </w:del>
      <w:r>
        <w:t>support</w:t>
      </w:r>
      <w:r w:rsidR="00946C93">
        <w:t>ed</w:t>
      </w:r>
      <w:r>
        <w:t xml:space="preserve"> th</w:t>
      </w:r>
      <w:ins w:id="353" w:author="Nicholas Harp" w:date="2020-01-27T17:46:00Z">
        <w:r w:rsidR="00B3642F">
          <w:t>is</w:t>
        </w:r>
      </w:ins>
      <w:del w:id="354"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355" w:author="Nicholas Harp" w:date="2020-01-27T17:45:00Z">
        <w:r w:rsidRPr="00CB5639" w:rsidDel="00B3642F">
          <w:rPr>
            <w:i/>
            <w:iCs/>
          </w:rPr>
          <w:delText xml:space="preserve">X </w:delText>
        </w:r>
        <w:r w:rsidRPr="00480CB2" w:rsidDel="00B3642F">
          <w:rPr>
            <w:vertAlign w:val="superscript"/>
          </w:rPr>
          <w:delText>2</w:delText>
        </w:r>
        <w:r w:rsidRPr="00480CB2" w:rsidDel="00B3642F">
          <w:delText>(</w:delText>
        </w:r>
        <w:r w:rsidR="00290069" w:rsidRPr="00480CB2" w:rsidDel="00B3642F">
          <w:delText>49</w:delText>
        </w:r>
        <w:r w:rsidRPr="00480CB2" w:rsidDel="00B3642F">
          <w:delText>)</w:delText>
        </w:r>
        <w:r w:rsidRPr="001A6B64" w:rsidDel="00B3642F">
          <w:rPr>
            <w:i/>
            <w:iCs/>
          </w:rPr>
          <w:delText xml:space="preserve"> </w:delText>
        </w:r>
        <w:r w:rsidRPr="001A6B64" w:rsidDel="00B3642F">
          <w:delText xml:space="preserve">= </w:delText>
        </w:r>
        <w:r w:rsidR="00F9524C" w:rsidRPr="00F32FBF" w:rsidDel="00B3642F">
          <w:delText>167.85</w:delText>
        </w:r>
        <w:r w:rsidRPr="008A6408" w:rsidDel="00B3642F">
          <w:delText xml:space="preserve">, </w:delText>
        </w:r>
      </w:del>
      <w:r w:rsidRPr="00D22831">
        <w:t>p &lt; .001)</w:t>
      </w:r>
      <w:ins w:id="356" w:author="Nicholas Harp" w:date="2020-01-27T17:46:00Z">
        <w:r w:rsidR="00B3642F" w:rsidRPr="00A06813">
          <w:t>. This</w:t>
        </w:r>
      </w:ins>
      <w:del w:id="357" w:author="Nicholas Harp" w:date="2020-01-27T17:46:00Z">
        <w:r w:rsidR="00946C93" w:rsidRPr="00A06813" w:rsidDel="00B3642F">
          <w:delText>,</w:delText>
        </w:r>
      </w:del>
      <w:r w:rsidR="00946C93" w:rsidRPr="005E1C74">
        <w:t xml:space="preserve"> mean</w:t>
      </w:r>
      <w:ins w:id="358" w:author="Nicholas Harp" w:date="2020-01-27T17:46:00Z">
        <w:r w:rsidR="00B3642F" w:rsidRPr="005E1C74">
          <w:t xml:space="preserve">s </w:t>
        </w:r>
      </w:ins>
      <w:ins w:id="359" w:author="Nicholas Harp" w:date="2020-02-03T09:17:00Z">
        <w:r w:rsidR="009C1295">
          <w:t xml:space="preserve">that </w:t>
        </w:r>
      </w:ins>
      <w:del w:id="360"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r w:rsidRPr="00AE5840">
        <w:t>.</w:t>
      </w:r>
      <w:r w:rsidRPr="004326A2">
        <w:rPr>
          <w:i/>
          <w:iCs/>
        </w:rPr>
        <w:t xml:space="preserve"> </w:t>
      </w:r>
      <w:r w:rsidRPr="00223C9C">
        <w:t>After,</w:t>
      </w:r>
      <w:del w:id="361" w:author="Nicholas Harp" w:date="2020-01-15T13:45:00Z">
        <w:r w:rsidRPr="00223C9C" w:rsidDel="00801D0F">
          <w:delText xml:space="preserve"> a</w:delText>
        </w:r>
      </w:del>
      <w:r w:rsidRPr="00223C9C">
        <w:t xml:space="preserve"> fixed </w:t>
      </w:r>
      <w:del w:id="362" w:author="Nicholas Harp" w:date="2020-01-15T13:45:00Z">
        <w:r w:rsidRPr="00223C9C" w:rsidDel="00801D0F">
          <w:delText xml:space="preserve">component </w:delText>
        </w:r>
      </w:del>
      <w:ins w:id="363" w:author="Nicholas Harp" w:date="2020-01-15T13:45:00Z">
        <w:r w:rsidR="00801D0F" w:rsidRPr="00223C9C">
          <w:t xml:space="preserve">parameters </w:t>
        </w:r>
      </w:ins>
      <w:r w:rsidRPr="007F5E4E">
        <w:t xml:space="preserve">for the effect of </w:t>
      </w:r>
      <w:del w:id="364" w:author="Nicholas Harp" w:date="2020-01-16T08:59:00Z">
        <w:r w:rsidRPr="007F5E4E" w:rsidDel="000B34B6">
          <w:delText>load t</w:delText>
        </w:r>
        <w:r w:rsidRPr="00FA3C3B" w:rsidDel="000B34B6">
          <w:delText xml:space="preserve">ype </w:delText>
        </w:r>
      </w:del>
      <w:ins w:id="365" w:author="Nicholas Harp" w:date="2020-01-16T08:59:00Z">
        <w:r w:rsidR="000B34B6" w:rsidRPr="005F258F">
          <w:t xml:space="preserve">domain </w:t>
        </w:r>
      </w:ins>
      <w:r w:rsidRPr="002461C5">
        <w:t>(i.e., non-emotional</w:t>
      </w:r>
      <w:r w:rsidR="00946C93" w:rsidRPr="004E54DF">
        <w:t xml:space="preserve"> vs. emotional</w:t>
      </w:r>
      <w:r w:rsidRPr="00717A6E">
        <w:t>)</w:t>
      </w:r>
      <w:ins w:id="366" w:author="Nicholas Harp" w:date="2020-01-15T13:45:00Z">
        <w:r w:rsidR="00801D0F" w:rsidRPr="00E774B0">
          <w:t>,</w:t>
        </w:r>
      </w:ins>
      <w:r w:rsidRPr="00E774B0">
        <w:t xml:space="preserve"> </w:t>
      </w:r>
      <w:del w:id="367"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368" w:author="Nicholas Harp" w:date="2020-01-15T13:45:00Z">
        <w:r w:rsidR="00801D0F" w:rsidRPr="00CB5639">
          <w:t>, rating (i.e., posi</w:t>
        </w:r>
      </w:ins>
      <w:ins w:id="369" w:author="Nicholas Harp" w:date="2020-01-15T13:46:00Z">
        <w:r w:rsidR="00801D0F" w:rsidRPr="00CB5639">
          <w:t>tive or negative</w:t>
        </w:r>
      </w:ins>
      <w:ins w:id="370" w:author="Nicholas Harp" w:date="2020-01-16T12:53:00Z">
        <w:r w:rsidR="00492EE5" w:rsidRPr="00CB5639">
          <w:t xml:space="preserve">), and their interactions </w:t>
        </w:r>
      </w:ins>
      <w:ins w:id="371" w:author="Nicholas Harp" w:date="2020-01-15T13:46:00Z">
        <w:r w:rsidR="00801D0F" w:rsidRPr="00CB5639">
          <w:t>were added to the model</w:t>
        </w:r>
      </w:ins>
      <w:ins w:id="372" w:author="Nicholas Harp" w:date="2020-01-16T17:41:00Z">
        <w:r w:rsidR="00313B09" w:rsidRPr="00CB5639">
          <w:t xml:space="preserve">. </w:t>
        </w:r>
      </w:ins>
      <w:ins w:id="373" w:author="Nicholas Harp" w:date="2020-01-15T13:48:00Z">
        <w:r w:rsidR="00801D0F" w:rsidRPr="00CB5639">
          <w:t>There were two significant interactions. The first, a Rating x Load interaction</w:t>
        </w:r>
      </w:ins>
      <w:ins w:id="374" w:author="Nicholas Harp" w:date="2020-01-17T10:44:00Z">
        <w:r w:rsidR="00C96C8F" w:rsidRPr="00CB5639">
          <w:t xml:space="preserve"> (</w:t>
        </w:r>
      </w:ins>
      <w:ins w:id="375" w:author="Nicholas Harp" w:date="2020-01-28T14:06:00Z">
        <w:r w:rsidR="00CB5639" w:rsidRPr="00CB5639">
          <w:t>β</w:t>
        </w:r>
        <w:r w:rsidR="00CB5639" w:rsidRPr="00CB5639">
          <w:rPr>
            <w:rPrChange w:id="376" w:author="Nicholas Harp" w:date="2020-01-28T14:12:00Z">
              <w:rPr>
                <w:highlight w:val="yellow"/>
              </w:rPr>
            </w:rPrChange>
          </w:rPr>
          <w:t xml:space="preserve"> </w:t>
        </w:r>
      </w:ins>
      <w:ins w:id="377" w:author="Nicholas Harp" w:date="2020-01-28T14:07:00Z">
        <w:r w:rsidR="00CB5639" w:rsidRPr="00CB5639">
          <w:rPr>
            <w:rPrChange w:id="378" w:author="Nicholas Harp" w:date="2020-01-28T14:12:00Z">
              <w:rPr>
                <w:highlight w:val="yellow"/>
              </w:rPr>
            </w:rPrChange>
          </w:rPr>
          <w:t>= .3</w:t>
        </w:r>
      </w:ins>
      <w:ins w:id="379" w:author="Nicholas Harp" w:date="2020-01-31T11:50:00Z">
        <w:r w:rsidR="00BF3425">
          <w:t>1</w:t>
        </w:r>
      </w:ins>
      <w:ins w:id="380" w:author="Nicholas Harp" w:date="2020-01-28T14:07:00Z">
        <w:r w:rsidR="00CB5639" w:rsidRPr="00CB5639">
          <w:rPr>
            <w:rPrChange w:id="381" w:author="Nicholas Harp" w:date="2020-01-28T14:12:00Z">
              <w:rPr>
                <w:highlight w:val="yellow"/>
              </w:rPr>
            </w:rPrChange>
          </w:rPr>
          <w:t xml:space="preserve">, </w:t>
        </w:r>
      </w:ins>
      <w:ins w:id="382" w:author="Nicholas Harp" w:date="2020-01-27T17:49:00Z">
        <w:r w:rsidR="00CA3076" w:rsidRPr="00CB5639">
          <w:rPr>
            <w:i/>
            <w:iCs/>
          </w:rPr>
          <w:t>t</w:t>
        </w:r>
        <w:r w:rsidR="00CA3076" w:rsidRPr="00CB5639">
          <w:t>(31</w:t>
        </w:r>
      </w:ins>
      <w:ins w:id="383" w:author="Nicholas Harp" w:date="2020-01-28T14:07:00Z">
        <w:r w:rsidR="00CB5639" w:rsidRPr="00CB5639">
          <w:rPr>
            <w:rPrChange w:id="384" w:author="Nicholas Harp" w:date="2020-01-28T14:12:00Z">
              <w:rPr>
                <w:highlight w:val="yellow"/>
              </w:rPr>
            </w:rPrChange>
          </w:rPr>
          <w:t>0</w:t>
        </w:r>
      </w:ins>
      <w:ins w:id="385" w:author="Nicholas Harp" w:date="2020-01-27T17:49:00Z">
        <w:r w:rsidR="00CA3076" w:rsidRPr="00CB5639">
          <w:t>) = 3.2</w:t>
        </w:r>
      </w:ins>
      <w:ins w:id="386" w:author="Nicholas Harp" w:date="2020-01-31T11:50:00Z">
        <w:r w:rsidR="00BF3425">
          <w:t>9</w:t>
        </w:r>
      </w:ins>
      <w:ins w:id="387" w:author="Nicholas Harp" w:date="2020-01-27T17:49:00Z">
        <w:r w:rsidR="00CA3076" w:rsidRPr="00CB5639">
          <w:t xml:space="preserve">, </w:t>
        </w:r>
        <w:r w:rsidR="00CA3076" w:rsidRPr="00480CB2">
          <w:t>S.E. =</w:t>
        </w:r>
      </w:ins>
      <w:ins w:id="388" w:author="Nicholas Harp" w:date="2020-01-28T14:07:00Z">
        <w:r w:rsidR="00CB5639" w:rsidRPr="00CB5639">
          <w:rPr>
            <w:rPrChange w:id="389" w:author="Nicholas Harp" w:date="2020-01-28T14:12:00Z">
              <w:rPr>
                <w:highlight w:val="yellow"/>
              </w:rPr>
            </w:rPrChange>
          </w:rPr>
          <w:t xml:space="preserve"> .09</w:t>
        </w:r>
      </w:ins>
      <w:ins w:id="390" w:author="Nicholas Harp" w:date="2020-01-27T17:49:00Z">
        <w:r w:rsidR="00CA3076" w:rsidRPr="00CB5639">
          <w:t xml:space="preserve">, p = .001; </w:t>
        </w:r>
      </w:ins>
      <w:ins w:id="391" w:author="Nicholas Harp" w:date="2020-01-17T10:44:00Z">
        <w:r w:rsidR="00C96C8F" w:rsidRPr="00CB5639">
          <w:t>Figure 3)</w:t>
        </w:r>
      </w:ins>
      <w:ins w:id="392" w:author="Nicholas Harp" w:date="2020-01-15T13:48:00Z">
        <w:r w:rsidR="00801D0F" w:rsidRPr="00CB5639">
          <w:t xml:space="preserve">, </w:t>
        </w:r>
      </w:ins>
      <w:ins w:id="393" w:author="Nicholas Harp" w:date="2020-01-17T10:43:00Z">
        <w:r w:rsidR="00C96C8F" w:rsidRPr="00480CB2">
          <w:t xml:space="preserve">showed that </w:t>
        </w:r>
      </w:ins>
      <w:ins w:id="394" w:author="Nicholas Harp" w:date="2020-01-15T13:50:00Z">
        <w:r w:rsidR="00801D0F" w:rsidRPr="00480CB2">
          <w:t xml:space="preserve">positive ratings </w:t>
        </w:r>
      </w:ins>
      <w:ins w:id="395" w:author="Nicholas Harp" w:date="2020-01-17T10:43:00Z">
        <w:r w:rsidR="00C96C8F" w:rsidRPr="00480CB2">
          <w:t>had</w:t>
        </w:r>
      </w:ins>
      <w:ins w:id="396" w:author="Nicholas Harp" w:date="2020-01-15T13:50:00Z">
        <w:r w:rsidR="00801D0F" w:rsidRPr="00480CB2">
          <w:t xml:space="preserve"> larger maximum deviations than negative ratings (</w:t>
        </w:r>
      </w:ins>
      <w:ins w:id="397" w:author="Nicholas Harp" w:date="2020-01-27T17:47:00Z">
        <w:r w:rsidR="00B3642F" w:rsidRPr="00CB5639">
          <w:rPr>
            <w:i/>
            <w:iCs/>
            <w:rPrChange w:id="398" w:author="Nicholas Harp" w:date="2020-01-28T14:12:00Z">
              <w:rPr/>
            </w:rPrChange>
          </w:rPr>
          <w:t>t</w:t>
        </w:r>
        <w:r w:rsidR="00B3642F" w:rsidRPr="00CB5639">
          <w:t>(3</w:t>
        </w:r>
      </w:ins>
      <w:ins w:id="399" w:author="Nicholas Harp" w:date="2020-01-28T14:12:00Z">
        <w:r w:rsidR="00CB5639">
          <w:t>21</w:t>
        </w:r>
      </w:ins>
      <w:ins w:id="400" w:author="Nicholas Harp" w:date="2020-01-27T17:47:00Z">
        <w:r w:rsidR="00B3642F" w:rsidRPr="00CB5639">
          <w:t xml:space="preserve">) = </w:t>
        </w:r>
      </w:ins>
      <w:ins w:id="401" w:author="Nicholas Harp" w:date="2020-01-27T17:48:00Z">
        <w:r w:rsidR="00B3642F" w:rsidRPr="00CB5639">
          <w:t>3</w:t>
        </w:r>
      </w:ins>
      <w:ins w:id="402" w:author="Nicholas Harp" w:date="2020-01-27T17:47:00Z">
        <w:r w:rsidR="00B3642F" w:rsidRPr="00CB5639">
          <w:t>.</w:t>
        </w:r>
      </w:ins>
      <w:ins w:id="403" w:author="Nicholas Harp" w:date="2020-01-28T14:12:00Z">
        <w:r w:rsidR="00CB5639">
          <w:t>969</w:t>
        </w:r>
      </w:ins>
      <w:ins w:id="404" w:author="Nicholas Harp" w:date="2020-01-27T17:47:00Z">
        <w:r w:rsidR="00B3642F" w:rsidRPr="00CB5639">
          <w:t xml:space="preserve">, </w:t>
        </w:r>
      </w:ins>
      <w:ins w:id="405" w:author="Nicholas Harp" w:date="2020-01-27T17:48:00Z">
        <w:r w:rsidR="00B3642F" w:rsidRPr="00CB5639">
          <w:t>S.E. =</w:t>
        </w:r>
      </w:ins>
      <w:ins w:id="406" w:author="Nicholas Harp" w:date="2020-01-28T14:12:00Z">
        <w:r w:rsidR="00CB5639">
          <w:t xml:space="preserve"> .049</w:t>
        </w:r>
      </w:ins>
      <w:ins w:id="407" w:author="Nicholas Harp" w:date="2020-01-27T17:48:00Z">
        <w:r w:rsidR="00B3642F" w:rsidRPr="00CB5639">
          <w:t xml:space="preserve">, </w:t>
        </w:r>
      </w:ins>
      <w:ins w:id="408" w:author="Nicholas Harp" w:date="2020-01-15T13:50:00Z">
        <w:r w:rsidR="00801D0F" w:rsidRPr="00CB5639">
          <w:t xml:space="preserve">p </w:t>
        </w:r>
      </w:ins>
      <w:ins w:id="409" w:author="Nicholas Harp" w:date="2020-02-03T09:28:00Z">
        <w:r w:rsidR="002E5FD2">
          <w:t>&lt;</w:t>
        </w:r>
      </w:ins>
      <w:ins w:id="410" w:author="Nicholas Harp" w:date="2020-01-15T13:50:00Z">
        <w:r w:rsidR="00801D0F" w:rsidRPr="00CB5639">
          <w:t xml:space="preserve"> .00</w:t>
        </w:r>
      </w:ins>
      <w:ins w:id="411" w:author="Nicholas Harp" w:date="2020-02-03T09:28:00Z">
        <w:r w:rsidR="002E5FD2">
          <w:t>1</w:t>
        </w:r>
      </w:ins>
      <w:ins w:id="412" w:author="Nicholas Harp" w:date="2020-01-15T13:50:00Z">
        <w:r w:rsidR="00801D0F" w:rsidRPr="00CB5639">
          <w:t xml:space="preserve">; </w:t>
        </w:r>
      </w:ins>
      <w:ins w:id="413" w:author="Nicholas Harp" w:date="2020-01-31T15:00:00Z">
        <w:r w:rsidR="00B4384D">
          <w:t xml:space="preserve">Bonferroni corrected </w:t>
        </w:r>
      </w:ins>
      <w:ins w:id="414" w:author="Nicholas Harp" w:date="2020-02-03T09:17:00Z">
        <w:r w:rsidR="009C1295">
          <w:t>significa</w:t>
        </w:r>
      </w:ins>
      <w:ins w:id="415" w:author="Nicholas Harp" w:date="2020-02-03T09:18:00Z">
        <w:r w:rsidR="009C1295">
          <w:t xml:space="preserve">nce </w:t>
        </w:r>
        <w:r w:rsidR="009C1295">
          <w:t xml:space="preserve">p </w:t>
        </w:r>
        <w:r w:rsidR="009C1295">
          <w:t>&lt;</w:t>
        </w:r>
        <w:r w:rsidR="009C1295">
          <w:t xml:space="preserve"> .004</w:t>
        </w:r>
      </w:ins>
      <w:ins w:id="416" w:author="Nicholas Harp" w:date="2020-01-15T13:50:00Z">
        <w:r w:rsidR="00801D0F" w:rsidRPr="00CB5639">
          <w:t>)</w:t>
        </w:r>
      </w:ins>
      <w:ins w:id="417" w:author="Nicholas Harp" w:date="2020-01-15T13:51:00Z">
        <w:r w:rsidR="00801D0F" w:rsidRPr="00CB5639">
          <w:t xml:space="preserve"> during low load trials</w:t>
        </w:r>
      </w:ins>
      <w:ins w:id="418" w:author="Nicholas Harp" w:date="2020-01-15T13:50:00Z">
        <w:r w:rsidR="00801D0F" w:rsidRPr="00CB5639">
          <w:t>.</w:t>
        </w:r>
      </w:ins>
      <w:ins w:id="419" w:author="Nicholas Harp" w:date="2020-01-15T13:51:00Z">
        <w:r w:rsidR="00801D0F" w:rsidRPr="00CB5639">
          <w:t xml:space="preserve"> </w:t>
        </w:r>
      </w:ins>
      <w:ins w:id="420" w:author="Nicholas Harp" w:date="2020-01-28T14:16:00Z">
        <w:r w:rsidR="00CB5639" w:rsidRPr="00CB5639">
          <w:t>However, this difference was not present during the high load conditions</w:t>
        </w:r>
      </w:ins>
      <w:ins w:id="421" w:author="Nicholas Harp" w:date="2020-02-03T09:28:00Z">
        <w:r w:rsidR="002E5FD2">
          <w:t xml:space="preserve"> (</w:t>
        </w:r>
        <w:proofErr w:type="gramStart"/>
        <w:r w:rsidR="002E5FD2">
          <w:rPr>
            <w:i/>
            <w:iCs/>
          </w:rPr>
          <w:t>t</w:t>
        </w:r>
        <w:r w:rsidR="002E5FD2">
          <w:t>(</w:t>
        </w:r>
        <w:proofErr w:type="gramEnd"/>
        <w:r w:rsidR="002E5FD2">
          <w:t>324</w:t>
        </w:r>
      </w:ins>
      <w:ins w:id="422" w:author="Nicholas Harp" w:date="2020-02-03T09:29:00Z">
        <w:r w:rsidR="002E5FD2">
          <w:t>) = .562, S.E. = .050,</w:t>
        </w:r>
      </w:ins>
      <w:ins w:id="423" w:author="Nicholas Harp" w:date="2020-02-03T09:28:00Z">
        <w:r w:rsidR="002E5FD2">
          <w:t xml:space="preserve"> </w:t>
        </w:r>
        <w:r w:rsidR="002E5FD2" w:rsidRPr="002E5FD2">
          <w:t>p</w:t>
        </w:r>
        <w:r w:rsidR="002E5FD2">
          <w:t xml:space="preserve"> = .575)</w:t>
        </w:r>
      </w:ins>
      <w:ins w:id="424" w:author="Nicholas Harp" w:date="2020-01-28T14:16:00Z">
        <w:r w:rsidR="00CB5639" w:rsidRPr="00CB5639">
          <w:t>, suggesting that greater cognitive demands mitigate differences in the</w:t>
        </w:r>
        <w:r w:rsidR="00CB5639">
          <w:t xml:space="preserve"> draw towards competing responses across positive and negative judgments. </w:t>
        </w:r>
      </w:ins>
      <w:ins w:id="425" w:author="Nicholas Harp" w:date="2020-01-28T14:14:00Z">
        <w:r w:rsidR="00CB5639">
          <w:t>Additionally, there was a trend towards greater maximum deviations during negat</w:t>
        </w:r>
      </w:ins>
      <w:ins w:id="426" w:author="Nicholas Harp" w:date="2020-01-28T14:15:00Z">
        <w:r w:rsidR="00CB5639">
          <w:t>ive ratings under high load compared to low load (</w:t>
        </w:r>
        <w:proofErr w:type="gramStart"/>
        <w:r w:rsidR="00CB5639">
          <w:rPr>
            <w:i/>
            <w:iCs/>
          </w:rPr>
          <w:t>t</w:t>
        </w:r>
        <w:r w:rsidR="00CB5639">
          <w:t>(</w:t>
        </w:r>
        <w:proofErr w:type="gramEnd"/>
        <w:r w:rsidR="00CB5639">
          <w:t>315) = -2.538, S.E. = .046, p = .0</w:t>
        </w:r>
      </w:ins>
      <w:ins w:id="427" w:author="Nicholas Harp" w:date="2020-02-03T09:31:00Z">
        <w:r w:rsidR="002E5FD2">
          <w:t>12</w:t>
        </w:r>
      </w:ins>
      <w:ins w:id="428" w:author="Nicholas Harp" w:date="2020-01-28T14:15:00Z">
        <w:r w:rsidR="00CB5639">
          <w:t>), but this did not reach statistical significance</w:t>
        </w:r>
      </w:ins>
      <w:ins w:id="429" w:author="Nicholas Harp" w:date="2020-02-03T09:31:00Z">
        <w:r w:rsidR="002E5FD2">
          <w:t xml:space="preserve"> after correcting for multiple comparisons</w:t>
        </w:r>
      </w:ins>
      <w:ins w:id="430" w:author="Nicholas Harp" w:date="2020-01-28T14:15:00Z">
        <w:r w:rsidR="00CB5639">
          <w:t xml:space="preserve">. </w:t>
        </w:r>
      </w:ins>
    </w:p>
    <w:p w14:paraId="2E3397C6" w14:textId="3C35043E" w:rsidR="00801D0F" w:rsidRDefault="007F5E4E" w:rsidP="00CB5639">
      <w:pPr>
        <w:pStyle w:val="FirstParagraph"/>
        <w:ind w:firstLine="0"/>
        <w:rPr>
          <w:ins w:id="431" w:author="Nicholas Harp" w:date="2020-01-30T10:12:00Z"/>
        </w:rPr>
      </w:pPr>
      <w:ins w:id="432" w:author="Nicholas Harp" w:date="2020-01-30T10:12:00Z">
        <w:r w:rsidRPr="007F5E4E">
          <w:rPr>
            <w:noProof/>
          </w:rPr>
          <w:lastRenderedPageBreak/>
          <w:drawing>
            <wp:inline distT="0" distB="0" distL="0" distR="0" wp14:anchorId="7309D073" wp14:editId="0369CB21">
              <wp:extent cx="5971540" cy="4478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A4BC0C0" w14:textId="4FCB1E33" w:rsidR="00CB5639" w:rsidRDefault="007F5E4E">
      <w:pPr>
        <w:pStyle w:val="FirstParagraph"/>
        <w:ind w:firstLine="0"/>
        <w:rPr>
          <w:ins w:id="433" w:author="Nicholas Harp" w:date="2020-01-28T14:16:00Z"/>
          <w:b/>
          <w:bCs/>
        </w:rPr>
        <w:pPrChange w:id="434" w:author="Nicholas Harp" w:date="2020-01-30T10:14:00Z">
          <w:pPr>
            <w:pStyle w:val="FirstParagraph"/>
          </w:pPr>
        </w:pPrChange>
      </w:pPr>
      <w:ins w:id="435" w:author="Nicholas Harp" w:date="2020-01-30T10:12:00Z">
        <w:r>
          <w:rPr>
            <w:b/>
            <w:bCs/>
          </w:rPr>
          <w:t xml:space="preserve">Figure 3: </w:t>
        </w:r>
      </w:ins>
      <w:ins w:id="436" w:author="Nicholas Harp" w:date="2020-01-30T10:13:00Z">
        <w:r>
          <w:rPr>
            <w:b/>
            <w:bCs/>
          </w:rPr>
          <w:t xml:space="preserve">The interaction of Rating and Load for maximum deviations shows the influence of </w:t>
        </w:r>
      </w:ins>
      <w:ins w:id="437" w:author="Nicholas Harp" w:date="2020-01-30T10:14:00Z">
        <w:r>
          <w:rPr>
            <w:b/>
            <w:bCs/>
          </w:rPr>
          <w:t xml:space="preserve">high cognitive load on cognitive-motor dynamics for surprised expressions interpreted as negative. </w:t>
        </w:r>
      </w:ins>
      <w:ins w:id="438" w:author="Nicholas Harp" w:date="2020-01-30T10:12:00Z">
        <w:r>
          <w:rPr>
            <w:b/>
            <w:bCs/>
          </w:rPr>
          <w:t xml:space="preserve"> </w:t>
        </w:r>
      </w:ins>
      <w:ins w:id="439" w:author="Nicholas Harp" w:date="2020-01-30T10:14:00Z">
        <w:r>
          <w:rPr>
            <w:b/>
            <w:bCs/>
          </w:rPr>
          <w:t xml:space="preserve">These results are averaged across the content type factor. </w:t>
        </w:r>
      </w:ins>
      <w:ins w:id="440" w:author="Nicholas Harp" w:date="2020-01-30T13:49:00Z">
        <w:r w:rsidR="004E54DF">
          <w:rPr>
            <w:b/>
            <w:bCs/>
          </w:rPr>
          <w:t xml:space="preserve">Error bars represent the standard error of the mean. </w:t>
        </w:r>
      </w:ins>
    </w:p>
    <w:p w14:paraId="54138878" w14:textId="1D43F762" w:rsidR="001E7BC6" w:rsidRPr="001E7BC6" w:rsidRDefault="001E7BC6">
      <w:pPr>
        <w:pStyle w:val="BodyText"/>
        <w:ind w:firstLine="0"/>
        <w:rPr>
          <w:ins w:id="441" w:author="Nicholas Harp" w:date="2020-01-15T13:52:00Z"/>
        </w:rPr>
        <w:pPrChange w:id="442" w:author="Nicholas Harp" w:date="2020-01-15T13:55:00Z">
          <w:pPr>
            <w:pStyle w:val="FirstParagraph"/>
          </w:pPr>
        </w:pPrChange>
      </w:pPr>
      <w:ins w:id="443" w:author="Nicholas Harp" w:date="2020-01-15T13:55:00Z">
        <w:r>
          <w:tab/>
          <w:t>Additionally, there was a significant three-way interaction of Rating x Load x Domain</w:t>
        </w:r>
      </w:ins>
      <w:ins w:id="444" w:author="Nicholas Harp" w:date="2020-01-16T09:04:00Z">
        <w:r w:rsidR="00DA3F0E">
          <w:t xml:space="preserve"> (</w:t>
        </w:r>
      </w:ins>
      <w:ins w:id="445" w:author="Nicholas Harp" w:date="2020-01-28T14:19:00Z">
        <w:r w:rsidR="00480CB2" w:rsidRPr="00D407EB">
          <w:t>β</w:t>
        </w:r>
      </w:ins>
      <w:ins w:id="446" w:author="Nicholas Harp" w:date="2020-01-31T11:46:00Z">
        <w:r w:rsidR="00420F34">
          <w:rPr>
            <w:vertAlign w:val="subscript"/>
          </w:rPr>
          <w:t>70</w:t>
        </w:r>
      </w:ins>
      <w:ins w:id="447" w:author="Nicholas Harp" w:date="2020-01-28T14:19:00Z">
        <w:r w:rsidR="00480CB2" w:rsidRPr="00D407EB">
          <w:t xml:space="preserve"> = </w:t>
        </w:r>
      </w:ins>
      <w:ins w:id="448" w:author="Nicholas Harp" w:date="2020-01-28T14:20:00Z">
        <w:r w:rsidR="00480CB2">
          <w:t>-.2</w:t>
        </w:r>
      </w:ins>
      <w:ins w:id="449" w:author="Nicholas Harp" w:date="2020-01-31T11:46:00Z">
        <w:r w:rsidR="00420F34">
          <w:t>9</w:t>
        </w:r>
      </w:ins>
      <w:ins w:id="450" w:author="Nicholas Harp" w:date="2020-01-28T14:19:00Z">
        <w:r w:rsidR="00480CB2" w:rsidRPr="00D407EB">
          <w:t xml:space="preserve">, </w:t>
        </w:r>
        <w:proofErr w:type="gramStart"/>
        <w:r w:rsidR="00480CB2" w:rsidRPr="00CB5639">
          <w:rPr>
            <w:i/>
            <w:iCs/>
          </w:rPr>
          <w:t>t</w:t>
        </w:r>
        <w:r w:rsidR="00480CB2" w:rsidRPr="00CB5639">
          <w:t>(</w:t>
        </w:r>
        <w:proofErr w:type="gramEnd"/>
        <w:r w:rsidR="00480CB2" w:rsidRPr="00CB5639">
          <w:t>31</w:t>
        </w:r>
      </w:ins>
      <w:ins w:id="451" w:author="Nicholas Harp" w:date="2020-01-28T14:20:00Z">
        <w:r w:rsidR="00480CB2">
          <w:t>1</w:t>
        </w:r>
      </w:ins>
      <w:ins w:id="452" w:author="Nicholas Harp" w:date="2020-01-28T14:19:00Z">
        <w:r w:rsidR="00480CB2" w:rsidRPr="00CB5639">
          <w:t xml:space="preserve">) = </w:t>
        </w:r>
      </w:ins>
      <w:ins w:id="453" w:author="Nicholas Harp" w:date="2020-01-28T14:20:00Z">
        <w:r w:rsidR="00480CB2">
          <w:t>-2</w:t>
        </w:r>
      </w:ins>
      <w:ins w:id="454" w:author="Nicholas Harp" w:date="2020-01-28T14:19:00Z">
        <w:r w:rsidR="00480CB2" w:rsidRPr="00CB5639">
          <w:t>.</w:t>
        </w:r>
      </w:ins>
      <w:ins w:id="455" w:author="Nicholas Harp" w:date="2020-01-28T14:20:00Z">
        <w:r w:rsidR="00480CB2">
          <w:t>0</w:t>
        </w:r>
      </w:ins>
      <w:ins w:id="456" w:author="Nicholas Harp" w:date="2020-01-31T11:46:00Z">
        <w:r w:rsidR="00420F34">
          <w:t>7</w:t>
        </w:r>
      </w:ins>
      <w:ins w:id="457" w:author="Nicholas Harp" w:date="2020-01-28T14:19:00Z">
        <w:r w:rsidR="00480CB2" w:rsidRPr="00CB5639">
          <w:t xml:space="preserve">, </w:t>
        </w:r>
        <w:r w:rsidR="00480CB2" w:rsidRPr="00480CB2">
          <w:t>S.E. =</w:t>
        </w:r>
        <w:r w:rsidR="00480CB2" w:rsidRPr="00D407EB">
          <w:t xml:space="preserve"> .</w:t>
        </w:r>
      </w:ins>
      <w:ins w:id="458" w:author="Nicholas Harp" w:date="2020-01-28T14:20:00Z">
        <w:r w:rsidR="00480CB2">
          <w:t>1</w:t>
        </w:r>
      </w:ins>
      <w:ins w:id="459" w:author="Nicholas Harp" w:date="2020-01-31T11:46:00Z">
        <w:r w:rsidR="00420F34">
          <w:t>4</w:t>
        </w:r>
      </w:ins>
      <w:ins w:id="460" w:author="Nicholas Harp" w:date="2020-01-28T14:19:00Z">
        <w:r w:rsidR="00480CB2" w:rsidRPr="00CB5639">
          <w:t>, p = .0</w:t>
        </w:r>
      </w:ins>
      <w:ins w:id="461" w:author="Nicholas Harp" w:date="2020-01-28T14:20:00Z">
        <w:r w:rsidR="00480CB2">
          <w:t>40</w:t>
        </w:r>
      </w:ins>
      <w:ins w:id="462" w:author="Nicholas Harp" w:date="2020-01-28T14:19:00Z">
        <w:r w:rsidR="00480CB2" w:rsidRPr="00CB5639">
          <w:t xml:space="preserve">; </w:t>
        </w:r>
      </w:ins>
      <w:ins w:id="463" w:author="Nicholas Harp" w:date="2020-01-16T09:04:00Z">
        <w:r w:rsidR="00DA3F0E">
          <w:t>Figure 4)</w:t>
        </w:r>
      </w:ins>
      <w:ins w:id="464" w:author="Nicholas Harp" w:date="2020-01-17T09:41:00Z">
        <w:r w:rsidR="00786569">
          <w:t xml:space="preserve">. </w:t>
        </w:r>
      </w:ins>
      <w:ins w:id="465" w:author="Nicholas Harp" w:date="2020-01-17T09:42:00Z">
        <w:r w:rsidR="00786569">
          <w:t>Pairwise comparisons showed that p</w:t>
        </w:r>
      </w:ins>
      <w:ins w:id="466" w:author="Nicholas Harp" w:date="2020-01-16T09:06:00Z">
        <w:r w:rsidR="0076236C" w:rsidRPr="0076236C">
          <w:t>ositive ratings under high load had smaller deviations for neutral compared to emotional load trials (</w:t>
        </w:r>
      </w:ins>
      <w:proofErr w:type="gramStart"/>
      <w:ins w:id="467" w:author="Nicholas Harp" w:date="2020-01-28T14:21:00Z">
        <w:r w:rsidR="009734C4">
          <w:rPr>
            <w:i/>
            <w:iCs/>
          </w:rPr>
          <w:t>t</w:t>
        </w:r>
        <w:r w:rsidR="009734C4">
          <w:t>(</w:t>
        </w:r>
        <w:proofErr w:type="gramEnd"/>
        <w:r w:rsidR="009734C4">
          <w:t xml:space="preserve">323) = -3.092, </w:t>
        </w:r>
        <w:r w:rsidR="009734C4">
          <w:rPr>
            <w:i/>
            <w:iCs/>
          </w:rPr>
          <w:t xml:space="preserve"> </w:t>
        </w:r>
      </w:ins>
      <w:ins w:id="468" w:author="Nicholas Harp" w:date="2020-01-16T09:06:00Z">
        <w:r w:rsidR="0076236C" w:rsidRPr="0076236C">
          <w:t>p = .0</w:t>
        </w:r>
      </w:ins>
      <w:ins w:id="469" w:author="Nicholas Harp" w:date="2020-02-03T09:49:00Z">
        <w:r w:rsidR="005517FC">
          <w:t xml:space="preserve">02; </w:t>
        </w:r>
        <w:proofErr w:type="spellStart"/>
        <w:r w:rsidR="005517FC">
          <w:t>Bonferrroni</w:t>
        </w:r>
        <w:proofErr w:type="spellEnd"/>
        <w:r w:rsidR="005517FC">
          <w:t xml:space="preserve"> corrected</w:t>
        </w:r>
      </w:ins>
      <w:ins w:id="470" w:author="Nicholas Harp" w:date="2020-02-03T09:50:00Z">
        <w:r w:rsidR="005517FC">
          <w:t xml:space="preserve"> significance p &lt; .004</w:t>
        </w:r>
      </w:ins>
      <w:ins w:id="471" w:author="Nicholas Harp" w:date="2020-01-16T09:06:00Z">
        <w:r w:rsidR="0076236C" w:rsidRPr="0076236C">
          <w:t xml:space="preserve">). There were also </w:t>
        </w:r>
      </w:ins>
      <w:ins w:id="472" w:author="Nicholas Harp" w:date="2020-02-03T10:09:00Z">
        <w:r w:rsidR="00195DF1">
          <w:t>several</w:t>
        </w:r>
      </w:ins>
      <w:ins w:id="473" w:author="Nicholas Harp" w:date="2020-01-16T09:06:00Z">
        <w:r w:rsidR="0076236C" w:rsidRPr="0076236C">
          <w:t xml:space="preserve"> trend</w:t>
        </w:r>
      </w:ins>
      <w:ins w:id="474" w:author="Nicholas Harp" w:date="2020-02-03T10:09:00Z">
        <w:r w:rsidR="00195DF1">
          <w:t>ing results. For instance, for t</w:t>
        </w:r>
      </w:ins>
      <w:ins w:id="475" w:author="Nicholas Harp" w:date="2020-01-16T09:06:00Z">
        <w:r w:rsidR="0076236C" w:rsidRPr="0076236C">
          <w:t>rials with low</w:t>
        </w:r>
      </w:ins>
      <w:ins w:id="476" w:author="Nicholas Harp" w:date="2020-02-03T09:52:00Z">
        <w:r w:rsidR="005517FC">
          <w:t xml:space="preserve"> load and non-emotional </w:t>
        </w:r>
      </w:ins>
      <w:ins w:id="477" w:author="Nicholas Harp" w:date="2020-02-03T10:09:00Z">
        <w:r w:rsidR="00195DF1">
          <w:t xml:space="preserve">working </w:t>
        </w:r>
        <w:r w:rsidR="00195DF1">
          <w:lastRenderedPageBreak/>
          <w:t>memory content</w:t>
        </w:r>
      </w:ins>
      <w:ins w:id="478" w:author="Nicholas Harp" w:date="2020-02-03T09:52:00Z">
        <w:r w:rsidR="005517FC">
          <w:t>,</w:t>
        </w:r>
      </w:ins>
      <w:ins w:id="479" w:author="Nicholas Harp" w:date="2020-01-16T09:06:00Z">
        <w:r w:rsidR="0076236C" w:rsidRPr="0076236C">
          <w:t xml:space="preserve"> positive ratings showed a trend towards larger deviations than negative ratings (</w:t>
        </w:r>
      </w:ins>
      <w:proofErr w:type="gramStart"/>
      <w:ins w:id="480" w:author="Nicholas Harp" w:date="2020-01-28T14:23:00Z">
        <w:r w:rsidR="009734C4">
          <w:rPr>
            <w:i/>
            <w:iCs/>
          </w:rPr>
          <w:t>t</w:t>
        </w:r>
        <w:r w:rsidR="009734C4">
          <w:t>(</w:t>
        </w:r>
        <w:proofErr w:type="gramEnd"/>
        <w:r w:rsidR="009734C4">
          <w:t xml:space="preserve">318) = 2.800, </w:t>
        </w:r>
      </w:ins>
      <w:ins w:id="481" w:author="Nicholas Harp" w:date="2020-01-16T09:06:00Z">
        <w:r w:rsidR="0076236C" w:rsidRPr="0076236C">
          <w:t>p = .0</w:t>
        </w:r>
      </w:ins>
      <w:ins w:id="482" w:author="Nicholas Harp" w:date="2020-02-03T09:51:00Z">
        <w:r w:rsidR="005517FC">
          <w:t>05</w:t>
        </w:r>
      </w:ins>
      <w:ins w:id="483" w:author="Nicholas Harp" w:date="2020-01-16T09:06:00Z">
        <w:r w:rsidR="0076236C" w:rsidRPr="0076236C">
          <w:t>)</w:t>
        </w:r>
      </w:ins>
      <w:ins w:id="484" w:author="Nicholas Harp" w:date="2020-02-03T09:52:00Z">
        <w:r w:rsidR="005517FC">
          <w:t xml:space="preserve">. A similar pattern was seen on </w:t>
        </w:r>
      </w:ins>
      <w:ins w:id="485" w:author="Nicholas Harp" w:date="2020-01-16T09:06:00Z">
        <w:r w:rsidR="0076236C" w:rsidRPr="0076236C">
          <w:t>trials with low</w:t>
        </w:r>
      </w:ins>
      <w:ins w:id="486" w:author="Nicholas Harp" w:date="2020-02-03T09:52:00Z">
        <w:r w:rsidR="005517FC">
          <w:t xml:space="preserve"> load and</w:t>
        </w:r>
      </w:ins>
      <w:ins w:id="487" w:author="Nicholas Harp" w:date="2020-01-16T09:06:00Z">
        <w:r w:rsidR="0076236C" w:rsidRPr="0076236C">
          <w:t xml:space="preserve"> emotional</w:t>
        </w:r>
      </w:ins>
      <w:ins w:id="488" w:author="Nicholas Harp" w:date="2020-02-03T09:52:00Z">
        <w:r w:rsidR="005517FC">
          <w:t xml:space="preserve"> content</w:t>
        </w:r>
      </w:ins>
      <w:ins w:id="489" w:author="Nicholas Harp" w:date="2020-02-03T09:53:00Z">
        <w:r w:rsidR="005517FC">
          <w:t>, such that positive ratings tended to have larger maximum deviations</w:t>
        </w:r>
      </w:ins>
      <w:ins w:id="490" w:author="Nicholas Harp" w:date="2020-01-16T09:06:00Z">
        <w:r w:rsidR="0076236C" w:rsidRPr="0076236C">
          <w:t xml:space="preserve"> (</w:t>
        </w:r>
      </w:ins>
      <w:proofErr w:type="gramStart"/>
      <w:ins w:id="491" w:author="Nicholas Harp" w:date="2020-01-28T14:24:00Z">
        <w:r w:rsidR="00E93ECA">
          <w:rPr>
            <w:i/>
            <w:iCs/>
          </w:rPr>
          <w:t>t</w:t>
        </w:r>
        <w:r w:rsidR="00E93ECA">
          <w:t>(</w:t>
        </w:r>
        <w:proofErr w:type="gramEnd"/>
        <w:r w:rsidR="00E93ECA">
          <w:t xml:space="preserve">322) = 2.819, </w:t>
        </w:r>
      </w:ins>
      <w:ins w:id="492" w:author="Nicholas Harp" w:date="2020-01-16T09:06:00Z">
        <w:r w:rsidR="0076236C" w:rsidRPr="0076236C">
          <w:t>p = .0</w:t>
        </w:r>
      </w:ins>
      <w:ins w:id="493" w:author="Nicholas Harp" w:date="2020-02-03T09:51:00Z">
        <w:r w:rsidR="005517FC">
          <w:t>05</w:t>
        </w:r>
      </w:ins>
      <w:ins w:id="494" w:author="Nicholas Harp" w:date="2020-01-16T09:06:00Z">
        <w:r w:rsidR="0076236C" w:rsidRPr="0076236C">
          <w:t>).</w:t>
        </w:r>
      </w:ins>
      <w:ins w:id="495" w:author="Nicholas Harp" w:date="2020-01-17T10:06:00Z">
        <w:r w:rsidR="00CC2579">
          <w:t xml:space="preserve"> </w:t>
        </w:r>
      </w:ins>
      <w:ins w:id="496" w:author="Nicholas Harp" w:date="2020-02-03T10:10:00Z">
        <w:r w:rsidR="00195DF1">
          <w:t>Several other comparisons approached significance, with positive ratings showing marginally greater deviations than negative ratings in the high load and emotional content condition (</w:t>
        </w:r>
      </w:ins>
      <w:ins w:id="497" w:author="Nicholas Harp" w:date="2020-02-03T10:14:00Z">
        <w:r w:rsidR="00195DF1">
          <w:rPr>
            <w:i/>
            <w:iCs/>
          </w:rPr>
          <w:t>t</w:t>
        </w:r>
        <w:r w:rsidR="00195DF1">
          <w:t xml:space="preserve">(324) = 2.383, S.E. = .074, </w:t>
        </w:r>
      </w:ins>
      <w:ins w:id="498" w:author="Nicholas Harp" w:date="2020-02-03T10:10:00Z">
        <w:r w:rsidR="00195DF1">
          <w:t>p = .018)</w:t>
        </w:r>
      </w:ins>
      <w:ins w:id="499" w:author="Nicholas Harp" w:date="2020-02-03T10:11:00Z">
        <w:r w:rsidR="00195DF1">
          <w:t xml:space="preserve">, as well as </w:t>
        </w:r>
      </w:ins>
      <w:ins w:id="500" w:author="Nicholas Harp" w:date="2020-02-03T10:12:00Z">
        <w:r w:rsidR="00195DF1">
          <w:t xml:space="preserve">a </w:t>
        </w:r>
        <w:proofErr w:type="spellStart"/>
        <w:r w:rsidR="00195DF1">
          <w:t>treand</w:t>
        </w:r>
        <w:proofErr w:type="spellEnd"/>
        <w:r w:rsidR="00195DF1">
          <w:t xml:space="preserve"> for larger deviations during high load than low load for negative ratings with non-emotional working memory content (</w:t>
        </w:r>
      </w:ins>
      <w:ins w:id="501" w:author="Nicholas Harp" w:date="2020-02-03T10:14:00Z">
        <w:r w:rsidR="00195DF1">
          <w:rPr>
            <w:i/>
            <w:iCs/>
          </w:rPr>
          <w:t>t</w:t>
        </w:r>
        <w:r w:rsidR="00195DF1">
          <w:t>(</w:t>
        </w:r>
      </w:ins>
      <w:ins w:id="502" w:author="Nicholas Harp" w:date="2020-02-03T10:15:00Z">
        <w:r w:rsidR="00195DF1">
          <w:t>316) = -2.51, S.E. = .066,</w:t>
        </w:r>
      </w:ins>
      <w:ins w:id="503" w:author="Nicholas Harp" w:date="2020-02-03T10:14:00Z">
        <w:r w:rsidR="00195DF1">
          <w:t xml:space="preserve"> </w:t>
        </w:r>
      </w:ins>
      <w:ins w:id="504" w:author="Nicholas Harp" w:date="2020-02-03T10:12:00Z">
        <w:r w:rsidR="00195DF1">
          <w:t xml:space="preserve">p = .013). </w:t>
        </w:r>
      </w:ins>
      <w:ins w:id="505" w:author="Nicholas Harp" w:date="2020-01-17T10:06:00Z">
        <w:r w:rsidR="00CC2579">
          <w:t xml:space="preserve">These results demonstrate that mouse trajectories of positive interpretations are affected by the emotional properties of </w:t>
        </w:r>
      </w:ins>
      <w:ins w:id="506" w:author="Nicholas Harp" w:date="2020-01-17T10:07:00Z">
        <w:r w:rsidR="00CC2579">
          <w:t xml:space="preserve">high cognitive loads, such that emotional loads resulted in greater attraction towards the negative response. </w:t>
        </w:r>
      </w:ins>
    </w:p>
    <w:p w14:paraId="093D31A6" w14:textId="5421BB1A" w:rsidR="001C09FE" w:rsidRPr="00BA4D51" w:rsidDel="00BA4D51" w:rsidRDefault="001C09FE">
      <w:pPr>
        <w:pStyle w:val="FirstParagraph"/>
        <w:rPr>
          <w:del w:id="507" w:author="Nicholas Harp" w:date="2020-01-16T12:14:00Z"/>
          <w:strike/>
          <w:rPrChange w:id="508" w:author="Nicholas Harp" w:date="2020-01-16T12:09:00Z">
            <w:rPr>
              <w:del w:id="509" w:author="Nicholas Harp" w:date="2020-01-16T12:14:00Z"/>
            </w:rPr>
          </w:rPrChange>
        </w:rPr>
      </w:pPr>
      <w:commentRangeStart w:id="510"/>
      <w:commentRangeStart w:id="511"/>
      <w:del w:id="512" w:author="Nicholas Harp" w:date="2020-01-15T13:45:00Z">
        <w:r w:rsidRPr="00BA4D51" w:rsidDel="00801D0F">
          <w:rPr>
            <w:strike/>
            <w:rPrChange w:id="513" w:author="Nicholas Harp" w:date="2020-01-16T12:09:00Z">
              <w:rPr/>
            </w:rPrChange>
          </w:rPr>
          <w:delText xml:space="preserve"> was added to the model </w:delText>
        </w:r>
        <w:r w:rsidR="00290069" w:rsidRPr="00BA4D51" w:rsidDel="00801D0F">
          <w:rPr>
            <w:strike/>
            <w:rPrChange w:id="514" w:author="Nicholas Harp" w:date="2020-01-16T12:09:00Z">
              <w:rPr/>
            </w:rPrChange>
          </w:rPr>
          <w:delText xml:space="preserve">next, </w:delText>
        </w:r>
        <w:r w:rsidRPr="00BA4D51" w:rsidDel="00801D0F">
          <w:rPr>
            <w:strike/>
            <w:rPrChange w:id="515" w:author="Nicholas Harp" w:date="2020-01-16T12:09:00Z">
              <w:rPr/>
            </w:rPrChange>
          </w:rPr>
          <w:delText>uncentered at level one. The effect significantly contribute</w:delText>
        </w:r>
        <w:r w:rsidR="00290069" w:rsidRPr="00BA4D51" w:rsidDel="00801D0F">
          <w:rPr>
            <w:strike/>
            <w:rPrChange w:id="516" w:author="Nicholas Harp" w:date="2020-01-16T12:09:00Z">
              <w:rPr/>
            </w:rPrChange>
          </w:rPr>
          <w:delText>d</w:delText>
        </w:r>
        <w:r w:rsidRPr="00BA4D51" w:rsidDel="00801D0F">
          <w:rPr>
            <w:strike/>
            <w:rPrChange w:id="517" w:author="Nicholas Harp" w:date="2020-01-16T12:09:00Z">
              <w:rPr/>
            </w:rPrChange>
          </w:rPr>
          <w:delText xml:space="preserve"> to the model (</w:delText>
        </w:r>
        <w:r w:rsidR="00690B13" w:rsidRPr="00BA4D51" w:rsidDel="00801D0F">
          <w:rPr>
            <w:strike/>
            <w:rPrChange w:id="518" w:author="Nicholas Harp" w:date="2020-01-16T12:09:00Z">
              <w:rPr/>
            </w:rPrChange>
          </w:rPr>
          <w:delText>ß</w:delText>
        </w:r>
        <w:r w:rsidR="00034C53" w:rsidRPr="00BA4D51" w:rsidDel="00801D0F">
          <w:rPr>
            <w:strike/>
            <w:vertAlign w:val="subscript"/>
            <w:rPrChange w:id="519" w:author="Nicholas Harp" w:date="2020-01-16T12:09:00Z">
              <w:rPr>
                <w:vertAlign w:val="subscript"/>
              </w:rPr>
            </w:rPrChange>
          </w:rPr>
          <w:delText>10</w:delText>
        </w:r>
        <w:r w:rsidR="00690B13" w:rsidRPr="00BA4D51" w:rsidDel="00801D0F">
          <w:rPr>
            <w:strike/>
            <w:rPrChange w:id="520" w:author="Nicholas Harp" w:date="2020-01-16T12:09:00Z">
              <w:rPr/>
            </w:rPrChange>
          </w:rPr>
          <w:delText xml:space="preserve"> = .08, </w:delText>
        </w:r>
        <w:r w:rsidRPr="00BA4D51" w:rsidDel="00801D0F">
          <w:rPr>
            <w:i/>
            <w:iCs/>
            <w:strike/>
            <w:rPrChange w:id="521" w:author="Nicholas Harp" w:date="2020-01-16T12:09:00Z">
              <w:rPr>
                <w:i/>
                <w:iCs/>
              </w:rPr>
            </w:rPrChange>
          </w:rPr>
          <w:delText>t</w:delText>
        </w:r>
        <w:r w:rsidRPr="00BA4D51" w:rsidDel="00801D0F">
          <w:rPr>
            <w:strike/>
            <w:rPrChange w:id="522" w:author="Nicholas Harp" w:date="2020-01-16T12:09:00Z">
              <w:rPr/>
            </w:rPrChange>
          </w:rPr>
          <w:delText>(</w:delText>
        </w:r>
        <w:r w:rsidR="00034C53" w:rsidRPr="00BA4D51" w:rsidDel="00801D0F">
          <w:rPr>
            <w:strike/>
            <w:rPrChange w:id="523" w:author="Nicholas Harp" w:date="2020-01-16T12:09:00Z">
              <w:rPr/>
            </w:rPrChange>
          </w:rPr>
          <w:delText>1</w:delText>
        </w:r>
        <w:r w:rsidR="00290069" w:rsidRPr="00BA4D51" w:rsidDel="00801D0F">
          <w:rPr>
            <w:strike/>
            <w:rPrChange w:id="524" w:author="Nicholas Harp" w:date="2020-01-16T12:09:00Z">
              <w:rPr/>
            </w:rPrChange>
          </w:rPr>
          <w:delText>49</w:delText>
        </w:r>
        <w:r w:rsidRPr="00BA4D51" w:rsidDel="00801D0F">
          <w:rPr>
            <w:strike/>
            <w:rPrChange w:id="525" w:author="Nicholas Harp" w:date="2020-01-16T12:09:00Z">
              <w:rPr/>
            </w:rPrChange>
          </w:rPr>
          <w:delText xml:space="preserve">) = </w:delText>
        </w:r>
        <w:r w:rsidR="00290069" w:rsidRPr="00BA4D51" w:rsidDel="00801D0F">
          <w:rPr>
            <w:strike/>
            <w:rPrChange w:id="526" w:author="Nicholas Harp" w:date="2020-01-16T12:09:00Z">
              <w:rPr/>
            </w:rPrChange>
          </w:rPr>
          <w:delText>2.81</w:delText>
        </w:r>
        <w:r w:rsidRPr="00BA4D51" w:rsidDel="00801D0F">
          <w:rPr>
            <w:strike/>
            <w:rPrChange w:id="527" w:author="Nicholas Harp" w:date="2020-01-16T12:09:00Z">
              <w:rPr/>
            </w:rPrChange>
          </w:rPr>
          <w:delText>, p =</w:delText>
        </w:r>
        <w:r w:rsidR="00290069" w:rsidRPr="00BA4D51" w:rsidDel="00801D0F">
          <w:rPr>
            <w:strike/>
            <w:rPrChange w:id="528" w:author="Nicholas Harp" w:date="2020-01-16T12:09:00Z">
              <w:rPr/>
            </w:rPrChange>
          </w:rPr>
          <w:delText>.00</w:delText>
        </w:r>
        <w:r w:rsidR="00690B13" w:rsidRPr="00BA4D51" w:rsidDel="00801D0F">
          <w:rPr>
            <w:strike/>
            <w:rPrChange w:id="529" w:author="Nicholas Harp" w:date="2020-01-16T12:09:00Z">
              <w:rPr/>
            </w:rPrChange>
          </w:rPr>
          <w:delText>6</w:delText>
        </w:r>
        <w:r w:rsidRPr="00BA4D51" w:rsidDel="00801D0F">
          <w:rPr>
            <w:strike/>
            <w:rPrChange w:id="530" w:author="Nicholas Harp" w:date="2020-01-16T12:09:00Z">
              <w:rPr/>
            </w:rPrChange>
          </w:rPr>
          <w:delText>), and nested model comparisons favored the model with an effect of load</w:delText>
        </w:r>
        <w:r w:rsidR="00690B13" w:rsidRPr="00BA4D51" w:rsidDel="00801D0F">
          <w:rPr>
            <w:strike/>
            <w:rPrChange w:id="531" w:author="Nicholas Harp" w:date="2020-01-16T12:09:00Z">
              <w:rPr/>
            </w:rPrChange>
          </w:rPr>
          <w:delText xml:space="preserve"> (</w:delText>
        </w:r>
        <w:r w:rsidR="00690B13" w:rsidRPr="00BA4D51" w:rsidDel="00801D0F">
          <w:rPr>
            <w:i/>
            <w:iCs/>
            <w:strike/>
            <w:rPrChange w:id="532" w:author="Nicholas Harp" w:date="2020-01-16T12:09:00Z">
              <w:rPr>
                <w:i/>
                <w:iCs/>
              </w:rPr>
            </w:rPrChange>
          </w:rPr>
          <w:delText>X</w:delText>
        </w:r>
        <w:r w:rsidR="00690B13" w:rsidRPr="00BA4D51" w:rsidDel="00801D0F">
          <w:rPr>
            <w:strike/>
            <w:vertAlign w:val="superscript"/>
            <w:rPrChange w:id="533" w:author="Nicholas Harp" w:date="2020-01-16T12:09:00Z">
              <w:rPr>
                <w:vertAlign w:val="superscript"/>
              </w:rPr>
            </w:rPrChange>
          </w:rPr>
          <w:delText>2</w:delText>
        </w:r>
        <w:r w:rsidR="00690B13" w:rsidRPr="00BA4D51" w:rsidDel="00801D0F">
          <w:rPr>
            <w:strike/>
            <w:rPrChange w:id="534" w:author="Nicholas Harp" w:date="2020-01-16T12:09:00Z">
              <w:rPr/>
            </w:rPrChange>
          </w:rPr>
          <w:delText>(2) = 12.72, p = .002</w:delText>
        </w:r>
        <w:r w:rsidR="00946C93" w:rsidRPr="00BA4D51" w:rsidDel="00801D0F">
          <w:rPr>
            <w:strike/>
            <w:rPrChange w:id="535" w:author="Nicholas Harp" w:date="2020-01-16T12:09:00Z">
              <w:rPr/>
            </w:rPrChange>
          </w:rPr>
          <w:delText>)</w:delText>
        </w:r>
        <w:r w:rsidRPr="00BA4D51" w:rsidDel="00801D0F">
          <w:rPr>
            <w:strike/>
            <w:rPrChange w:id="536" w:author="Nicholas Harp" w:date="2020-01-16T12:09:00Z">
              <w:rPr/>
            </w:rPrChange>
          </w:rPr>
          <w:delText xml:space="preserve">. </w:delText>
        </w:r>
      </w:del>
      <w:del w:id="537" w:author="Nicholas Harp" w:date="2020-01-16T12:14:00Z">
        <w:r w:rsidR="00290069" w:rsidRPr="00BA4D51" w:rsidDel="00BA4D51">
          <w:rPr>
            <w:strike/>
            <w:rPrChange w:id="538"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539" w:author="Nicholas Harp" w:date="2020-01-16T12:09:00Z">
              <w:rPr/>
            </w:rPrChange>
          </w:rPr>
          <w:delText>effect</w:delText>
        </w:r>
        <w:r w:rsidR="00290069" w:rsidRPr="00BA4D51" w:rsidDel="00BA4D51">
          <w:rPr>
            <w:strike/>
            <w:rPrChange w:id="540" w:author="Nicholas Harp" w:date="2020-01-16T12:09:00Z">
              <w:rPr/>
            </w:rPrChange>
          </w:rPr>
          <w:delText>, but the random effect for the slope of load did not reach statistical significance (</w:delText>
        </w:r>
        <w:r w:rsidR="00290069" w:rsidRPr="00BA4D51" w:rsidDel="00BA4D51">
          <w:rPr>
            <w:i/>
            <w:iCs/>
            <w:strike/>
            <w:rPrChange w:id="541" w:author="Nicholas Harp" w:date="2020-01-16T12:09:00Z">
              <w:rPr>
                <w:i/>
                <w:iCs/>
              </w:rPr>
            </w:rPrChange>
          </w:rPr>
          <w:delText>X</w:delText>
        </w:r>
        <w:r w:rsidR="00290069" w:rsidRPr="00BA4D51" w:rsidDel="00BA4D51">
          <w:rPr>
            <w:strike/>
            <w:vertAlign w:val="superscript"/>
            <w:rPrChange w:id="542" w:author="Nicholas Harp" w:date="2020-01-16T12:09:00Z">
              <w:rPr>
                <w:vertAlign w:val="superscript"/>
              </w:rPr>
            </w:rPrChange>
          </w:rPr>
          <w:delText>2</w:delText>
        </w:r>
        <w:r w:rsidR="00290069" w:rsidRPr="00BA4D51" w:rsidDel="00BA4D51">
          <w:rPr>
            <w:strike/>
            <w:rPrChange w:id="543" w:author="Nicholas Harp" w:date="2020-01-16T12:09:00Z">
              <w:rPr/>
            </w:rPrChange>
          </w:rPr>
          <w:delText>(49) = 63.68, p = .08)</w:delText>
        </w:r>
        <w:r w:rsidR="00690B13" w:rsidRPr="00BA4D51" w:rsidDel="00BA4D51">
          <w:rPr>
            <w:strike/>
            <w:rPrChange w:id="544" w:author="Nicholas Harp" w:date="2020-01-16T12:09:00Z">
              <w:rPr/>
            </w:rPrChange>
          </w:rPr>
          <w:delText>, nor did the model fit improve (</w:delText>
        </w:r>
        <w:r w:rsidR="00690B13" w:rsidRPr="00BA4D51" w:rsidDel="00BA4D51">
          <w:rPr>
            <w:i/>
            <w:iCs/>
            <w:strike/>
            <w:rPrChange w:id="545" w:author="Nicholas Harp" w:date="2020-01-16T12:09:00Z">
              <w:rPr>
                <w:i/>
                <w:iCs/>
              </w:rPr>
            </w:rPrChange>
          </w:rPr>
          <w:delText>X</w:delText>
        </w:r>
        <w:r w:rsidR="00690B13" w:rsidRPr="00BA4D51" w:rsidDel="00BA4D51">
          <w:rPr>
            <w:strike/>
            <w:vertAlign w:val="superscript"/>
            <w:rPrChange w:id="546" w:author="Nicholas Harp" w:date="2020-01-16T12:09:00Z">
              <w:rPr>
                <w:vertAlign w:val="superscript"/>
              </w:rPr>
            </w:rPrChange>
          </w:rPr>
          <w:delText>2</w:delText>
        </w:r>
        <w:r w:rsidR="00690B13" w:rsidRPr="00BA4D51" w:rsidDel="00BA4D51">
          <w:rPr>
            <w:strike/>
            <w:rPrChange w:id="547" w:author="Nicholas Harp" w:date="2020-01-16T12:09:00Z">
              <w:rPr/>
            </w:rPrChange>
          </w:rPr>
          <w:delText>(2) = 1.46, p &gt; .500</w:delText>
        </w:r>
        <w:r w:rsidR="00290069" w:rsidRPr="00BA4D51" w:rsidDel="00BA4D51">
          <w:rPr>
            <w:strike/>
            <w:rPrChange w:id="548" w:author="Nicholas Harp" w:date="2020-01-16T12:09:00Z">
              <w:rPr/>
            </w:rPrChange>
          </w:rPr>
          <w:delText>.</w:delText>
        </w:r>
        <w:r w:rsidR="00290069" w:rsidRPr="00BA4D51" w:rsidDel="00BA4D51">
          <w:rPr>
            <w:strike/>
            <w:vertAlign w:val="superscript"/>
            <w:rPrChange w:id="549" w:author="Nicholas Harp" w:date="2020-01-16T12:09:00Z">
              <w:rPr>
                <w:vertAlign w:val="superscript"/>
              </w:rPr>
            </w:rPrChange>
          </w:rPr>
          <w:delText xml:space="preserve"> </w:delText>
        </w:r>
        <w:r w:rsidR="00290069" w:rsidRPr="00BA4D51" w:rsidDel="00BA4D51">
          <w:rPr>
            <w:i/>
            <w:iCs/>
            <w:strike/>
            <w:rPrChange w:id="550" w:author="Nicholas Harp" w:date="2020-01-16T12:09:00Z">
              <w:rPr>
                <w:i/>
                <w:iCs/>
              </w:rPr>
            </w:rPrChange>
          </w:rPr>
          <w:delText xml:space="preserve"> </w:delText>
        </w:r>
        <w:r w:rsidRPr="00BA4D51" w:rsidDel="00BA4D51">
          <w:rPr>
            <w:strike/>
            <w:rPrChange w:id="551" w:author="Nicholas Harp" w:date="2020-01-16T12:09:00Z">
              <w:rPr/>
            </w:rPrChange>
          </w:rPr>
          <w:delText xml:space="preserve">As such, </w:delText>
        </w:r>
        <w:r w:rsidR="00290069" w:rsidRPr="00BA4D51" w:rsidDel="00BA4D51">
          <w:rPr>
            <w:strike/>
            <w:rPrChange w:id="552" w:author="Nicholas Harp" w:date="2020-01-16T12:09:00Z">
              <w:rPr/>
            </w:rPrChange>
          </w:rPr>
          <w:delText>the random parameter was not included in the model and the effect of load remained fixed</w:delText>
        </w:r>
        <w:r w:rsidRPr="00BA4D51" w:rsidDel="00BA4D51">
          <w:rPr>
            <w:strike/>
            <w:rPrChange w:id="553" w:author="Nicholas Harp" w:date="2020-01-16T12:09:00Z">
              <w:rPr/>
            </w:rPrChange>
          </w:rPr>
          <w:delText xml:space="preserve">. The final model consisted of a fixed effect for load and random intercepts. </w:delText>
        </w:r>
        <w:commentRangeEnd w:id="510"/>
        <w:r w:rsidR="00801D0F" w:rsidRPr="00BA4D51" w:rsidDel="00BA4D51">
          <w:rPr>
            <w:rStyle w:val="CommentReference"/>
            <w:strike/>
            <w:rPrChange w:id="554" w:author="Nicholas Harp" w:date="2020-01-16T12:09:00Z">
              <w:rPr>
                <w:rStyle w:val="CommentReference"/>
              </w:rPr>
            </w:rPrChange>
          </w:rPr>
          <w:commentReference w:id="510"/>
        </w:r>
      </w:del>
      <w:commentRangeEnd w:id="511"/>
      <w:r w:rsidR="00BA4D51">
        <w:rPr>
          <w:rStyle w:val="CommentReference"/>
          <w:rFonts w:asciiTheme="minorHAnsi" w:hAnsiTheme="minorHAnsi"/>
        </w:rPr>
        <w:commentReference w:id="511"/>
      </w:r>
    </w:p>
    <w:p w14:paraId="4FDA0F27" w14:textId="141F0336" w:rsidR="00DE0FF0" w:rsidDel="00330476" w:rsidRDefault="00DE0FF0">
      <w:pPr>
        <w:pStyle w:val="BodyText"/>
        <w:ind w:firstLine="0"/>
        <w:rPr>
          <w:del w:id="555" w:author="Nicholas Harp" w:date="2020-01-16T12:08:00Z"/>
          <w:vertAlign w:val="subscript"/>
        </w:rPr>
      </w:pPr>
      <w:del w:id="556" w:author="Nicholas Harp" w:date="2020-01-16T12:08:00Z">
        <w:r w:rsidRPr="00946C93" w:rsidDel="00BA4D51">
          <w:rPr>
            <w:b/>
            <w:bCs/>
          </w:rPr>
          <w:delText>Level-1</w:delText>
        </w:r>
      </w:del>
      <w:ins w:id="557" w:author="Nicholas Harp" w:date="2020-01-16T12:08:00Z">
        <w:r w:rsidR="00BA4D51">
          <w:rPr>
            <w:b/>
            <w:bCs/>
          </w:rPr>
          <w:t xml:space="preserve">Mixed </w:t>
        </w:r>
      </w:ins>
      <w:del w:id="558"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559"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560"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561" w:author="Nicholas Harp" w:date="2020-01-28T14:26:00Z">
        <w:r w:rsidR="00CF65EB">
          <w:t>β</w:t>
        </w:r>
        <w:r w:rsidR="00CF65EB">
          <w:rPr>
            <w:vertAlign w:val="subscript"/>
          </w:rPr>
          <w:t>10</w:t>
        </w:r>
      </w:ins>
      <w:del w:id="562" w:author="Nicholas Harp" w:date="2020-01-28T14:26:00Z">
        <w:r w:rsidDel="00CF65EB">
          <w:delText>π</w:delText>
        </w:r>
        <w:r w:rsidRPr="00946C93" w:rsidDel="00CF65EB">
          <w:rPr>
            <w:vertAlign w:val="subscript"/>
          </w:rPr>
          <w:delText>1i</w:delText>
        </w:r>
      </w:del>
      <w:r>
        <w:t>*(</w:t>
      </w:r>
      <w:proofErr w:type="spellStart"/>
      <w:ins w:id="563" w:author="Nicholas Harp" w:date="2020-01-16T08:59:00Z">
        <w:r w:rsidR="000B34B6">
          <w:t>Domain</w:t>
        </w:r>
      </w:ins>
      <w:del w:id="564" w:author="Nicholas Harp" w:date="2020-01-16T08:59:00Z">
        <w:r w:rsidDel="000B34B6">
          <w:delText>Load</w:delText>
        </w:r>
      </w:del>
      <w:r w:rsidRPr="00946C93">
        <w:rPr>
          <w:vertAlign w:val="subscript"/>
        </w:rPr>
        <w:t>ti</w:t>
      </w:r>
      <w:proofErr w:type="spellEnd"/>
      <w:r>
        <w:t xml:space="preserve">) + </w:t>
      </w:r>
      <w:ins w:id="565" w:author="Nicholas Harp" w:date="2020-01-28T14:26:00Z">
        <w:r w:rsidR="00CF65EB">
          <w:t>β</w:t>
        </w:r>
        <w:r w:rsidR="00CF65EB">
          <w:rPr>
            <w:vertAlign w:val="subscript"/>
          </w:rPr>
          <w:t>20</w:t>
        </w:r>
      </w:ins>
      <w:ins w:id="566"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567" w:author="Nicholas Harp" w:date="2020-01-28T14:26:00Z">
        <w:r w:rsidR="00CF65EB">
          <w:t>β</w:t>
        </w:r>
        <w:r w:rsidR="00CF65EB">
          <w:rPr>
            <w:vertAlign w:val="subscript"/>
          </w:rPr>
          <w:t>30</w:t>
        </w:r>
      </w:ins>
      <w:ins w:id="568"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569" w:author="Nicholas Harp" w:date="2020-01-28T14:26:00Z">
        <w:r w:rsidR="00CF65EB">
          <w:t>β</w:t>
        </w:r>
        <w:r w:rsidR="00CF65EB">
          <w:rPr>
            <w:vertAlign w:val="subscript"/>
          </w:rPr>
          <w:t>40</w:t>
        </w:r>
      </w:ins>
      <w:ins w:id="570"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571" w:author="Nicholas Harp" w:date="2020-01-28T14:26:00Z">
        <w:r w:rsidR="00CF65EB">
          <w:t>β</w:t>
        </w:r>
        <w:r w:rsidR="00CF65EB">
          <w:rPr>
            <w:vertAlign w:val="subscript"/>
          </w:rPr>
          <w:t>50</w:t>
        </w:r>
      </w:ins>
      <w:ins w:id="572"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573" w:author="Nicholas Harp" w:date="2020-01-16T09:01:00Z">
        <w:r w:rsidR="00783064">
          <w:t>Rating</w:t>
        </w:r>
      </w:ins>
      <w:ins w:id="574" w:author="Nicholas Harp" w:date="2020-01-16T09:00:00Z">
        <w:r w:rsidR="00783064">
          <w:rPr>
            <w:vertAlign w:val="subscript"/>
          </w:rPr>
          <w:t>ti</w:t>
        </w:r>
        <w:proofErr w:type="spellEnd"/>
        <w:r w:rsidR="00783064">
          <w:t>) +</w:t>
        </w:r>
        <w:r w:rsidR="00783064" w:rsidRPr="00783064">
          <w:t xml:space="preserve"> </w:t>
        </w:r>
      </w:ins>
      <w:ins w:id="575" w:author="Nicholas Harp" w:date="2020-01-28T14:26:00Z">
        <w:r w:rsidR="00CF65EB">
          <w:t>β</w:t>
        </w:r>
        <w:r w:rsidR="00CF65EB">
          <w:rPr>
            <w:vertAlign w:val="subscript"/>
          </w:rPr>
          <w:t>60</w:t>
        </w:r>
      </w:ins>
      <w:ins w:id="576" w:author="Nicholas Harp" w:date="2020-01-16T09:00:00Z">
        <w:r w:rsidR="00783064">
          <w:t>*(</w:t>
        </w:r>
      </w:ins>
      <w:proofErr w:type="spellStart"/>
      <w:ins w:id="577" w:author="Nicholas Harp" w:date="2020-01-16T09:01:00Z">
        <w:r w:rsidR="00783064">
          <w:t>Rating</w:t>
        </w:r>
      </w:ins>
      <w:ins w:id="578"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579" w:author="Nicholas Harp" w:date="2020-01-16T09:01:00Z">
        <w:r w:rsidR="00783064">
          <w:t xml:space="preserve">+ </w:t>
        </w:r>
      </w:ins>
      <w:ins w:id="580" w:author="Nicholas Harp" w:date="2020-01-28T14:26:00Z">
        <w:r w:rsidR="00CF65EB">
          <w:t>β</w:t>
        </w:r>
        <w:r w:rsidR="00CF65EB">
          <w:rPr>
            <w:vertAlign w:val="subscript"/>
          </w:rPr>
          <w:t>70</w:t>
        </w:r>
      </w:ins>
      <w:ins w:id="581"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582"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583" w:author="Nicholas Harp" w:date="2020-01-17T15:38:00Z"/>
        </w:rPr>
      </w:pPr>
    </w:p>
    <w:p w14:paraId="4F5832A5" w14:textId="218DAFA4" w:rsidR="00DE0FF0" w:rsidDel="005F170A" w:rsidRDefault="00DE0FF0" w:rsidP="00DE0FF0">
      <w:pPr>
        <w:pStyle w:val="BodyText"/>
        <w:ind w:firstLine="0"/>
        <w:rPr>
          <w:del w:id="584" w:author="Nicholas Harp" w:date="2020-01-16T12:08:00Z"/>
        </w:rPr>
      </w:pPr>
      <w:del w:id="585" w:author="Nicholas Harp" w:date="2020-01-16T12:08:00Z">
        <w:r w:rsidRPr="00946C93" w:rsidDel="005F170A">
          <w:rPr>
            <w:b/>
          </w:rPr>
          <w:delText>Level-2 Model</w:delText>
        </w:r>
        <w:r w:rsidDel="005F170A">
          <w:rPr>
            <w:b/>
          </w:rPr>
          <w:delText xml:space="preserve">: </w:delText>
        </w:r>
        <w:r w:rsidDel="005F170A">
          <w:delText>π</w:delText>
        </w:r>
        <w:r w:rsidRPr="00946C93" w:rsidDel="005F170A">
          <w:rPr>
            <w:vertAlign w:val="subscript"/>
          </w:rPr>
          <w:delText>0i</w:delText>
        </w:r>
        <w:r w:rsidDel="005F170A">
          <w:delText xml:space="preserve"> = β</w:delText>
        </w:r>
        <w:r w:rsidRPr="00946C93" w:rsidDel="005F170A">
          <w:rPr>
            <w:vertAlign w:val="subscript"/>
          </w:rPr>
          <w:delText>00</w:delText>
        </w:r>
        <w:r w:rsidDel="005F170A">
          <w:delText xml:space="preserve"> + r</w:delText>
        </w:r>
        <w:r w:rsidRPr="00946C93" w:rsidDel="005F170A">
          <w:rPr>
            <w:vertAlign w:val="subscript"/>
          </w:rPr>
          <w:delText>0i</w:delText>
        </w:r>
      </w:del>
    </w:p>
    <w:p w14:paraId="088C7539" w14:textId="1DFC4787" w:rsidR="00783064" w:rsidRPr="00DE0FF0" w:rsidDel="00DA3F0E" w:rsidRDefault="00DE0FF0" w:rsidP="00946C93">
      <w:pPr>
        <w:pStyle w:val="BodyText"/>
        <w:ind w:left="1440" w:firstLine="0"/>
        <w:rPr>
          <w:del w:id="586" w:author="Nicholas Harp" w:date="2020-01-16T09:05:00Z"/>
        </w:rPr>
      </w:pPr>
      <w:del w:id="587" w:author="Nicholas Harp" w:date="2020-01-16T12:08:00Z">
        <w:r w:rsidDel="005F170A">
          <w:delText xml:space="preserve">   π</w:delText>
        </w:r>
        <w:r w:rsidRPr="00946C93" w:rsidDel="005F170A">
          <w:rPr>
            <w:vertAlign w:val="subscript"/>
          </w:rPr>
          <w:delText>1i</w:delText>
        </w:r>
        <w:r w:rsidDel="005F170A">
          <w:delText xml:space="preserve"> = β</w:delText>
        </w:r>
        <w:r w:rsidRPr="00946C93" w:rsidDel="005F170A">
          <w:rPr>
            <w:vertAlign w:val="subscript"/>
          </w:rPr>
          <w:delText>10</w:delText>
        </w:r>
      </w:del>
    </w:p>
    <w:p w14:paraId="4D943B61" w14:textId="193879D3" w:rsidR="00E75F14" w:rsidRDefault="00C95E64">
      <w:pPr>
        <w:pStyle w:val="BodyText"/>
        <w:ind w:firstLine="0"/>
        <w:rPr>
          <w:ins w:id="588" w:author="Nicholas Harp" w:date="2020-01-16T12:17:00Z"/>
        </w:rPr>
        <w:pPrChange w:id="589" w:author="Nicholas Harp" w:date="2020-01-17T10:18:00Z">
          <w:pPr>
            <w:pStyle w:val="BodyText"/>
          </w:pPr>
        </w:pPrChange>
      </w:pPr>
      <w:del w:id="590" w:author="Nicholas Harp" w:date="2020-01-15T13:34:00Z">
        <w:r w:rsidDel="00083DD4">
          <w:rPr>
            <w:noProof/>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EAA1331" w14:textId="1661E6E8" w:rsidR="00786569" w:rsidRPr="00786569" w:rsidRDefault="00420F34" w:rsidP="00786569">
      <w:pPr>
        <w:rPr>
          <w:ins w:id="591" w:author="Nicholas Harp" w:date="2020-01-17T09:38:00Z"/>
          <w:rFonts w:ascii="Times New Roman" w:eastAsia="Times New Roman" w:hAnsi="Times New Roman" w:cs="Times New Roman"/>
        </w:rPr>
      </w:pPr>
      <w:ins w:id="592" w:author="Nicholas Harp" w:date="2020-01-16T12:17:00Z">
        <w:r w:rsidRPr="00083DD4">
          <w:rPr>
            <w:noProof/>
          </w:rPr>
          <w:lastRenderedPageBreak/>
          <mc:AlternateContent>
            <mc:Choice Requires="wps">
              <w:drawing>
                <wp:anchor distT="0" distB="0" distL="114300" distR="114300" simplePos="0" relativeHeight="251666432" behindDoc="0" locked="0" layoutInCell="1" allowOverlap="1" wp14:anchorId="0DA28E73" wp14:editId="0575C223">
                  <wp:simplePos x="0" y="0"/>
                  <wp:positionH relativeFrom="column">
                    <wp:posOffset>3414079</wp:posOffset>
                  </wp:positionH>
                  <wp:positionV relativeFrom="paragraph">
                    <wp:posOffset>684290</wp:posOffset>
                  </wp:positionV>
                  <wp:extent cx="201191" cy="1039495"/>
                  <wp:effectExtent l="0" t="318" r="14923" b="14922"/>
                  <wp:wrapNone/>
                  <wp:docPr id="6" name="Right Brace 6"/>
                  <wp:cNvGraphicFramePr/>
                  <a:graphic xmlns:a="http://schemas.openxmlformats.org/drawingml/2006/main">
                    <a:graphicData uri="http://schemas.microsoft.com/office/word/2010/wordprocessingShape">
                      <wps:wsp>
                        <wps:cNvSpPr/>
                        <wps:spPr>
                          <a:xfrm rot="5400000" flipH="1" flipV="1">
                            <a:off x="0" y="0"/>
                            <a:ext cx="201191" cy="103949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A0FB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268.85pt;margin-top:53.9pt;width:15.85pt;height:81.85pt;rotation:9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" adj="348" strokecolor="black [3040]"/>
              </w:pict>
            </mc:Fallback>
          </mc:AlternateContent>
        </w:r>
      </w:ins>
      <w:ins w:id="593" w:author="Nicholas Harp" w:date="2020-01-31T11:44:00Z">
        <w:r w:rsidRPr="00083DD4">
          <w:rPr>
            <w:noProof/>
          </w:rPr>
          <mc:AlternateContent>
            <mc:Choice Requires="wps">
              <w:drawing>
                <wp:anchor distT="0" distB="0" distL="114300" distR="114300" simplePos="0" relativeHeight="251668480" behindDoc="0" locked="0" layoutInCell="1" allowOverlap="1" wp14:anchorId="3359562F" wp14:editId="3AB487B7">
                  <wp:simplePos x="0" y="0"/>
                  <wp:positionH relativeFrom="column">
                    <wp:posOffset>872849</wp:posOffset>
                  </wp:positionH>
                  <wp:positionV relativeFrom="paragraph">
                    <wp:posOffset>1333535</wp:posOffset>
                  </wp:positionV>
                  <wp:extent cx="200660" cy="481967"/>
                  <wp:effectExtent l="0" t="953" r="14288" b="14287"/>
                  <wp:wrapNone/>
                  <wp:docPr id="4" name="Right Brace 4"/>
                  <wp:cNvGraphicFramePr/>
                  <a:graphic xmlns:a="http://schemas.openxmlformats.org/drawingml/2006/main">
                    <a:graphicData uri="http://schemas.microsoft.com/office/word/2010/wordprocessingShape">
                      <wps:wsp>
                        <wps:cNvSpPr/>
                        <wps:spPr>
                          <a:xfrm rot="5400000" flipH="1" flipV="1">
                            <a:off x="0" y="0"/>
                            <a:ext cx="200660"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4624E" id="Right Brace 4" o:spid="_x0000_s1026" type="#_x0000_t88" style="position:absolute;margin-left:68.75pt;margin-top:105pt;width:15.8pt;height:37.95pt;rotation:90;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" adj="749" strokecolor="black [3040]"/>
              </w:pict>
            </mc:Fallback>
          </mc:AlternateContent>
        </w:r>
        <w:r w:rsidRPr="00083DD4">
          <w:rPr>
            <w:noProof/>
          </w:rPr>
          <mc:AlternateContent>
            <mc:Choice Requires="wps">
              <w:drawing>
                <wp:anchor distT="0" distB="0" distL="114300" distR="114300" simplePos="0" relativeHeight="251670528" behindDoc="0" locked="0" layoutInCell="1" allowOverlap="1" wp14:anchorId="0CF5435C" wp14:editId="582C102E">
                  <wp:simplePos x="0" y="0"/>
                  <wp:positionH relativeFrom="column">
                    <wp:posOffset>1891951</wp:posOffset>
                  </wp:positionH>
                  <wp:positionV relativeFrom="paragraph">
                    <wp:posOffset>1326555</wp:posOffset>
                  </wp:positionV>
                  <wp:extent cx="201191" cy="481967"/>
                  <wp:effectExtent l="0" t="953" r="14288" b="14287"/>
                  <wp:wrapNone/>
                  <wp:docPr id="5" name="Right Brace 5"/>
                  <wp:cNvGraphicFramePr/>
                  <a:graphic xmlns:a="http://schemas.openxmlformats.org/drawingml/2006/main">
                    <a:graphicData uri="http://schemas.microsoft.com/office/word/2010/wordprocessingShape">
                      <wps:wsp>
                        <wps:cNvSpPr/>
                        <wps:spPr>
                          <a:xfrm rot="5400000" flipH="1" flipV="1">
                            <a:off x="0" y="0"/>
                            <a:ext cx="201191"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BA352" id="Right Brace 5" o:spid="_x0000_s1026" type="#_x0000_t88" style="position:absolute;margin-left:148.95pt;margin-top:104.45pt;width:15.85pt;height:37.95pt;rotation:9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" adj="751" strokecolor="black [3040]"/>
              </w:pict>
            </mc:Fallback>
          </mc:AlternateContent>
        </w:r>
      </w:ins>
      <w:ins w:id="594" w:author="Nicholas Harp" w:date="2020-01-17T09:38:00Z">
        <w:r w:rsidR="00786569" w:rsidRPr="00786569">
          <w:t xml:space="preserve"> </w:t>
        </w:r>
      </w:ins>
      <w:ins w:id="595" w:author="Nicholas Harp" w:date="2020-01-30T10:25:00Z">
        <w:r w:rsidR="005F258F" w:rsidRPr="005F258F">
          <w:rPr>
            <w:noProof/>
          </w:rPr>
          <w:drawing>
            <wp:inline distT="0" distB="0" distL="0" distR="0" wp14:anchorId="627F1389" wp14:editId="285B961D">
              <wp:extent cx="5971540" cy="44786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4478655"/>
                      </a:xfrm>
                      <a:prstGeom prst="rect">
                        <a:avLst/>
                      </a:prstGeom>
                    </pic:spPr>
                  </pic:pic>
                </a:graphicData>
              </a:graphic>
            </wp:inline>
          </w:drawing>
        </w:r>
      </w:ins>
    </w:p>
    <w:p w14:paraId="2C367387" w14:textId="12E7AF9D" w:rsidR="00BA4D51" w:rsidRDefault="00BA4D51">
      <w:pPr>
        <w:pStyle w:val="BodyText"/>
      </w:pPr>
    </w:p>
    <w:p w14:paraId="105C614E" w14:textId="64BE922C" w:rsidR="00741A67" w:rsidRPr="00890073" w:rsidRDefault="00741A67" w:rsidP="00890073">
      <w:pPr>
        <w:pStyle w:val="BodyText"/>
        <w:ind w:firstLine="0"/>
        <w:rPr>
          <w:b/>
          <w:bCs/>
        </w:rPr>
      </w:pPr>
      <w:r>
        <w:rPr>
          <w:b/>
          <w:bCs/>
        </w:rPr>
        <w:t xml:space="preserve">Figure </w:t>
      </w:r>
      <w:ins w:id="596" w:author="Nicholas Harp" w:date="2020-01-15T13:53:00Z">
        <w:r w:rsidR="00801D0F">
          <w:rPr>
            <w:b/>
            <w:bCs/>
          </w:rPr>
          <w:t>4</w:t>
        </w:r>
      </w:ins>
      <w:del w:id="597" w:author="Nicholas Harp" w:date="2020-01-15T13:53:00Z">
        <w:r w:rsidDel="00801D0F">
          <w:rPr>
            <w:b/>
            <w:bCs/>
          </w:rPr>
          <w:delText>3</w:delText>
        </w:r>
      </w:del>
      <w:r w:rsidR="00BA7EFC">
        <w:rPr>
          <w:b/>
          <w:bCs/>
        </w:rPr>
        <w:t xml:space="preserve">: Maximum deviations </w:t>
      </w:r>
      <w:del w:id="598" w:author="Nicholas Harp" w:date="2020-01-16T09:04:00Z">
        <w:r w:rsidR="00BA7EFC" w:rsidDel="00DA3F0E">
          <w:rPr>
            <w:b/>
            <w:bCs/>
          </w:rPr>
          <w:delText xml:space="preserve">across </w:delText>
        </w:r>
      </w:del>
      <w:ins w:id="599" w:author="Nicholas Harp" w:date="2020-01-16T09:04:00Z">
        <w:r w:rsidR="00DA3F0E">
          <w:rPr>
            <w:b/>
            <w:bCs/>
          </w:rPr>
          <w:t xml:space="preserve">by </w:t>
        </w:r>
      </w:ins>
      <w:del w:id="600" w:author="Nicholas Harp" w:date="2020-01-16T09:04:00Z">
        <w:r w:rsidR="00BA7EFC" w:rsidDel="00DA3F0E">
          <w:rPr>
            <w:b/>
            <w:bCs/>
          </w:rPr>
          <w:delText xml:space="preserve">the </w:delText>
        </w:r>
      </w:del>
      <w:r w:rsidR="00BA7EFC">
        <w:rPr>
          <w:b/>
          <w:bCs/>
        </w:rPr>
        <w:t>working memory load condition</w:t>
      </w:r>
      <w:del w:id="601" w:author="Nicholas Harp" w:date="2020-01-16T09:04:00Z">
        <w:r w:rsidR="00BA7EFC" w:rsidDel="00DA3F0E">
          <w:rPr>
            <w:b/>
            <w:bCs/>
          </w:rPr>
          <w:delText>s</w:delText>
        </w:r>
      </w:del>
      <w:ins w:id="602" w:author="Nicholas Harp" w:date="2020-01-16T09:04:00Z">
        <w:r w:rsidR="00DA3F0E">
          <w:rPr>
            <w:b/>
            <w:bCs/>
          </w:rPr>
          <w:t xml:space="preserve"> and subjective rating</w:t>
        </w:r>
      </w:ins>
      <w:r w:rsidR="00BA7EFC">
        <w:rPr>
          <w:b/>
          <w:bCs/>
        </w:rPr>
        <w:t xml:space="preserve">. </w:t>
      </w:r>
      <w:del w:id="603" w:author="Nicholas Harp" w:date="2020-01-16T09:04:00Z">
        <w:r w:rsidR="00BA7EFC" w:rsidDel="00DA3F0E">
          <w:rPr>
            <w:b/>
            <w:bCs/>
          </w:rPr>
          <w:delText>Maximum deviations during high cognitive load were greater than maximum deviations during low cognitive load, but there was no difference between maximum deviations during loads with emotional compared to non-emotional properties.</w:delText>
        </w:r>
      </w:del>
      <w:ins w:id="604" w:author="Nicholas Harp" w:date="2020-01-16T09:04:00Z">
        <w:r w:rsidR="00DA3F0E">
          <w:rPr>
            <w:b/>
            <w:bCs/>
          </w:rPr>
          <w:t xml:space="preserve">Larger maximum deviation indicates greater response competition </w:t>
        </w:r>
      </w:ins>
      <w:ins w:id="605" w:author="Nicholas Harp" w:date="2020-01-16T09:05:00Z">
        <w:r w:rsidR="00DA3F0E">
          <w:rPr>
            <w:b/>
            <w:bCs/>
          </w:rPr>
          <w:t xml:space="preserve">and attraction towards the unselected response. </w:t>
        </w:r>
      </w:ins>
      <w:ins w:id="606" w:author="Nicholas Harp" w:date="2020-01-30T13:49:00Z">
        <w:r w:rsidR="004E54DF">
          <w:rPr>
            <w:b/>
            <w:bCs/>
          </w:rPr>
          <w:t>Error bars represent the standard error of the mean.</w:t>
        </w:r>
      </w:ins>
    </w:p>
    <w:p w14:paraId="134F5E36" w14:textId="5F7132A3" w:rsidR="00F24015" w:rsidRDefault="00F24015">
      <w:pPr>
        <w:pStyle w:val="Heading1"/>
      </w:pPr>
      <w:bookmarkStart w:id="607" w:name="references"/>
      <w:r>
        <w:t>Discussion</w:t>
      </w:r>
    </w:p>
    <w:p w14:paraId="1CF8C2F0" w14:textId="301BC019" w:rsidR="002A175A" w:rsidRDefault="002A175A" w:rsidP="002A175A">
      <w:pPr>
        <w:pStyle w:val="BodyText"/>
      </w:pPr>
      <w:r w:rsidRPr="00B25EE8">
        <w:t xml:space="preserve">Here we tested the effects of </w:t>
      </w:r>
      <w:del w:id="608"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609" w:author="Nicholas Harp" w:date="2020-01-30T09:30:00Z">
        <w:r w:rsidR="00883A9D" w:rsidDel="000E4573">
          <w:lastRenderedPageBreak/>
          <w:delText>replicates</w:delText>
        </w:r>
        <w:r w:rsidRPr="00B25EE8" w:rsidDel="000E4573">
          <w:delText xml:space="preserve"> </w:delText>
        </w:r>
      </w:del>
      <w:ins w:id="610"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611" w:author="Nicholas Harp" w:date="2020-01-16T17:42:00Z">
        <w:r w:rsidRPr="00B25EE8" w:rsidDel="00A6447A">
          <w:delText>were larger during high cognitive load</w:delText>
        </w:r>
      </w:del>
      <w:ins w:id="612" w:author="Nicholas Harp" w:date="2020-01-16T17:42:00Z">
        <w:r w:rsidR="00A6447A">
          <w:t xml:space="preserve">varied across the working memory conditions and </w:t>
        </w:r>
      </w:ins>
      <w:del w:id="613" w:author="Nicholas Harp" w:date="2020-01-16T17:42:00Z">
        <w:r w:rsidRPr="00B25EE8" w:rsidDel="00A6447A">
          <w:delText>,</w:delText>
        </w:r>
      </w:del>
      <w:ins w:id="614" w:author="Nicholas Harp" w:date="2020-01-16T17:43:00Z">
        <w:r w:rsidR="00A6447A">
          <w:t>subjective ratings</w:t>
        </w:r>
      </w:ins>
      <w:del w:id="615" w:author="Nicholas Harp" w:date="2020-01-16T17:42:00Z">
        <w:r w:rsidRPr="00B25EE8" w:rsidDel="00A6447A">
          <w:delText xml:space="preserve"> suggesting that response competition increased with the cognitive demands of the task</w:delText>
        </w:r>
      </w:del>
      <w:r w:rsidRPr="00B25EE8">
        <w:t xml:space="preserve">. </w:t>
      </w:r>
      <w:del w:id="616" w:author="Nicholas Harp" w:date="2020-01-17T10:11:00Z">
        <w:r w:rsidRPr="00B25EE8" w:rsidDel="00CC2579">
          <w:delText>Th</w:delText>
        </w:r>
      </w:del>
      <w:del w:id="617" w:author="Nicholas Harp" w:date="2020-01-16T17:43:00Z">
        <w:r w:rsidRPr="00B25EE8" w:rsidDel="00A6447A">
          <w:delText>is</w:delText>
        </w:r>
      </w:del>
      <w:del w:id="618" w:author="Nicholas Harp" w:date="2020-01-17T10:09:00Z">
        <w:r w:rsidRPr="00B25EE8" w:rsidDel="00CC2579">
          <w:delText xml:space="preserve"> effect of </w:delText>
        </w:r>
      </w:del>
      <w:del w:id="619" w:author="Nicholas Harp" w:date="2020-01-17T10:11:00Z">
        <w:r w:rsidRPr="00B25EE8" w:rsidDel="00CC2579">
          <w:delText xml:space="preserve">increased response competition </w:delText>
        </w:r>
      </w:del>
      <w:ins w:id="620" w:author="Nicholas Harp" w:date="2020-01-17T10:12:00Z">
        <w:r w:rsidR="00CC2579">
          <w:t>Previous work has shown that negative interpretations of ambiguous facial expressions are more direct than positive interpretations (Brown et a</w:t>
        </w:r>
      </w:ins>
      <w:ins w:id="621" w:author="Nicholas Harp" w:date="2020-01-17T10:13:00Z">
        <w:r w:rsidR="00CC2579">
          <w:t>l., 2017)</w:t>
        </w:r>
      </w:ins>
      <w:ins w:id="622" w:author="Nicholas Harp" w:date="2020-01-17T10:12:00Z">
        <w:r w:rsidR="00CC2579">
          <w:t>, and here we demonstrate that this difference is mitigated under high cognitive load. This</w:t>
        </w:r>
      </w:ins>
      <w:ins w:id="623" w:author="Nicholas Harp" w:date="2020-01-17T10:10:00Z">
        <w:r w:rsidR="00CC2579">
          <w:t xml:space="preserve"> </w:t>
        </w:r>
      </w:ins>
      <w:r w:rsidRPr="00B25EE8">
        <w:t>parallels other work s</w:t>
      </w:r>
      <w:del w:id="624" w:author="Nicholas Harp" w:date="2020-01-17T10:10:00Z">
        <w:r w:rsidRPr="00B25EE8" w:rsidDel="00CC2579">
          <w:delText>uggestin</w:delText>
        </w:r>
      </w:del>
      <w:ins w:id="625" w:author="Nicholas Harp" w:date="2020-01-17T10:10:00Z">
        <w:r w:rsidR="00CC2579">
          <w:t>howing</w:t>
        </w:r>
      </w:ins>
      <w:del w:id="626"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Pr="00B25EE8">
        <w:t>.</w:t>
      </w:r>
      <w:ins w:id="627" w:author="Nicholas Harp" w:date="2020-01-17T10:10:00Z">
        <w:r w:rsidR="00CC2579">
          <w:t xml:space="preserve"> Additionally, </w:t>
        </w:r>
      </w:ins>
      <w:ins w:id="628" w:author="Nicholas Harp" w:date="2020-01-17T10:14:00Z">
        <w:r w:rsidR="00CC2579">
          <w:t xml:space="preserve">maximum deviations for positive interpretations varied during </w:t>
        </w:r>
      </w:ins>
      <w:ins w:id="629" w:author="Nicholas Harp" w:date="2020-01-17T10:15:00Z">
        <w:r w:rsidR="00CC2579">
          <w:t>high load trials depending on the emotional properties of the cognitive loads. Cognitive loads with emotional properties resulted in an increased attraction towards the negative response</w:t>
        </w:r>
      </w:ins>
      <w:ins w:id="630" w:author="Nicholas Harp" w:date="2020-01-17T10:16:00Z">
        <w:r w:rsidR="00EF5531">
          <w:t>, revealing a bias towards negativity in the dynamics of the decision-making that accompany the shift towards negativity seen in the subjective ratings.</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05F1FD38" w:rsidR="00E01218" w:rsidRDefault="002A175A" w:rsidP="00717A6E">
      <w:pPr>
        <w:pStyle w:val="BodyText"/>
        <w:rPr>
          <w:ins w:id="631" w:author="Nicholas Harp" w:date="2020-01-16T13:24:00Z"/>
        </w:rPr>
      </w:pPr>
      <w:r w:rsidRPr="00890073">
        <w:tab/>
        <w:t>The in</w:t>
      </w:r>
      <w:ins w:id="632"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633" w:author="Nicholas Harp" w:date="2020-01-17T10:32:00Z">
        <w:r w:rsidR="00DE1DEE">
          <w:t>As expected, p</w:t>
        </w:r>
      </w:ins>
      <w:del w:id="634"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w:t>
      </w:r>
      <w:r w:rsidRPr="00890073">
        <w:lastRenderedPageBreak/>
        <w:t xml:space="preserve">taxed the resources required for positive interpretations of ambiguity. </w:t>
      </w:r>
      <w:ins w:id="635" w:author="Nicholas Harp" w:date="2020-01-17T10:32:00Z">
        <w:r w:rsidR="00DE1DEE">
          <w:t>While t</w:t>
        </w:r>
      </w:ins>
      <w:del w:id="636" w:author="Nicholas Harp" w:date="2020-01-17T10:32:00Z">
        <w:r w:rsidRPr="00890073" w:rsidDel="00DE1DEE">
          <w:delText>T</w:delText>
        </w:r>
      </w:del>
      <w:r w:rsidRPr="00890073">
        <w:t>here was no effect of high cognitive load</w:t>
      </w:r>
      <w:r w:rsidR="00E00E4F">
        <w:t xml:space="preserve"> </w:t>
      </w:r>
      <w:r w:rsidR="00C75F60">
        <w:t xml:space="preserve">on </w:t>
      </w:r>
      <w:r w:rsidR="00E00E4F">
        <w:t>subjective interpretations</w:t>
      </w:r>
      <w:r w:rsidRPr="00890073">
        <w:t xml:space="preserve">, </w:t>
      </w:r>
      <w:del w:id="637" w:author="Nicholas Harp" w:date="2020-01-17T10:32:00Z">
        <w:r w:rsidRPr="00890073" w:rsidDel="00DE1DEE">
          <w:delText xml:space="preserve">providing a conceptual replication of previous work (Mattek et al., 2016). </w:delText>
        </w:r>
      </w:del>
      <w:ins w:id="638" w:author="Nicholas Harp" w:date="2020-01-17T10:25:00Z">
        <w:r w:rsidR="0021341A">
          <w:t>mouse trajectories of positive interpretations varied between the emotional and non-emotional domain when cognitive load was high</w:t>
        </w:r>
      </w:ins>
      <w:ins w:id="639" w:author="Nicholas Harp" w:date="2020-01-17T10:32:00Z">
        <w:r w:rsidR="00DE1DEE">
          <w:t xml:space="preserve">. In other words, </w:t>
        </w:r>
      </w:ins>
      <w:ins w:id="640" w:author="Nicholas Harp" w:date="2020-01-30T14:06:00Z">
        <w:r w:rsidR="00717A6E">
          <w:t>active working memory maintenance of emotional images</w:t>
        </w:r>
      </w:ins>
      <w:ins w:id="641" w:author="Nicholas Harp" w:date="2020-01-17T10:26:00Z">
        <w:r w:rsidR="00DE1DEE">
          <w:t xml:space="preserve"> resulted in a greater attraction towards the negative response option</w:t>
        </w:r>
      </w:ins>
      <w:ins w:id="642" w:author="Nicholas Harp" w:date="2020-01-30T14:07:00Z">
        <w:r w:rsidR="00717A6E">
          <w:t xml:space="preserve"> for trials where surprise was ultimately interpreted as positive</w:t>
        </w:r>
      </w:ins>
      <w:ins w:id="643" w:author="Nicholas Harp" w:date="2020-01-17T10:26:00Z">
        <w:r w:rsidR="00DE1DEE">
          <w:t>.</w:t>
        </w:r>
      </w:ins>
      <w:ins w:id="644" w:author="Nicholas Harp" w:date="2020-01-17T10:25:00Z">
        <w:r w:rsidR="0021341A">
          <w:t xml:space="preserve"> </w:t>
        </w:r>
      </w:ins>
      <w:del w:id="645"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646" w:author="Nicholas Harp" w:date="2020-01-17T10:28:00Z">
        <w:r w:rsidR="00DE1DEE">
          <w:t xml:space="preserve">Taken together, these </w:t>
        </w:r>
      </w:ins>
      <w:ins w:id="647" w:author="Nicholas Harp" w:date="2020-01-17T10:29:00Z">
        <w:r w:rsidR="00DE1DEE">
          <w:t>results show</w:t>
        </w:r>
      </w:ins>
      <w:r w:rsidR="00C75F60">
        <w:t xml:space="preserve"> that domain-specificity of </w:t>
      </w:r>
      <w:del w:id="648" w:author="Nicholas Harp" w:date="2020-01-30T10:17:00Z">
        <w:r w:rsidR="00C75F60" w:rsidDel="005A1954">
          <w:delText>cognitive load</w:delText>
        </w:r>
      </w:del>
      <w:ins w:id="649" w:author="Nicholas Harp" w:date="2020-01-30T10:17:00Z">
        <w:r w:rsidR="005A1954">
          <w:t>emotional content</w:t>
        </w:r>
      </w:ins>
      <w:r w:rsidR="00C75F60">
        <w:t xml:space="preserve"> matters more than the load demands</w:t>
      </w:r>
      <w:r w:rsidR="00F9524C">
        <w:t xml:space="preserve"> for altering </w:t>
      </w:r>
      <w:ins w:id="650" w:author="Nicholas Harp" w:date="2020-01-17T10:31:00Z">
        <w:r w:rsidR="00DE1DEE">
          <w:t xml:space="preserve">subjective </w:t>
        </w:r>
      </w:ins>
      <w:r w:rsidR="00F9524C">
        <w:t>interpretations of ambiguity</w:t>
      </w:r>
      <w:ins w:id="651" w:author="Nicholas Harp" w:date="2020-01-17T10:31:00Z">
        <w:r w:rsidR="00DE1DEE">
          <w:t xml:space="preserve">, but </w:t>
        </w:r>
      </w:ins>
      <w:ins w:id="652" w:author="Nicholas Harp" w:date="2020-01-17T10:29:00Z">
        <w:r w:rsidR="00DE1DEE">
          <w:t>that the cognitive-motor dynamics of the decision are</w:t>
        </w:r>
      </w:ins>
      <w:ins w:id="653" w:author="Nicholas Harp" w:date="2020-01-17T10:36:00Z">
        <w:r w:rsidR="00B73BF9">
          <w:t xml:space="preserve"> only</w:t>
        </w:r>
      </w:ins>
      <w:ins w:id="654" w:author="Nicholas Harp" w:date="2020-01-17T10:29:00Z">
        <w:r w:rsidR="00DE1DEE">
          <w:t xml:space="preserve"> </w:t>
        </w:r>
      </w:ins>
      <w:ins w:id="655" w:author="Nicholas Harp" w:date="2020-01-17T10:31:00Z">
        <w:r w:rsidR="00DE1DEE">
          <w:t>susceptible</w:t>
        </w:r>
      </w:ins>
      <w:ins w:id="656" w:author="Nicholas Harp" w:date="2020-01-17T10:36:00Z">
        <w:r w:rsidR="00B73BF9">
          <w:t xml:space="preserve"> to</w:t>
        </w:r>
      </w:ins>
      <w:ins w:id="657" w:author="Nicholas Harp" w:date="2020-01-17T10:37:00Z">
        <w:r w:rsidR="00B73BF9">
          <w:t xml:space="preserve"> domain-specificity when cognitive load is high</w:t>
        </w:r>
      </w:ins>
      <w:r w:rsidR="00F9524C">
        <w:t>.</w:t>
      </w:r>
      <w:ins w:id="658" w:author="Nicholas Harp" w:date="2020-01-17T10:37:00Z">
        <w:r w:rsidR="00B73BF9">
          <w:t xml:space="preserve"> </w:t>
        </w:r>
      </w:ins>
      <w:del w:id="659" w:author="Nicholas Harp" w:date="2020-01-17T10:40:00Z">
        <w:r w:rsidR="00F9524C" w:rsidDel="004D2FFE">
          <w:delText xml:space="preserve"> </w:delText>
        </w:r>
      </w:del>
      <w:ins w:id="660" w:author="Nicholas Harp" w:date="2020-01-17T10:39:00Z">
        <w:r w:rsidR="004D2FFE">
          <w:t>These</w:t>
        </w:r>
      </w:ins>
      <w:ins w:id="661" w:author="Nicholas Harp" w:date="2020-01-17T10:38:00Z">
        <w:r w:rsidR="004D2FFE">
          <w:t xml:space="preserve"> finding</w:t>
        </w:r>
      </w:ins>
      <w:ins w:id="662" w:author="Nicholas Harp" w:date="2020-01-17T10:39:00Z">
        <w:r w:rsidR="004D2FFE">
          <w:t>s</w:t>
        </w:r>
      </w:ins>
      <w:ins w:id="663" w:author="Nicholas Harp" w:date="2020-01-17T10:38:00Z">
        <w:r w:rsidR="004D2FFE">
          <w:t xml:space="preserve"> highlight the importance of domain-specificity when considering the effects of cognitive demands on </w:t>
        </w:r>
      </w:ins>
      <w:ins w:id="664" w:author="Nicholas Harp" w:date="2020-01-17T10:39:00Z">
        <w:r w:rsidR="004D2FFE">
          <w:t xml:space="preserve">both </w:t>
        </w:r>
      </w:ins>
      <w:ins w:id="665" w:author="Nicholas Harp" w:date="2020-01-17T10:38:00Z">
        <w:r w:rsidR="004D2FFE">
          <w:t>the</w:t>
        </w:r>
      </w:ins>
      <w:ins w:id="666" w:author="Nicholas Harp" w:date="2020-01-17T10:39:00Z">
        <w:r w:rsidR="004D2FFE">
          <w:t xml:space="preserve"> subjective response and</w:t>
        </w:r>
      </w:ins>
      <w:ins w:id="667" w:author="Nicholas Harp" w:date="2020-01-17T10:38:00Z">
        <w:r w:rsidR="004D2FFE">
          <w:t xml:space="preserve"> cognitive-motor dynamics underlying affective decision-making.  </w:t>
        </w:r>
      </w:ins>
    </w:p>
    <w:p w14:paraId="44460866" w14:textId="482FFF34" w:rsidR="00C059E6" w:rsidDel="0033729B" w:rsidRDefault="00C059E6" w:rsidP="00E00E4F">
      <w:pPr>
        <w:pStyle w:val="BodyText"/>
        <w:rPr>
          <w:del w:id="668" w:author="Nicholas Harp" w:date="2020-01-16T13:24:00Z"/>
        </w:rPr>
      </w:pPr>
    </w:p>
    <w:p w14:paraId="0E5B3E84" w14:textId="0E2EA5B3" w:rsidR="002A175A" w:rsidRDefault="00C619F8" w:rsidP="00E00E4F">
      <w:pPr>
        <w:pStyle w:val="BodyText"/>
        <w:rPr>
          <w:ins w:id="669"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670" w:author="Nicholas Harp" w:date="2020-01-30T14:09:00Z">
        <w:r w:rsidR="000E4A86">
          <w:t>and Whalen</w:t>
        </w:r>
      </w:ins>
      <w:del w:id="671"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672" w:author="Nicholas Harp" w:date="2020-01-30T14:10:00Z">
        <w:r w:rsidR="000E4A86">
          <w:t xml:space="preserve"> </w:t>
        </w:r>
      </w:ins>
      <w:del w:id="673"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 xml:space="preserve">the working memory loads with </w:t>
      </w:r>
      <w:r w:rsidR="00215A03">
        <w:lastRenderedPageBreak/>
        <w:t>emotional properties may have done so as well</w:t>
      </w:r>
      <w:r w:rsidR="007F3164">
        <w:t xml:space="preserve">. </w:t>
      </w:r>
      <w:r w:rsidR="00C75F60">
        <w:t>Taken together, w</w:t>
      </w:r>
      <w:r w:rsidR="002A175A" w:rsidRPr="00890073">
        <w:t>e interpret t</w:t>
      </w:r>
      <w:r w:rsidR="00C75F60">
        <w:t xml:space="preserve">his effect of </w:t>
      </w:r>
      <w:del w:id="674" w:author="Nicholas Harp" w:date="2020-01-30T09:01:00Z">
        <w:r w:rsidR="00C75F60" w:rsidDel="00AE5840">
          <w:delText xml:space="preserve">load </w:delText>
        </w:r>
      </w:del>
      <w:ins w:id="675"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676" w:author="Nicholas Harp" w:date="2020-01-30T14:11:00Z">
        <w:r w:rsidR="002A175A" w:rsidRPr="00890073" w:rsidDel="000E4A86">
          <w:delText xml:space="preserve">responses </w:delText>
        </w:r>
      </w:del>
      <w:ins w:id="677" w:author="Nicholas Harp" w:date="2020-01-30T14:11:00Z">
        <w:r w:rsidR="000E4A86">
          <w:t>subjective interpretations</w:t>
        </w:r>
        <w:r w:rsidR="000E4A86" w:rsidRPr="00890073">
          <w:t xml:space="preserve"> </w:t>
        </w:r>
        <w:r w:rsidR="000E4A86">
          <w:t>of</w:t>
        </w:r>
      </w:ins>
      <w:del w:id="678"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679"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B41A5C8" w:rsidR="00915B97" w:rsidRDefault="00C94860" w:rsidP="00210509">
      <w:pPr>
        <w:pStyle w:val="BodyText"/>
      </w:pPr>
      <w:r>
        <w:t>While subjective interp</w:t>
      </w:r>
      <w:ins w:id="680" w:author="Nicholas Harp" w:date="2020-01-30T14:15:00Z">
        <w:r w:rsidR="00052087">
          <w:t>re</w:t>
        </w:r>
      </w:ins>
      <w:del w:id="681" w:author="Nicholas Harp" w:date="2020-01-30T14:15:00Z">
        <w:r w:rsidDel="00052087">
          <w:delText>er</w:delText>
        </w:r>
      </w:del>
      <w:r>
        <w:t xml:space="preserve">tations of ambiguity were susceptible to </w:t>
      </w:r>
      <w:ins w:id="682" w:author="Nicholas Harp" w:date="2020-01-30T14:12:00Z">
        <w:r w:rsidR="00A46C0B">
          <w:t xml:space="preserve">the </w:t>
        </w:r>
      </w:ins>
      <w:del w:id="683" w:author="Nicholas Harp" w:date="2020-01-30T09:01:00Z">
        <w:r w:rsidDel="00AE5840">
          <w:delText xml:space="preserve">load </w:delText>
        </w:r>
      </w:del>
      <w:ins w:id="684" w:author="Nicholas Harp" w:date="2020-01-30T09:01:00Z">
        <w:r w:rsidR="00AE5840">
          <w:t xml:space="preserve">content </w:t>
        </w:r>
      </w:ins>
      <w:r>
        <w:t>type</w:t>
      </w:r>
      <w:ins w:id="685" w:author="Nicholas Harp" w:date="2020-01-30T14:12:00Z">
        <w:r w:rsidR="00A46C0B">
          <w:t xml:space="preserve"> of cognitive loads</w:t>
        </w:r>
      </w:ins>
      <w:r>
        <w:t xml:space="preserve">, the underlying cognitive-motor dynamics (i.e., maximum deviations) of these decisions were </w:t>
      </w:r>
      <w:ins w:id="686" w:author="Nicholas Harp" w:date="2020-01-30T14:13:00Z">
        <w:r w:rsidR="00052087">
          <w:t xml:space="preserve">more </w:t>
        </w:r>
      </w:ins>
      <w:del w:id="687" w:author="Nicholas Harp" w:date="2020-01-17T10:40:00Z">
        <w:r w:rsidDel="00707A9F">
          <w:delText xml:space="preserve">more </w:delText>
        </w:r>
      </w:del>
      <w:r>
        <w:t xml:space="preserve">susceptible to </w:t>
      </w:r>
      <w:ins w:id="688" w:author="Nicholas Harp" w:date="2020-01-30T14:12:00Z">
        <w:r w:rsidR="00A46C0B">
          <w:t>differences</w:t>
        </w:r>
      </w:ins>
      <w:ins w:id="689" w:author="Nicholas Harp" w:date="2020-01-16T10:24:00Z">
        <w:r w:rsidR="00334150">
          <w:t xml:space="preserve"> in</w:t>
        </w:r>
      </w:ins>
      <w:ins w:id="690" w:author="Nicholas Harp" w:date="2020-01-30T14:12:00Z">
        <w:r w:rsidR="00A46C0B">
          <w:t xml:space="preserve"> </w:t>
        </w:r>
      </w:ins>
      <w:del w:id="691" w:author="Nicholas Harp" w:date="2020-01-16T10:23:00Z">
        <w:r w:rsidR="00F80A18" w:rsidDel="00334150">
          <w:delText xml:space="preserve">more </w:delText>
        </w:r>
      </w:del>
      <w:r w:rsidR="00F80A18">
        <w:t xml:space="preserve">domain-general </w:t>
      </w:r>
      <w:r>
        <w:t xml:space="preserve">cognitive load demands. That is, maximum deviations varied as a function of low compared to high cognitive load, </w:t>
      </w:r>
      <w:del w:id="692" w:author="Nicholas Harp" w:date="2020-01-16T10:24:00Z">
        <w:r w:rsidDel="00334150">
          <w:delText>but not when the</w:delText>
        </w:r>
      </w:del>
      <w:ins w:id="693" w:author="Nicholas Harp" w:date="2020-01-17T10:40:00Z">
        <w:r w:rsidR="00707A9F">
          <w:t>but also</w:t>
        </w:r>
      </w:ins>
      <w:ins w:id="694" w:author="Nicholas Harp" w:date="2020-01-16T10:24:00Z">
        <w:r w:rsidR="00334150">
          <w:t xml:space="preserve"> as the</w:t>
        </w:r>
      </w:ins>
      <w:r>
        <w:t xml:space="preserve"> emotional properties of the </w:t>
      </w:r>
      <w:ins w:id="695" w:author="Nicholas Harp" w:date="2020-01-16T10:24:00Z">
        <w:r w:rsidR="00334150">
          <w:t xml:space="preserve">memory </w:t>
        </w:r>
      </w:ins>
      <w:r>
        <w:t>load changed</w:t>
      </w:r>
      <w:ins w:id="696" w:author="Nicholas Harp" w:date="2020-01-16T12:49:00Z">
        <w:r w:rsidR="00492EE5">
          <w:t xml:space="preserve"> (see the above findings)</w:t>
        </w:r>
      </w:ins>
      <w:r>
        <w:t xml:space="preserve">. Specifically, there was evidence that high cognitive loads of any type </w:t>
      </w:r>
      <w:ins w:id="697" w:author="Nicholas Harp" w:date="2020-01-16T10:25:00Z">
        <w:r w:rsidR="00334150">
          <w:t xml:space="preserve">mitigate </w:t>
        </w:r>
      </w:ins>
      <w:del w:id="698" w:author="Nicholas Harp" w:date="2020-01-16T10:25:00Z">
        <w:r w:rsidDel="00334150">
          <w:delText>result in</w:delText>
        </w:r>
      </w:del>
      <w:ins w:id="699" w:author="Nicholas Harp" w:date="2020-01-16T10:25:00Z">
        <w:r w:rsidR="00334150">
          <w:t>the</w:t>
        </w:r>
      </w:ins>
      <w:r>
        <w:t xml:space="preserve"> </w:t>
      </w:r>
      <w:del w:id="700" w:author="Nicholas Harp" w:date="2020-01-17T10:47:00Z">
        <w:r w:rsidDel="00895930">
          <w:delText>larger maximum deviations</w:delText>
        </w:r>
      </w:del>
      <w:ins w:id="701" w:author="Nicholas Harp" w:date="2020-01-17T10:47:00Z">
        <w:r w:rsidR="00895930">
          <w:t>more direct trajectories</w:t>
        </w:r>
      </w:ins>
      <w:ins w:id="702" w:author="Nicholas Harp" w:date="2020-01-16T10:26:00Z">
        <w:r w:rsidR="00334150">
          <w:t xml:space="preserve"> characteristic of </w:t>
        </w:r>
      </w:ins>
      <w:ins w:id="703" w:author="Nicholas Harp" w:date="2020-01-17T10:47:00Z">
        <w:r w:rsidR="00895930">
          <w:t>negative</w:t>
        </w:r>
      </w:ins>
      <w:ins w:id="704" w:author="Nicholas Harp" w:date="2020-01-16T10:26:00Z">
        <w:r w:rsidR="00334150">
          <w:t xml:space="preserve"> interpretations of emotional ambiguity</w:t>
        </w:r>
      </w:ins>
      <w:ins w:id="705" w:author="Nicholas Harp" w:date="2020-01-17T10:41:00Z">
        <w:r w:rsidR="00707A9F">
          <w:t xml:space="preserve"> (Brown et al., 2017)</w:t>
        </w:r>
      </w:ins>
      <w:r>
        <w:t xml:space="preserve">. </w:t>
      </w:r>
      <w:ins w:id="706" w:author="Nicholas Harp" w:date="2020-01-16T10:26:00Z">
        <w:r w:rsidR="00334150">
          <w:t>In other words, while positive judgments typically result in trajectories showing greater response comp</w:t>
        </w:r>
      </w:ins>
      <w:ins w:id="707" w:author="Nicholas Harp" w:date="2020-01-16T10:27:00Z">
        <w:r w:rsidR="00334150">
          <w:t xml:space="preserve">etition, there </w:t>
        </w:r>
      </w:ins>
      <w:ins w:id="708" w:author="Nicholas Harp" w:date="2020-01-17T10:41:00Z">
        <w:r w:rsidR="00707A9F">
          <w:t>was</w:t>
        </w:r>
      </w:ins>
      <w:ins w:id="709" w:author="Nicholas Harp" w:date="2020-01-16T10:27:00Z">
        <w:r w:rsidR="00334150">
          <w:t xml:space="preserve"> no difference between </w:t>
        </w:r>
      </w:ins>
      <w:ins w:id="710" w:author="Nicholas Harp" w:date="2020-01-17T10:41:00Z">
        <w:r w:rsidR="00707A9F">
          <w:t>the maximu</w:t>
        </w:r>
      </w:ins>
      <w:ins w:id="711" w:author="Nicholas Harp" w:date="2020-01-17T10:42:00Z">
        <w:r w:rsidR="00707A9F">
          <w:t xml:space="preserve">m deviations of </w:t>
        </w:r>
      </w:ins>
      <w:ins w:id="712" w:author="Nicholas Harp" w:date="2020-01-16T10:27:00Z">
        <w:r w:rsidR="00334150">
          <w:t xml:space="preserve">positive and negative judgments when individuals maintain more demanding working memory loads. </w:t>
        </w:r>
      </w:ins>
      <w:proofErr w:type="gramStart"/>
      <w:ins w:id="713" w:author="Nicholas Harp" w:date="2020-01-16T10:33:00Z">
        <w:r w:rsidR="00B50383">
          <w:t>This replicates</w:t>
        </w:r>
        <w:proofErr w:type="gramEnd"/>
        <w:r w:rsidR="00B50383">
          <w:t xml:space="preserve"> previous work showing that the cognitive-motor dynamics underlying the val</w:t>
        </w:r>
      </w:ins>
      <w:ins w:id="714" w:author="Nicholas Harp" w:date="2020-01-16T10:34:00Z">
        <w:r w:rsidR="00B50383">
          <w:t>ence bias task are susceptible to increases in cognitive demands</w:t>
        </w:r>
      </w:ins>
      <w:ins w:id="715" w:author="Nicholas Harp" w:date="2020-01-16T11:06:00Z">
        <w:r w:rsidR="007477B7">
          <w:t xml:space="preserve"> generally</w:t>
        </w:r>
      </w:ins>
      <w:ins w:id="716" w:author="Nicholas Harp" w:date="2020-01-16T10:34:00Z">
        <w:r w:rsidR="00B50383">
          <w:t>, but that final interpretations are not (</w:t>
        </w:r>
        <w:proofErr w:type="spellStart"/>
        <w:r w:rsidR="00B50383">
          <w:t>Mattek</w:t>
        </w:r>
        <w:proofErr w:type="spellEnd"/>
        <w:r w:rsidR="00B50383">
          <w:t xml:space="preserve"> et al., 2016).</w:t>
        </w:r>
      </w:ins>
      <w:ins w:id="717" w:author="Nicholas Harp" w:date="2020-01-16T11:08:00Z">
        <w:r w:rsidR="007477B7" w:rsidDel="00334150">
          <w:t xml:space="preserve"> </w:t>
        </w:r>
      </w:ins>
      <w:ins w:id="718" w:author="Nicholas Harp" w:date="2020-01-16T13:51:00Z">
        <w:r w:rsidR="00210509">
          <w:t xml:space="preserve">One interpretation of these </w:t>
        </w:r>
      </w:ins>
      <w:ins w:id="719" w:author="Nicholas Harp" w:date="2020-01-16T14:00:00Z">
        <w:r w:rsidR="004D1CD5">
          <w:t>differences in maximum deviations</w:t>
        </w:r>
      </w:ins>
      <w:ins w:id="720" w:author="Nicholas Harp" w:date="2020-01-16T13:51:00Z">
        <w:r w:rsidR="00210509">
          <w:t xml:space="preserve"> is that </w:t>
        </w:r>
      </w:ins>
      <w:moveFromRangeStart w:id="721" w:author="Nicholas Harp" w:date="2020-01-16T10:28:00Z" w:name="move30062909"/>
      <w:moveFrom w:id="722"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723" w:author="Nicholas Harp" w:date="2020-01-16T11:08:00Z">
          <w:r w:rsidDel="007477B7">
            <w:delText xml:space="preserve">. </w:delText>
          </w:r>
        </w:del>
      </w:moveFrom>
      <w:moveFromRangeEnd w:id="721"/>
      <w:del w:id="724" w:author="Nicholas Harp" w:date="2020-01-16T13:51:00Z">
        <w:r w:rsidDel="00210509">
          <w:delText>T</w:delText>
        </w:r>
      </w:del>
      <w:ins w:id="725" w:author="Nicholas Harp" w:date="2020-01-16T13:51:00Z">
        <w:r w:rsidR="00210509">
          <w:t>t</w:t>
        </w:r>
      </w:ins>
      <w:r>
        <w:t>he tendency for ind</w:t>
      </w:r>
      <w:ins w:id="726" w:author="Nicholas Harp" w:date="2020-01-30T14:16:00Z">
        <w:r w:rsidR="00052087">
          <w:t>i</w:t>
        </w:r>
      </w:ins>
      <w:r>
        <w:t xml:space="preserve">viduals to be </w:t>
      </w:r>
      <w:del w:id="727"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728"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w:t>
      </w:r>
      <w:r w:rsidR="007F3164">
        <w:lastRenderedPageBreak/>
        <w:t xml:space="preserve">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r>
        <w:rPr>
          <w:b/>
          <w:bCs/>
        </w:rPr>
        <w:t>Limitations and conclusions</w:t>
      </w:r>
    </w:p>
    <w:p w14:paraId="2DB0580C" w14:textId="43C4FDBD" w:rsidR="00915B97" w:rsidRDefault="008E3E2B" w:rsidP="003E2C2A">
      <w:pPr>
        <w:pStyle w:val="BodyText"/>
      </w:pPr>
      <w:r>
        <w:t>However, t</w:t>
      </w:r>
      <w:r w:rsidR="007F3164">
        <w:t>he present</w:t>
      </w:r>
      <w:r w:rsidR="002A5159">
        <w:t xml:space="preserve"> study is subject to limitations. For instance, despite the effect of </w:t>
      </w:r>
      <w:del w:id="729" w:author="Nicholas Harp" w:date="2020-01-30T09:01:00Z">
        <w:r w:rsidR="002A5159" w:rsidDel="00AE5840">
          <w:delText xml:space="preserve">cognitive load </w:delText>
        </w:r>
      </w:del>
      <w:ins w:id="730"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greater than 90% correct). This suggests that the high cognitive load may not have taxed resources to </w:t>
      </w:r>
      <w:r w:rsidR="00380FF5">
        <w:t xml:space="preserve">the </w:t>
      </w:r>
      <w:r w:rsidR="002A5159">
        <w:t>fullest extent possible, perhaps weakening some effects.</w:t>
      </w:r>
      <w:ins w:id="731" w:author="Nicholas Harp" w:date="2020-01-30T14:19:00Z">
        <w:r w:rsidR="00244A02">
          <w:t xml:space="preserve"> Indeed, </w:t>
        </w:r>
      </w:ins>
      <w:ins w:id="732" w:author="Nicholas Harp" w:date="2020-01-30T14:32:00Z">
        <w:r w:rsidR="00244A02">
          <w:t>participants may have been able to rely on recognition, rather than active working memory maintenance, for the memory probes</w:t>
        </w:r>
      </w:ins>
      <w:ins w:id="733" w:author="Nicholas Harp" w:date="2020-01-30T14:33:00Z">
        <w:r w:rsidR="00DB1E10">
          <w:t xml:space="preserve">, </w:t>
        </w:r>
        <w:r w:rsidR="00DB1E10">
          <w:lastRenderedPageBreak/>
          <w:t xml:space="preserve">as humans are readily able to identify previously seen images </w:t>
        </w:r>
      </w:ins>
      <w:ins w:id="734" w:author="Nicholas Harp" w:date="2020-01-30T14:53:00Z">
        <w:r w:rsidR="003A6943">
          <w:t xml:space="preserve">after exposure to </w:t>
        </w:r>
      </w:ins>
      <w:ins w:id="735" w:author="Nicholas Harp" w:date="2020-01-30T14:54:00Z">
        <w:r w:rsidR="003A6943">
          <w:t xml:space="preserve">a large amount of material (i.e., 600 images) at high accuracy </w:t>
        </w:r>
      </w:ins>
      <w:ins w:id="736" w:author="Nicholas Harp" w:date="2020-01-30T14:34:00Z">
        <w:r w:rsidR="00DB1E10">
          <w:t>(</w:t>
        </w:r>
      </w:ins>
      <w:ins w:id="737" w:author="Nicholas Harp" w:date="2020-01-30T14:54:00Z">
        <w:r w:rsidR="003A6943">
          <w:t>Shepard</w:t>
        </w:r>
        <w:r w:rsidR="00BA6E38">
          <w:t xml:space="preserve">, 1967). </w:t>
        </w:r>
      </w:ins>
      <w:del w:id="738"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739" w:author="Nicholas Harp" w:date="2020-01-30T14:34:00Z">
        <w:r w:rsidR="00AE4ABA">
          <w:t xml:space="preserve">, </w:t>
        </w:r>
      </w:ins>
      <w:del w:id="740"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741" w:author="Nicholas Harp" w:date="2020-01-30T14:34:00Z">
        <w:r w:rsidR="00AE4ABA">
          <w:t>, or relying on a different stimulus type altogether (e.g., emotional or non-emotional words)</w:t>
        </w:r>
      </w:ins>
      <w:r w:rsidR="005E0250">
        <w:t>. In the present study</w:t>
      </w:r>
      <w:r w:rsidR="002A5159">
        <w:t>,</w:t>
      </w:r>
      <w:r w:rsidR="005E0250">
        <w:t xml:space="preserve"> each image appeared within only one image matrix</w:t>
      </w:r>
      <w:r w:rsidR="004C7F41">
        <w:t xml:space="preserve"> and each matrix was only presented once</w:t>
      </w:r>
      <w:r w:rsidR="005E0250">
        <w:t>, perhaps facilitating participants’ ability to recognize the image during the memory probe.</w:t>
      </w:r>
    </w:p>
    <w:p w14:paraId="539D6607" w14:textId="3BC38DD5" w:rsidR="00915B97" w:rsidDel="00492EE5" w:rsidRDefault="003E2C2A">
      <w:pPr>
        <w:pStyle w:val="BodyText"/>
        <w:rPr>
          <w:del w:id="742"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743"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744" w:author="Nicholas Harp" w:date="2020-01-30T14:36:00Z">
        <w:r w:rsidR="00AE4ABA">
          <w:t xml:space="preserve"> (</w:t>
        </w:r>
        <w:proofErr w:type="spellStart"/>
        <w:r w:rsidR="00AE4ABA">
          <w:t>Mattek</w:t>
        </w:r>
        <w:proofErr w:type="spellEnd"/>
        <w:r w:rsidR="00AE4ABA">
          <w:t xml:space="preserve"> et al., 2016). </w:t>
        </w:r>
      </w:ins>
      <w:ins w:id="745" w:author="Nicholas Harp" w:date="2020-01-30T14:37:00Z">
        <w:r w:rsidR="00AE4ABA">
          <w:t xml:space="preserve">Notably, the previous work did not include working memory demands intended to recruit neural resources related to </w:t>
        </w:r>
      </w:ins>
      <w:ins w:id="746" w:author="Nicholas Harp" w:date="2020-01-30T14:38:00Z">
        <w:r w:rsidR="00AE4ABA">
          <w:t>the processing of emotional stimuli, and as such did not show an effect on interpretations of ambiguity</w:t>
        </w:r>
      </w:ins>
      <w:del w:id="747"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748"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749" w:author="Nicholas Harp" w:date="2020-01-30T14:38:00Z">
        <w:r w:rsidR="00AE4ABA">
          <w:t xml:space="preserve"> as a result of a</w:t>
        </w:r>
      </w:ins>
      <w:ins w:id="750"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751" w:author="Nicholas Harp" w:date="2020-01-30T14:39:00Z">
        <w:r w:rsidR="00FF02B7" w:rsidDel="00AE4ABA">
          <w:delText>research</w:delText>
        </w:r>
      </w:del>
      <w:ins w:id="752" w:author="Nicholas Harp" w:date="2020-01-30T14:39:00Z">
        <w:r w:rsidR="00AE4ABA">
          <w:t>studies</w:t>
        </w:r>
      </w:ins>
      <w:r w:rsidR="005960C0">
        <w:t xml:space="preserve">, but </w:t>
      </w:r>
      <w:ins w:id="753" w:author="Nicholas Harp" w:date="2020-01-30T14:39:00Z">
        <w:r w:rsidR="00AE4ABA">
          <w:t xml:space="preserve">is </w:t>
        </w:r>
      </w:ins>
      <w:r w:rsidR="005960C0">
        <w:t xml:space="preserve">likely </w:t>
      </w:r>
      <w:del w:id="754" w:author="Nicholas Harp" w:date="2020-01-30T14:39:00Z">
        <w:r w:rsidR="005960C0" w:rsidDel="00AE4ABA">
          <w:delText xml:space="preserve">relies </w:delText>
        </w:r>
      </w:del>
      <w:ins w:id="755" w:author="Nicholas Harp" w:date="2020-01-30T14:39:00Z">
        <w:r w:rsidR="00AE4ABA">
          <w:t xml:space="preserve">related </w:t>
        </w:r>
      </w:ins>
      <w:del w:id="756" w:author="Nicholas Harp" w:date="2020-01-30T14:39:00Z">
        <w:r w:rsidR="005960C0" w:rsidDel="00AE4ABA">
          <w:delText>on the</w:delText>
        </w:r>
      </w:del>
      <w:ins w:id="757" w:author="Nicholas Harp" w:date="2020-01-30T14:39:00Z">
        <w:r w:rsidR="00AE4ABA">
          <w:t>to</w:t>
        </w:r>
      </w:ins>
      <w:r w:rsidR="005960C0">
        <w:t xml:space="preserve"> </w:t>
      </w:r>
      <w:del w:id="758" w:author="Nicholas Harp" w:date="2020-01-30T14:39:00Z">
        <w:r w:rsidR="005960C0" w:rsidDel="00AE4ABA">
          <w:delText xml:space="preserve">more </w:delText>
        </w:r>
      </w:del>
      <w:ins w:id="759"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760" w:author="Nicholas Harp" w:date="2020-01-30T14:42:00Z">
        <w:r w:rsidR="00F03ED5">
          <w:t xml:space="preserve">. Improving the field’s understanding of </w:t>
        </w:r>
      </w:ins>
      <w:ins w:id="761" w:author="Nicholas Harp" w:date="2020-01-30T14:43:00Z">
        <w:r w:rsidR="006E7AAF">
          <w:t xml:space="preserve">the neural mechanisms through which individuals become more negative would offer insight into a range of clinical disorders </w:t>
        </w:r>
        <w:r w:rsidR="006E7AAF">
          <w:lastRenderedPageBreak/>
          <w:t>characterized by negativi</w:t>
        </w:r>
      </w:ins>
      <w:ins w:id="762" w:author="Nicholas Harp" w:date="2020-01-30T14:44:00Z">
        <w:r w:rsidR="006E7AAF">
          <w:t>ty bias (e.g., anxiety, depression)</w:t>
        </w:r>
      </w:ins>
      <w:ins w:id="763" w:author="Nicholas Harp" w:date="2020-01-30T14:45:00Z">
        <w:r w:rsidR="006E7AAF">
          <w:t xml:space="preserve"> and may even shed light o</w:t>
        </w:r>
      </w:ins>
      <w:ins w:id="764" w:author="Nicholas Harp" w:date="2020-01-30T14:46:00Z">
        <w:r w:rsidR="006E7AAF">
          <w:t xml:space="preserve">n mechanisms through which those in cognitively and emotionally demanding positions (e.g., </w:t>
        </w:r>
      </w:ins>
      <w:ins w:id="765" w:author="Nicholas Harp" w:date="2020-01-30T14:49:00Z">
        <w:r w:rsidR="000D11C1">
          <w:t>physicians</w:t>
        </w:r>
      </w:ins>
      <w:ins w:id="766" w:author="Nicholas Harp" w:date="2020-01-30T14:46:00Z">
        <w:r w:rsidR="006E7AAF">
          <w:t>) experience negativity related to workplace burnout.</w:t>
        </w:r>
      </w:ins>
      <w:del w:id="767" w:author="Nicholas Harp" w:date="2020-01-30T14:41:00Z">
        <w:r w:rsidR="00FF02B7" w:rsidDel="00F03ED5">
          <w:delText xml:space="preserve">. </w:delText>
        </w:r>
      </w:del>
    </w:p>
    <w:p w14:paraId="0C4CBED5" w14:textId="5AC421BB" w:rsidR="00492EE5" w:rsidRDefault="00492EE5">
      <w:pPr>
        <w:pStyle w:val="BodyText"/>
        <w:rPr>
          <w:ins w:id="768" w:author="Nicholas Harp" w:date="2020-01-16T12:58:00Z"/>
          <w:b/>
          <w:bCs/>
        </w:rPr>
        <w:pPrChange w:id="769" w:author="Nicholas Harp" w:date="2020-01-17T10:48:00Z">
          <w:pPr>
            <w:pStyle w:val="BodyText"/>
            <w:ind w:firstLine="0"/>
          </w:pPr>
        </w:pPrChange>
      </w:pPr>
    </w:p>
    <w:p w14:paraId="314EF533" w14:textId="005BF17D" w:rsidR="00492EE5" w:rsidRDefault="00492EE5" w:rsidP="00492EE5">
      <w:pPr>
        <w:pStyle w:val="BodyText"/>
        <w:ind w:firstLine="0"/>
        <w:rPr>
          <w:ins w:id="770" w:author="Nicholas Harp" w:date="2020-01-16T12:58:00Z"/>
          <w:b/>
          <w:bCs/>
        </w:rPr>
      </w:pPr>
    </w:p>
    <w:p w14:paraId="624BEFBF" w14:textId="4D1975D5" w:rsidR="00492EE5" w:rsidRPr="00492EE5" w:rsidRDefault="00492EE5">
      <w:pPr>
        <w:pStyle w:val="BodyText"/>
        <w:ind w:firstLine="0"/>
        <w:rPr>
          <w:ins w:id="771" w:author="Nicholas Harp" w:date="2020-01-16T12:58:00Z"/>
          <w:b/>
          <w:bCs/>
          <w:rPrChange w:id="772" w:author="Nicholas Harp" w:date="2020-01-16T12:58:00Z">
            <w:rPr>
              <w:ins w:id="773" w:author="Nicholas Harp" w:date="2020-01-16T12:58:00Z"/>
            </w:rPr>
          </w:rPrChange>
        </w:rPr>
        <w:pPrChange w:id="774" w:author="Nicholas Harp" w:date="2020-01-16T12:58:00Z">
          <w:pPr>
            <w:pStyle w:val="BodyText"/>
          </w:pPr>
        </w:pPrChange>
      </w:pPr>
      <w:proofErr w:type="spellStart"/>
      <w:ins w:id="775" w:author="Nicholas Harp" w:date="2020-01-16T12:58:00Z">
        <w:r>
          <w:rPr>
            <w:b/>
            <w:bCs/>
          </w:rPr>
          <w:t>Acknowlegements</w:t>
        </w:r>
        <w:proofErr w:type="spellEnd"/>
        <w:r>
          <w:rPr>
            <w:b/>
            <w:bCs/>
          </w:rPr>
          <w:t xml:space="preserve">: We thank Michael Dodd and Jeffrey Stevens for </w:t>
        </w:r>
      </w:ins>
      <w:ins w:id="776" w:author="Nicholas Harp" w:date="2020-01-16T12:59:00Z">
        <w:r w:rsidR="0015563F">
          <w:rPr>
            <w:b/>
            <w:bCs/>
          </w:rPr>
          <w:t xml:space="preserve">suggestions and comments on earlier version of the manuscript. We thank Rebecca </w:t>
        </w:r>
      </w:ins>
      <w:ins w:id="777" w:author="Nicholas Harp" w:date="2020-01-28T14:43:00Z">
        <w:r w:rsidR="002648E3">
          <w:rPr>
            <w:b/>
            <w:bCs/>
          </w:rPr>
          <w:t xml:space="preserve">L. </w:t>
        </w:r>
      </w:ins>
      <w:ins w:id="778" w:author="Nicholas Harp" w:date="2020-01-16T12:59:00Z">
        <w:r w:rsidR="0015563F">
          <w:rPr>
            <w:b/>
            <w:bCs/>
          </w:rPr>
          <w:t xml:space="preserve">Brock for statistical consultation. </w:t>
        </w:r>
      </w:ins>
    </w:p>
    <w:p w14:paraId="40436734" w14:textId="06A5DB1E" w:rsidR="003E2C2A" w:rsidRDefault="003E2C2A">
      <w:pPr>
        <w:pStyle w:val="BodyText"/>
        <w:pPrChange w:id="779"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780" w:author="Nicholas Harp" w:date="2020-01-16T13:00:00Z"/>
        </w:rPr>
      </w:pPr>
    </w:p>
    <w:p w14:paraId="16203282" w14:textId="77777777" w:rsidR="005B1A05" w:rsidDel="0015563F" w:rsidRDefault="005B1A05">
      <w:pPr>
        <w:pStyle w:val="Heading1"/>
        <w:rPr>
          <w:del w:id="781" w:author="Nicholas Harp" w:date="2020-01-16T13:00:00Z"/>
        </w:rPr>
      </w:pPr>
    </w:p>
    <w:p w14:paraId="3327D1A9" w14:textId="77777777" w:rsidR="005B1A05" w:rsidDel="0015563F" w:rsidRDefault="005B1A05">
      <w:pPr>
        <w:pStyle w:val="Heading1"/>
        <w:rPr>
          <w:del w:id="782" w:author="Nicholas Harp" w:date="2020-01-16T13:00:00Z"/>
        </w:rPr>
      </w:pPr>
    </w:p>
    <w:p w14:paraId="20ED4493" w14:textId="77777777" w:rsidR="005B1A05" w:rsidDel="0015563F" w:rsidRDefault="005B1A05">
      <w:pPr>
        <w:pStyle w:val="Heading1"/>
        <w:rPr>
          <w:del w:id="783" w:author="Nicholas Harp" w:date="2020-01-16T13:00:00Z"/>
        </w:rPr>
      </w:pPr>
    </w:p>
    <w:p w14:paraId="27D108CC" w14:textId="45E75903" w:rsidR="005B1A05" w:rsidDel="0015563F" w:rsidRDefault="005B1A05">
      <w:pPr>
        <w:pStyle w:val="Heading1"/>
        <w:rPr>
          <w:del w:id="784" w:author="Nicholas Harp" w:date="2020-01-16T13:00:00Z"/>
        </w:rPr>
      </w:pPr>
    </w:p>
    <w:p w14:paraId="574E98A3" w14:textId="77777777" w:rsidR="005B1A05" w:rsidRPr="005B1A05" w:rsidDel="00492EE5" w:rsidRDefault="005B1A05" w:rsidP="00023423">
      <w:pPr>
        <w:pStyle w:val="BodyText"/>
        <w:rPr>
          <w:del w:id="785" w:author="Nicholas Harp" w:date="2020-01-16T12:55:00Z"/>
        </w:rPr>
      </w:pPr>
    </w:p>
    <w:p w14:paraId="7C951C4C" w14:textId="1EFA7715" w:rsidR="005B1A05" w:rsidDel="00492EE5" w:rsidRDefault="005B1A05">
      <w:pPr>
        <w:pStyle w:val="Heading1"/>
        <w:rPr>
          <w:del w:id="786" w:author="Nicholas Harp" w:date="2020-01-16T12:55:00Z"/>
        </w:rPr>
      </w:pPr>
    </w:p>
    <w:p w14:paraId="09B724BE" w14:textId="77777777" w:rsidR="00704CDD" w:rsidRPr="00704CDD" w:rsidRDefault="00704CDD">
      <w:pPr>
        <w:pStyle w:val="BodyText"/>
        <w:ind w:firstLine="0"/>
        <w:pPrChange w:id="787"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788"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7">
        <w:r>
          <w:rPr>
            <w:rStyle w:val="Hyperlink"/>
          </w:rPr>
          <w:t>10.1037/emo0000312</w:t>
        </w:r>
      </w:hyperlink>
    </w:p>
    <w:bookmarkEnd w:id="788"/>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789"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w:t>
      </w:r>
      <w:r>
        <w:lastRenderedPageBreak/>
        <w:t xml:space="preserve">movements. </w:t>
      </w:r>
      <w:r>
        <w:rPr>
          <w:i/>
        </w:rPr>
        <w:t>Psychological Science in the Public Interest: A Journal of the American Psychological Society</w:t>
      </w:r>
      <w:r>
        <w:t xml:space="preserve">, </w:t>
      </w:r>
      <w:r>
        <w:rPr>
          <w:i/>
        </w:rPr>
        <w:t>20</w:t>
      </w:r>
      <w:r>
        <w:t>(1), 1–68. doi:</w:t>
      </w:r>
      <w:hyperlink r:id="rId18">
        <w:r>
          <w:rPr>
            <w:rStyle w:val="Hyperlink"/>
          </w:rPr>
          <w:t>10.1177/1529100619832930</w:t>
        </w:r>
      </w:hyperlink>
    </w:p>
    <w:p w14:paraId="5F8AE9A8" w14:textId="77777777" w:rsidR="00704CDD" w:rsidRDefault="00704CDD" w:rsidP="00704CDD">
      <w:pPr>
        <w:pStyle w:val="BodyText"/>
      </w:pPr>
      <w:bookmarkStart w:id="790" w:name="ref-baumeister_self-regulation_1996"/>
      <w:bookmarkEnd w:id="789"/>
      <w:r>
        <w:t xml:space="preserve">Baumeister, R. F., &amp; Heatherton, T. F. (1996). Self-regulation failure: An overview. </w:t>
      </w:r>
      <w:r>
        <w:rPr>
          <w:i/>
        </w:rPr>
        <w:t>Psychological Inquiry</w:t>
      </w:r>
      <w:r>
        <w:t xml:space="preserve">, </w:t>
      </w:r>
      <w:r>
        <w:rPr>
          <w:i/>
        </w:rPr>
        <w:t>7</w:t>
      </w:r>
      <w:r>
        <w:t>(1), 1–15. doi:</w:t>
      </w:r>
      <w:hyperlink r:id="rId19">
        <w:r>
          <w:rPr>
            <w:rStyle w:val="Hyperlink"/>
          </w:rPr>
          <w:t>10.1207/s15327965pli0701_1</w:t>
        </w:r>
      </w:hyperlink>
    </w:p>
    <w:p w14:paraId="6F32B289" w14:textId="77777777" w:rsidR="00704CDD" w:rsidRDefault="00704CDD" w:rsidP="00704CDD">
      <w:pPr>
        <w:pStyle w:val="BodyText"/>
      </w:pPr>
      <w:bookmarkStart w:id="791" w:name="ref-blair_modulation_2007"/>
      <w:bookmarkEnd w:id="790"/>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20">
        <w:r>
          <w:rPr>
            <w:rStyle w:val="Hyperlink"/>
          </w:rPr>
          <w:t>10.1016/j.neuroimage.2006.11.048</w:t>
        </w:r>
      </w:hyperlink>
    </w:p>
    <w:bookmarkEnd w:id="791"/>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1">
        <w:r>
          <w:rPr>
            <w:rStyle w:val="Hyperlink"/>
          </w:rPr>
          <w:t>10.1038/s41598-017-14846-3</w:t>
        </w:r>
      </w:hyperlink>
    </w:p>
    <w:p w14:paraId="7A5CF24E" w14:textId="77777777" w:rsidR="00704CDD" w:rsidRDefault="00704CDD" w:rsidP="00704CDD">
      <w:pPr>
        <w:pStyle w:val="BodyText"/>
      </w:pPr>
      <w:bookmarkStart w:id="792"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2">
        <w:r>
          <w:rPr>
            <w:rStyle w:val="Hyperlink"/>
          </w:rPr>
          <w:t>10.1371/journal.pone.0197278</w:t>
        </w:r>
      </w:hyperlink>
    </w:p>
    <w:p w14:paraId="5AC890DF" w14:textId="77777777" w:rsidR="00704CDD" w:rsidRDefault="00704CDD" w:rsidP="00704CDD">
      <w:pPr>
        <w:pStyle w:val="BodyText"/>
      </w:pPr>
      <w:bookmarkStart w:id="793" w:name="ref-burnham_cognitive_2010"/>
      <w:bookmarkEnd w:id="792"/>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3">
        <w:r>
          <w:rPr>
            <w:rStyle w:val="Hyperlink"/>
          </w:rPr>
          <w:t>10.1016/j.actpsy.2010.05.003</w:t>
        </w:r>
      </w:hyperlink>
    </w:p>
    <w:p w14:paraId="5B6AA2A3" w14:textId="77777777" w:rsidR="00704CDD" w:rsidRDefault="00704CDD" w:rsidP="00704CDD">
      <w:pPr>
        <w:pStyle w:val="BodyText"/>
      </w:pPr>
      <w:bookmarkStart w:id="794" w:name="ref-calcagni_analyzing_2017"/>
      <w:bookmarkEnd w:id="793"/>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4">
        <w:r>
          <w:rPr>
            <w:rStyle w:val="Hyperlink"/>
          </w:rPr>
          <w:t>10.3758/s13428-016-0839-5</w:t>
        </w:r>
      </w:hyperlink>
    </w:p>
    <w:p w14:paraId="24EE2913" w14:textId="77777777" w:rsidR="00704CDD" w:rsidRDefault="00704CDD" w:rsidP="00704CDD">
      <w:pPr>
        <w:pStyle w:val="BodyText"/>
      </w:pPr>
      <w:bookmarkStart w:id="795" w:name="ref-carroll_facial_1996"/>
      <w:bookmarkEnd w:id="794"/>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5">
        <w:r>
          <w:rPr>
            <w:rStyle w:val="Hyperlink"/>
          </w:rPr>
          <w:t>10.1037//0022-3514.70.2.205</w:t>
        </w:r>
      </w:hyperlink>
    </w:p>
    <w:p w14:paraId="5FAA79EB" w14:textId="77777777" w:rsidR="00704CDD" w:rsidRDefault="00704CDD" w:rsidP="00704CDD">
      <w:pPr>
        <w:pStyle w:val="BodyText"/>
      </w:pPr>
      <w:bookmarkStart w:id="796" w:name="ref-chandler_cognitive_1991"/>
      <w:bookmarkEnd w:id="795"/>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6">
        <w:r>
          <w:rPr>
            <w:rStyle w:val="Hyperlink"/>
          </w:rPr>
          <w:t>10.1207/s1532690xci0804_2</w:t>
        </w:r>
      </w:hyperlink>
    </w:p>
    <w:p w14:paraId="2A14192B" w14:textId="77777777" w:rsidR="00704CDD" w:rsidRDefault="00704CDD" w:rsidP="00704CDD">
      <w:pPr>
        <w:pStyle w:val="BodyText"/>
      </w:pPr>
      <w:bookmarkStart w:id="797" w:name="ref-darwin_expression_1872"/>
      <w:bookmarkEnd w:id="796"/>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798" w:name="ref-duncan_common_2000"/>
      <w:bookmarkEnd w:id="797"/>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7">
        <w:r>
          <w:rPr>
            <w:rStyle w:val="Hyperlink"/>
          </w:rPr>
          <w:t>10.1016/s0166-2236(00)01633-7</w:t>
        </w:r>
      </w:hyperlink>
    </w:p>
    <w:bookmarkEnd w:id="798"/>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8">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799"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9">
        <w:r>
          <w:rPr>
            <w:rStyle w:val="Hyperlink"/>
          </w:rPr>
          <w:t>10.1037/h0030377</w:t>
        </w:r>
      </w:hyperlink>
    </w:p>
    <w:p w14:paraId="07E1F325" w14:textId="77777777" w:rsidR="00704CDD" w:rsidRDefault="00704CDD" w:rsidP="00704CDD">
      <w:pPr>
        <w:pStyle w:val="BodyText"/>
      </w:pPr>
      <w:bookmarkStart w:id="800" w:name="ref-etkin_resolving_2006"/>
      <w:bookmarkEnd w:id="799"/>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30">
        <w:r>
          <w:rPr>
            <w:rStyle w:val="Hyperlink"/>
          </w:rPr>
          <w:t>10.1016/j.neuron.2006.07.029</w:t>
        </w:r>
      </w:hyperlink>
    </w:p>
    <w:p w14:paraId="02397C55" w14:textId="77777777" w:rsidR="00704CDD" w:rsidRDefault="00704CDD" w:rsidP="00704CDD">
      <w:pPr>
        <w:pStyle w:val="BodyText"/>
      </w:pPr>
      <w:bookmarkStart w:id="801" w:name="ref-flexas_affective_2013"/>
      <w:bookmarkEnd w:id="800"/>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1">
        <w:r>
          <w:rPr>
            <w:rStyle w:val="Hyperlink"/>
          </w:rPr>
          <w:t>10.1371/journal.pone.0080154</w:t>
        </w:r>
      </w:hyperlink>
    </w:p>
    <w:bookmarkEnd w:id="801"/>
    <w:p w14:paraId="72636A98" w14:textId="77777777" w:rsidR="00704CDD" w:rsidRDefault="00704CDD" w:rsidP="00704CDD">
      <w:pPr>
        <w:pStyle w:val="BodyText"/>
      </w:pPr>
      <w:r>
        <w:lastRenderedPageBreak/>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2">
        <w:r>
          <w:rPr>
            <w:rStyle w:val="Hyperlink"/>
          </w:rPr>
          <w:t>10.3758/BRM.42.1.226</w:t>
        </w:r>
      </w:hyperlink>
    </w:p>
    <w:p w14:paraId="6AFD3F61" w14:textId="77777777" w:rsidR="00704CDD" w:rsidRDefault="00704CDD" w:rsidP="00704CDD">
      <w:pPr>
        <w:pStyle w:val="BodyText"/>
      </w:pPr>
      <w:bookmarkStart w:id="802" w:name="ref-freeman_hand_2011"/>
      <w:r>
        <w:t xml:space="preserve">Freeman, J., Dale, R., &amp; Farmer, T. (2011). Hand in motion reveals mind in motion. </w:t>
      </w:r>
      <w:r>
        <w:rPr>
          <w:i/>
        </w:rPr>
        <w:t>Frontiers in Psychology</w:t>
      </w:r>
      <w:r>
        <w:t xml:space="preserve">, </w:t>
      </w:r>
      <w:r>
        <w:rPr>
          <w:i/>
        </w:rPr>
        <w:t>2</w:t>
      </w:r>
      <w:r>
        <w:t>. doi:</w:t>
      </w:r>
      <w:hyperlink r:id="rId33">
        <w:r>
          <w:rPr>
            <w:rStyle w:val="Hyperlink"/>
          </w:rPr>
          <w:t>10.3389/fpsyg.2011.00059</w:t>
        </w:r>
      </w:hyperlink>
    </w:p>
    <w:p w14:paraId="10756E3E" w14:textId="77777777" w:rsidR="00704CDD" w:rsidRDefault="00704CDD" w:rsidP="00704CDD">
      <w:pPr>
        <w:pStyle w:val="BodyText"/>
      </w:pPr>
      <w:bookmarkStart w:id="803" w:name="ref-frijda_emotions_1986"/>
      <w:bookmarkEnd w:id="802"/>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804" w:name="ref-frith_role_2009"/>
      <w:bookmarkEnd w:id="803"/>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4">
        <w:r>
          <w:rPr>
            <w:rStyle w:val="Hyperlink"/>
          </w:rPr>
          <w:t>10.1098/rstb.2009.0142</w:t>
        </w:r>
      </w:hyperlink>
    </w:p>
    <w:p w14:paraId="6701EBD7" w14:textId="77777777" w:rsidR="00704CDD" w:rsidRDefault="00704CDD" w:rsidP="00704CDD">
      <w:pPr>
        <w:pStyle w:val="BodyText"/>
      </w:pPr>
      <w:bookmarkStart w:id="805" w:name="ref-green_factors_2018"/>
      <w:bookmarkEnd w:id="804"/>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5">
        <w:r>
          <w:rPr>
            <w:rStyle w:val="Hyperlink"/>
          </w:rPr>
          <w:t>10.1080/02699931.2016.1273200</w:t>
        </w:r>
      </w:hyperlink>
    </w:p>
    <w:p w14:paraId="4FC19090" w14:textId="77777777" w:rsidR="00704CDD" w:rsidRDefault="00704CDD" w:rsidP="00704CDD">
      <w:pPr>
        <w:pStyle w:val="BodyText"/>
      </w:pPr>
      <w:bookmarkStart w:id="806" w:name="ref-hehman_advanced_2015"/>
      <w:bookmarkEnd w:id="805"/>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6">
        <w:r>
          <w:rPr>
            <w:rStyle w:val="Hyperlink"/>
          </w:rPr>
          <w:t>10.1177/1368430214538325</w:t>
        </w:r>
      </w:hyperlink>
    </w:p>
    <w:p w14:paraId="4FD3CF02" w14:textId="77777777" w:rsidR="00704CDD" w:rsidRDefault="00704CDD" w:rsidP="00704CDD">
      <w:pPr>
        <w:pStyle w:val="BodyText"/>
      </w:pPr>
      <w:bookmarkStart w:id="807" w:name="ref-izard_innate_1994"/>
      <w:bookmarkEnd w:id="806"/>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7">
        <w:r>
          <w:rPr>
            <w:rStyle w:val="Hyperlink"/>
          </w:rPr>
          <w:t>10.1037/0033-2909.115.2.288</w:t>
        </w:r>
      </w:hyperlink>
    </w:p>
    <w:p w14:paraId="0BB972BF" w14:textId="77777777" w:rsidR="00704CDD" w:rsidRDefault="00704CDD" w:rsidP="00704CDD">
      <w:pPr>
        <w:pStyle w:val="BodyText"/>
      </w:pPr>
      <w:bookmarkStart w:id="808" w:name="ref-jiaping_empathy_2017"/>
      <w:bookmarkEnd w:id="807"/>
      <w:proofErr w:type="spellStart"/>
      <w:r>
        <w:lastRenderedPageBreak/>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8">
        <w:r>
          <w:rPr>
            <w:rStyle w:val="Hyperlink"/>
          </w:rPr>
          <w:t>10.3724/SP.J.1041.2017.00622</w:t>
        </w:r>
      </w:hyperlink>
    </w:p>
    <w:p w14:paraId="6473B5E4" w14:textId="77777777" w:rsidR="00704CDD" w:rsidRDefault="00704CDD" w:rsidP="00704CDD">
      <w:pPr>
        <w:pStyle w:val="BodyText"/>
      </w:pPr>
      <w:bookmarkStart w:id="809" w:name="ref-kim_inverse_2003"/>
      <w:bookmarkEnd w:id="808"/>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9">
        <w:r>
          <w:rPr>
            <w:rStyle w:val="Hyperlink"/>
          </w:rPr>
          <w:t>10.1097/00001756-200312190-00006</w:t>
        </w:r>
      </w:hyperlink>
    </w:p>
    <w:p w14:paraId="4615E7FC" w14:textId="77777777" w:rsidR="00704CDD" w:rsidRDefault="00704CDD" w:rsidP="00704CDD">
      <w:pPr>
        <w:pStyle w:val="BodyText"/>
      </w:pPr>
      <w:bookmarkStart w:id="810" w:name="ref-kim_contextual_2004"/>
      <w:bookmarkEnd w:id="809"/>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40">
        <w:r>
          <w:rPr>
            <w:rStyle w:val="Hyperlink"/>
          </w:rPr>
          <w:t>10.1162/0898929042947865</w:t>
        </w:r>
      </w:hyperlink>
    </w:p>
    <w:p w14:paraId="51718790" w14:textId="77777777" w:rsidR="00704CDD" w:rsidRDefault="00704CDD" w:rsidP="00704CDD">
      <w:pPr>
        <w:pStyle w:val="BodyText"/>
      </w:pPr>
      <w:bookmarkStart w:id="811" w:name="ref-knight_aging_2007"/>
      <w:bookmarkEnd w:id="810"/>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1">
        <w:r>
          <w:rPr>
            <w:rStyle w:val="Hyperlink"/>
          </w:rPr>
          <w:t>10.1037/1528-3542.7.4.705</w:t>
        </w:r>
      </w:hyperlink>
    </w:p>
    <w:p w14:paraId="0B6A7110" w14:textId="77777777" w:rsidR="00704CDD" w:rsidRDefault="00704CDD" w:rsidP="00704CDD">
      <w:pPr>
        <w:pStyle w:val="BodyText"/>
      </w:pPr>
      <w:bookmarkStart w:id="812" w:name="ref-krieglmeyer_being_2010"/>
      <w:bookmarkEnd w:id="811"/>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2">
        <w:r>
          <w:rPr>
            <w:rStyle w:val="Hyperlink"/>
          </w:rPr>
          <w:t>10.1177/0956797610365131</w:t>
        </w:r>
      </w:hyperlink>
    </w:p>
    <w:p w14:paraId="0D802CCF" w14:textId="77777777" w:rsidR="00704CDD" w:rsidRDefault="00704CDD" w:rsidP="00704CDD">
      <w:pPr>
        <w:pStyle w:val="BodyText"/>
      </w:pPr>
      <w:bookmarkStart w:id="813" w:name="ref-kron_feelings_2010"/>
      <w:bookmarkEnd w:id="812"/>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3">
        <w:r>
          <w:rPr>
            <w:rStyle w:val="Hyperlink"/>
          </w:rPr>
          <w:t>10.1037/a0020008</w:t>
        </w:r>
      </w:hyperlink>
    </w:p>
    <w:p w14:paraId="0943CB4F" w14:textId="77777777" w:rsidR="00704CDD" w:rsidRDefault="00704CDD" w:rsidP="00704CDD">
      <w:pPr>
        <w:pStyle w:val="BodyText"/>
      </w:pPr>
      <w:bookmarkStart w:id="814" w:name="ref-kujawa_altered_2016"/>
      <w:bookmarkEnd w:id="813"/>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w:t>
      </w:r>
      <w:r>
        <w:lastRenderedPageBreak/>
        <w:t xml:space="preserve">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4">
        <w:r>
          <w:rPr>
            <w:rStyle w:val="Hyperlink"/>
          </w:rPr>
          <w:t>10.1016/j.bpsc.2016.01.006</w:t>
        </w:r>
      </w:hyperlink>
    </w:p>
    <w:bookmarkEnd w:id="814"/>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815"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5">
        <w:r>
          <w:rPr>
            <w:rStyle w:val="Hyperlink"/>
          </w:rPr>
          <w:t>10.3758/BF03196756</w:t>
        </w:r>
      </w:hyperlink>
    </w:p>
    <w:bookmarkEnd w:id="815"/>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6">
        <w:r>
          <w:rPr>
            <w:rStyle w:val="Hyperlink"/>
          </w:rPr>
          <w:t>10.1037/0096-3445.133.3.339</w:t>
        </w:r>
      </w:hyperlink>
    </w:p>
    <w:p w14:paraId="642A7C5F" w14:textId="77777777" w:rsidR="00704CDD" w:rsidRDefault="00704CDD" w:rsidP="00704CDD">
      <w:pPr>
        <w:pStyle w:val="BodyText"/>
      </w:pPr>
      <w:bookmarkStart w:id="816"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7">
        <w:r>
          <w:rPr>
            <w:rStyle w:val="Hyperlink"/>
          </w:rPr>
          <w:t>10.1037/h0044635</w:t>
        </w:r>
      </w:hyperlink>
    </w:p>
    <w:bookmarkEnd w:id="816"/>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817"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8">
        <w:r>
          <w:rPr>
            <w:rStyle w:val="Hyperlink"/>
          </w:rPr>
          <w:t>10.1016/j.tics.2005.08.005</w:t>
        </w:r>
      </w:hyperlink>
    </w:p>
    <w:bookmarkEnd w:id="817"/>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9">
        <w:r>
          <w:rPr>
            <w:rStyle w:val="Hyperlink"/>
          </w:rPr>
          <w:t>10.1037/emo0000148</w:t>
        </w:r>
      </w:hyperlink>
    </w:p>
    <w:p w14:paraId="62CD742B" w14:textId="77777777" w:rsidR="00704CDD" w:rsidRDefault="00704CDD" w:rsidP="00704CDD">
      <w:pPr>
        <w:pStyle w:val="BodyText"/>
      </w:pPr>
      <w:bookmarkStart w:id="818"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50">
        <w:r>
          <w:rPr>
            <w:rStyle w:val="Hyperlink"/>
          </w:rPr>
          <w:t>10.1037/0022-3514.74.3.774</w:t>
        </w:r>
      </w:hyperlink>
    </w:p>
    <w:p w14:paraId="7EEE93B9" w14:textId="77777777" w:rsidR="00704CDD" w:rsidRDefault="00704CDD" w:rsidP="00704CDD">
      <w:pPr>
        <w:pStyle w:val="BodyText"/>
      </w:pPr>
      <w:bookmarkStart w:id="819" w:name="ref-murphy_twenty_2016"/>
      <w:bookmarkEnd w:id="818"/>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1">
        <w:r>
          <w:rPr>
            <w:rStyle w:val="Hyperlink"/>
          </w:rPr>
          <w:t>10.3758/s13423-015-0982-5</w:t>
        </w:r>
      </w:hyperlink>
    </w:p>
    <w:p w14:paraId="21A614F3" w14:textId="77777777" w:rsidR="00704CDD" w:rsidRDefault="00704CDD" w:rsidP="00704CDD">
      <w:pPr>
        <w:pStyle w:val="BodyText"/>
      </w:pPr>
      <w:bookmarkStart w:id="820" w:name="ref-nagamatsu_increased_2011"/>
      <w:bookmarkEnd w:id="819"/>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2">
        <w:r>
          <w:rPr>
            <w:rStyle w:val="Hyperlink"/>
          </w:rPr>
          <w:t>10.1037/a0022929</w:t>
        </w:r>
      </w:hyperlink>
    </w:p>
    <w:p w14:paraId="7B7E61C0" w14:textId="77777777" w:rsidR="00704CDD" w:rsidRDefault="00704CDD" w:rsidP="00704CDD">
      <w:pPr>
        <w:pStyle w:val="BodyText"/>
      </w:pPr>
      <w:bookmarkStart w:id="821" w:name="ref-nee_interference_2007"/>
      <w:bookmarkEnd w:id="820"/>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3">
        <w:r>
          <w:rPr>
            <w:rStyle w:val="Hyperlink"/>
          </w:rPr>
          <w:t>10.3758/CABN.7.1.1</w:t>
        </w:r>
      </w:hyperlink>
    </w:p>
    <w:p w14:paraId="3A78FAC9" w14:textId="77777777" w:rsidR="00704CDD" w:rsidRDefault="00704CDD" w:rsidP="00704CDD">
      <w:pPr>
        <w:pStyle w:val="BodyText"/>
      </w:pPr>
      <w:bookmarkStart w:id="822" w:name="ref-neta_valence_2011"/>
      <w:bookmarkEnd w:id="821"/>
      <w:r>
        <w:t xml:space="preserve">Neta, M., Davis, F. C., &amp; Whalen, P. J. (2011). Valence resolution of ambiguous facial expressions using an emotional oddball task. </w:t>
      </w:r>
      <w:r>
        <w:rPr>
          <w:i/>
        </w:rPr>
        <w:t>Emotion</w:t>
      </w:r>
      <w:r>
        <w:t xml:space="preserve">, </w:t>
      </w:r>
      <w:r>
        <w:rPr>
          <w:i/>
        </w:rPr>
        <w:t>11</w:t>
      </w:r>
      <w:r>
        <w:t>(6), 1425–1433. doi:</w:t>
      </w:r>
      <w:hyperlink r:id="rId54">
        <w:r>
          <w:rPr>
            <w:rStyle w:val="Hyperlink"/>
          </w:rPr>
          <w:t>10.1037/a0022993</w:t>
        </w:r>
      </w:hyperlink>
    </w:p>
    <w:bookmarkEnd w:id="822"/>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5">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6">
        <w:r>
          <w:rPr>
            <w:rStyle w:val="Hyperlink"/>
          </w:rPr>
          <w:t>10.1037/a0016819</w:t>
        </w:r>
      </w:hyperlink>
    </w:p>
    <w:p w14:paraId="5903980B" w14:textId="77777777" w:rsidR="00704CDD" w:rsidRDefault="00704CDD" w:rsidP="00704CDD">
      <w:pPr>
        <w:pStyle w:val="BodyText"/>
      </w:pPr>
      <w:bookmarkStart w:id="823"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7">
        <w:r>
          <w:rPr>
            <w:rStyle w:val="Hyperlink"/>
          </w:rPr>
          <w:t>10.1016/j.neuroimage.2014.05.053</w:t>
        </w:r>
      </w:hyperlink>
    </w:p>
    <w:p w14:paraId="79ECD115" w14:textId="77777777" w:rsidR="00704CDD" w:rsidRDefault="00704CDD" w:rsidP="00704CDD">
      <w:pPr>
        <w:pStyle w:val="BodyText"/>
      </w:pPr>
      <w:bookmarkStart w:id="824" w:name="ref-neta_dont_2016-1"/>
      <w:bookmarkEnd w:id="823"/>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8">
        <w:r>
          <w:rPr>
            <w:rStyle w:val="Hyperlink"/>
          </w:rPr>
          <w:t>10.1037/emo0000181</w:t>
        </w:r>
      </w:hyperlink>
    </w:p>
    <w:bookmarkEnd w:id="824"/>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9">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60">
        <w:r>
          <w:rPr>
            <w:rStyle w:val="Hyperlink"/>
          </w:rPr>
          <w:t>10.1093/scan/nsy049</w:t>
        </w:r>
      </w:hyperlink>
    </w:p>
    <w:p w14:paraId="0C4676FC" w14:textId="77777777" w:rsidR="00704CDD" w:rsidRDefault="00704CDD" w:rsidP="00704CDD">
      <w:pPr>
        <w:pStyle w:val="BodyText"/>
      </w:pPr>
      <w:bookmarkStart w:id="825"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1">
        <w:r>
          <w:rPr>
            <w:rStyle w:val="Hyperlink"/>
          </w:rPr>
          <w:t>10.1037/0022-3514.78.6.1092</w:t>
        </w:r>
      </w:hyperlink>
    </w:p>
    <w:p w14:paraId="064F6BA8" w14:textId="77777777" w:rsidR="00704CDD" w:rsidRDefault="00704CDD" w:rsidP="00704CDD">
      <w:pPr>
        <w:pStyle w:val="BodyText"/>
      </w:pPr>
      <w:bookmarkStart w:id="826" w:name="ref-said_statistical_2011"/>
      <w:bookmarkEnd w:id="825"/>
      <w:r>
        <w:t xml:space="preserve">Said, C. P., &amp; Todorov, A. (2011). A statistical model of facial attractiveness. </w:t>
      </w:r>
      <w:r>
        <w:rPr>
          <w:i/>
        </w:rPr>
        <w:t>Psychological Science</w:t>
      </w:r>
      <w:r>
        <w:t xml:space="preserve">, </w:t>
      </w:r>
      <w:r>
        <w:rPr>
          <w:i/>
        </w:rPr>
        <w:t>22</w:t>
      </w:r>
      <w:r>
        <w:t>(9), 1183–1190. doi:</w:t>
      </w:r>
      <w:hyperlink r:id="rId62">
        <w:r>
          <w:rPr>
            <w:rStyle w:val="Hyperlink"/>
          </w:rPr>
          <w:t>10.1177/0956797611419169</w:t>
        </w:r>
      </w:hyperlink>
    </w:p>
    <w:p w14:paraId="2FE1B1CC" w14:textId="77777777" w:rsidR="00704CDD" w:rsidRDefault="00704CDD" w:rsidP="00704CDD">
      <w:pPr>
        <w:pStyle w:val="BodyText"/>
      </w:pPr>
      <w:bookmarkStart w:id="827" w:name="ref-scalf_competition_2013"/>
      <w:bookmarkEnd w:id="826"/>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3">
        <w:r>
          <w:rPr>
            <w:rStyle w:val="Hyperlink"/>
          </w:rPr>
          <w:t>10.3389/fpsyg.2013.00243</w:t>
        </w:r>
      </w:hyperlink>
    </w:p>
    <w:p w14:paraId="006EA792" w14:textId="77777777" w:rsidR="00704CDD" w:rsidRDefault="00704CDD" w:rsidP="00704CDD">
      <w:pPr>
        <w:pStyle w:val="BodyText"/>
      </w:pPr>
      <w:bookmarkStart w:id="828" w:name="ref-sheppes_divergent_2008"/>
      <w:bookmarkEnd w:id="827"/>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4">
        <w:r>
          <w:rPr>
            <w:rStyle w:val="Hyperlink"/>
          </w:rPr>
          <w:t>10.1037/a0013711</w:t>
        </w:r>
      </w:hyperlink>
    </w:p>
    <w:p w14:paraId="301F31F4" w14:textId="77777777" w:rsidR="00704CDD" w:rsidRDefault="00704CDD" w:rsidP="00704CDD">
      <w:pPr>
        <w:pStyle w:val="BodyText"/>
      </w:pPr>
      <w:bookmarkStart w:id="829" w:name="ref-sterzer_neural_2002"/>
      <w:bookmarkEnd w:id="828"/>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5">
        <w:r>
          <w:rPr>
            <w:rStyle w:val="Hyperlink"/>
          </w:rPr>
          <w:t>10.1006/nimg.2001.1030</w:t>
        </w:r>
      </w:hyperlink>
    </w:p>
    <w:p w14:paraId="37CC3409" w14:textId="77777777" w:rsidR="00704CDD" w:rsidRDefault="00704CDD" w:rsidP="00704CDD">
      <w:pPr>
        <w:pStyle w:val="BodyText"/>
      </w:pPr>
      <w:bookmarkStart w:id="830" w:name="ref-storbeck_performance_2012"/>
      <w:bookmarkEnd w:id="829"/>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6">
        <w:r>
          <w:rPr>
            <w:rStyle w:val="Hyperlink"/>
          </w:rPr>
          <w:t>10.1037/a0026322</w:t>
        </w:r>
      </w:hyperlink>
    </w:p>
    <w:p w14:paraId="2FF50CCF" w14:textId="77777777" w:rsidR="00704CDD" w:rsidRDefault="00704CDD" w:rsidP="00704CDD">
      <w:pPr>
        <w:pStyle w:val="BodyText"/>
      </w:pPr>
      <w:bookmarkStart w:id="831" w:name="ref-thomas_impact_2017"/>
      <w:bookmarkEnd w:id="830"/>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7">
        <w:r>
          <w:rPr>
            <w:rStyle w:val="Hyperlink"/>
          </w:rPr>
          <w:t>10.1097/NCQ.0000000000000256</w:t>
        </w:r>
      </w:hyperlink>
    </w:p>
    <w:p w14:paraId="66F92096" w14:textId="77777777" w:rsidR="00704CDD" w:rsidRDefault="00704CDD" w:rsidP="00704CDD">
      <w:pPr>
        <w:pStyle w:val="BodyText"/>
      </w:pPr>
      <w:bookmarkStart w:id="832" w:name="ref-thompson-schill_role_1997"/>
      <w:bookmarkEnd w:id="831"/>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8">
        <w:r>
          <w:rPr>
            <w:rStyle w:val="Hyperlink"/>
          </w:rPr>
          <w:t>10.1073/pnas.94.26.14792</w:t>
        </w:r>
      </w:hyperlink>
    </w:p>
    <w:p w14:paraId="7E640DF4" w14:textId="77777777" w:rsidR="00704CDD" w:rsidRDefault="00704CDD" w:rsidP="00704CDD">
      <w:pPr>
        <w:pStyle w:val="BodyText"/>
      </w:pPr>
      <w:bookmarkStart w:id="833" w:name="ref-todorov_evaluating_2008"/>
      <w:bookmarkEnd w:id="832"/>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9">
        <w:r>
          <w:rPr>
            <w:rStyle w:val="Hyperlink"/>
          </w:rPr>
          <w:t>10.1093/scan/nsn009</w:t>
        </w:r>
      </w:hyperlink>
    </w:p>
    <w:p w14:paraId="5F784652" w14:textId="77777777" w:rsidR="00704CDD" w:rsidRDefault="00704CDD" w:rsidP="00704CDD">
      <w:pPr>
        <w:pStyle w:val="BodyText"/>
      </w:pPr>
      <w:bookmarkStart w:id="834" w:name="ref-tottenham_nimstim_2009-1"/>
      <w:bookmarkEnd w:id="833"/>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bookmarkEnd w:id="834"/>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1">
        <w:r>
          <w:rPr>
            <w:rStyle w:val="Hyperlink"/>
          </w:rPr>
          <w:t>10.1016/j.psychres.2008.05.006</w:t>
        </w:r>
      </w:hyperlink>
    </w:p>
    <w:p w14:paraId="2B058E9C" w14:textId="77777777" w:rsidR="00704CDD" w:rsidRDefault="00704CDD" w:rsidP="00704CDD">
      <w:pPr>
        <w:pStyle w:val="BodyText"/>
      </w:pPr>
      <w:bookmarkStart w:id="835"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2">
        <w:r>
          <w:rPr>
            <w:rStyle w:val="Hyperlink"/>
          </w:rPr>
          <w:t>10.1027/1618-3169/a000333</w:t>
        </w:r>
      </w:hyperlink>
    </w:p>
    <w:bookmarkEnd w:id="835"/>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3">
        <w:r>
          <w:rPr>
            <w:rStyle w:val="Hyperlink"/>
          </w:rPr>
          <w:t>10.1016/j.neuroimage.2009.01.016</w:t>
        </w:r>
      </w:hyperlink>
    </w:p>
    <w:bookmarkEnd w:id="607"/>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9" w:author="Nicholas Harp" w:date="2020-01-27T09:26:00Z" w:initials="NH">
    <w:p w14:paraId="4699C1C5" w14:textId="5359A724" w:rsidR="008A6408" w:rsidRDefault="008A6408">
      <w:pPr>
        <w:pStyle w:val="CommentText"/>
      </w:pPr>
      <w:r>
        <w:rPr>
          <w:rStyle w:val="CommentReference"/>
        </w:rPr>
        <w:annotationRef/>
      </w:r>
      <w:r>
        <w:t>Double check this</w:t>
      </w:r>
    </w:p>
  </w:comment>
  <w:comment w:id="510" w:author="Nicholas Harp" w:date="2020-01-15T13:47:00Z" w:initials="NH">
    <w:p w14:paraId="1FF49588" w14:textId="095C3B67" w:rsidR="008A6408" w:rsidRDefault="008A6408">
      <w:pPr>
        <w:pStyle w:val="CommentText"/>
      </w:pPr>
      <w:r>
        <w:rPr>
          <w:rStyle w:val="CommentReference"/>
        </w:rPr>
        <w:annotationRef/>
      </w:r>
      <w:r>
        <w:rPr>
          <w:rStyle w:val="CommentReference"/>
        </w:rPr>
        <w:t xml:space="preserve">I haven’t done this… but I really don’t think it makes sense to test random slopes here… </w:t>
      </w:r>
    </w:p>
  </w:comment>
  <w:comment w:id="511" w:author="Nicholas Harp" w:date="2020-01-16T12:14:00Z" w:initials="NH">
    <w:p w14:paraId="2D13ACF0" w14:textId="66DE3A84" w:rsidR="008A6408" w:rsidRDefault="008A640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99C1C5" w15:done="0"/>
  <w15:commentEx w15:paraId="1FF49588" w15:done="0"/>
  <w15:commentEx w15:paraId="2D13ACF0" w15:paraIdParent="1FF49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99C1C5" w16cid:durableId="21D92B63"/>
  <w16cid:commentId w16cid:paraId="1FF49588" w16cid:durableId="21C9968B"/>
  <w16cid:commentId w16cid:paraId="2D13ACF0" w16cid:durableId="21CAD2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977FE" w14:textId="77777777" w:rsidR="00CA2C8C" w:rsidRDefault="00CA2C8C">
      <w:pPr>
        <w:spacing w:after="0"/>
      </w:pPr>
      <w:r>
        <w:separator/>
      </w:r>
    </w:p>
  </w:endnote>
  <w:endnote w:type="continuationSeparator" w:id="0">
    <w:p w14:paraId="58299931" w14:textId="77777777" w:rsidR="00CA2C8C" w:rsidRDefault="00CA2C8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18966" w14:textId="77777777" w:rsidR="00CA2C8C" w:rsidRDefault="00CA2C8C">
      <w:r>
        <w:separator/>
      </w:r>
    </w:p>
  </w:footnote>
  <w:footnote w:type="continuationSeparator" w:id="0">
    <w:p w14:paraId="3BFBC43D" w14:textId="77777777" w:rsidR="00CA2C8C" w:rsidRDefault="00CA2C8C">
      <w:r>
        <w:continuationSeparator/>
      </w:r>
    </w:p>
  </w:footnote>
  <w:footnote w:id="1">
    <w:p w14:paraId="5654FA58" w14:textId="0F3D039D" w:rsidR="005E1C74" w:rsidRDefault="005E1C74" w:rsidP="005E1C74">
      <w:pPr>
        <w:pStyle w:val="FootnoteText"/>
        <w:rPr>
          <w:ins w:id="110" w:author="Nicholas Harp" w:date="2020-01-30T08:51:00Z"/>
        </w:rPr>
      </w:pPr>
      <w:ins w:id="111" w:author="Nicholas Harp" w:date="2020-01-30T08:51:00Z">
        <w:r>
          <w:rPr>
            <w:rStyle w:val="FootnoteReference"/>
          </w:rPr>
          <w:footnoteRef/>
        </w:r>
        <w:r>
          <w:t xml:space="preserve"> Some </w:t>
        </w:r>
      </w:ins>
      <w:ins w:id="112" w:author="Nicholas Harp" w:date="2020-01-30T08:57:00Z">
        <w:r w:rsidR="008E3B33">
          <w:t xml:space="preserve">participants only completed </w:t>
        </w:r>
      </w:ins>
      <w:ins w:id="113" w:author="Nicholas Harp" w:date="2020-01-30T08:51:00Z">
        <w:r>
          <w:t>142 trials due to a programming error.</w:t>
        </w:r>
      </w:ins>
    </w:p>
  </w:footnote>
  <w:footnote w:id="2">
    <w:p w14:paraId="59D3E401" w14:textId="77777777" w:rsidR="008A6408" w:rsidDel="005E1C74" w:rsidRDefault="008A6408">
      <w:pPr>
        <w:pStyle w:val="FootnoteText"/>
        <w:rPr>
          <w:del w:id="149" w:author="Nicholas Harp" w:date="2020-01-30T08:55:00Z"/>
        </w:rPr>
      </w:pPr>
      <w:del w:id="150" w:author="Nicholas Harp" w:date="2020-01-30T08:55:00Z">
        <w:r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5"/>
  </w:num>
  <w:num w:numId="15">
    <w:abstractNumId w:val="12"/>
  </w:num>
  <w:num w:numId="16">
    <w:abstractNumId w:val="1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343"/>
    <w:rsid w:val="0002268A"/>
    <w:rsid w:val="00023423"/>
    <w:rsid w:val="00034C53"/>
    <w:rsid w:val="00040A7D"/>
    <w:rsid w:val="00042A20"/>
    <w:rsid w:val="00043BDD"/>
    <w:rsid w:val="00051035"/>
    <w:rsid w:val="00052087"/>
    <w:rsid w:val="000563C5"/>
    <w:rsid w:val="000613DA"/>
    <w:rsid w:val="00082E8E"/>
    <w:rsid w:val="00083DD4"/>
    <w:rsid w:val="00083EDB"/>
    <w:rsid w:val="0009046B"/>
    <w:rsid w:val="000A0E84"/>
    <w:rsid w:val="000A1223"/>
    <w:rsid w:val="000A3CB1"/>
    <w:rsid w:val="000B34B6"/>
    <w:rsid w:val="000B5F17"/>
    <w:rsid w:val="000C2DC1"/>
    <w:rsid w:val="000C424B"/>
    <w:rsid w:val="000D11C1"/>
    <w:rsid w:val="000D126D"/>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5A2F"/>
    <w:rsid w:val="001273AC"/>
    <w:rsid w:val="00127D61"/>
    <w:rsid w:val="001376C8"/>
    <w:rsid w:val="0014056B"/>
    <w:rsid w:val="001430E6"/>
    <w:rsid w:val="001472AC"/>
    <w:rsid w:val="0015548C"/>
    <w:rsid w:val="0015563F"/>
    <w:rsid w:val="00155F99"/>
    <w:rsid w:val="00193F24"/>
    <w:rsid w:val="00195DF1"/>
    <w:rsid w:val="00195F0F"/>
    <w:rsid w:val="00196E80"/>
    <w:rsid w:val="001A3D7B"/>
    <w:rsid w:val="001A4F88"/>
    <w:rsid w:val="001A6B64"/>
    <w:rsid w:val="001B3916"/>
    <w:rsid w:val="001B55B7"/>
    <w:rsid w:val="001B57C9"/>
    <w:rsid w:val="001C09FE"/>
    <w:rsid w:val="001C3B4D"/>
    <w:rsid w:val="001D3B70"/>
    <w:rsid w:val="001E7BC6"/>
    <w:rsid w:val="001F0827"/>
    <w:rsid w:val="00203FC9"/>
    <w:rsid w:val="00210509"/>
    <w:rsid w:val="0021341A"/>
    <w:rsid w:val="00214F14"/>
    <w:rsid w:val="00215A03"/>
    <w:rsid w:val="002169AF"/>
    <w:rsid w:val="00222302"/>
    <w:rsid w:val="00223C9C"/>
    <w:rsid w:val="00227673"/>
    <w:rsid w:val="00236E5E"/>
    <w:rsid w:val="00242DF1"/>
    <w:rsid w:val="00244A02"/>
    <w:rsid w:val="00245AD9"/>
    <w:rsid w:val="002461C5"/>
    <w:rsid w:val="00253B39"/>
    <w:rsid w:val="002648E3"/>
    <w:rsid w:val="00272132"/>
    <w:rsid w:val="00277A19"/>
    <w:rsid w:val="00284FBD"/>
    <w:rsid w:val="00285CB2"/>
    <w:rsid w:val="00290069"/>
    <w:rsid w:val="002A175A"/>
    <w:rsid w:val="002A2300"/>
    <w:rsid w:val="002A40ED"/>
    <w:rsid w:val="002A5159"/>
    <w:rsid w:val="002D0958"/>
    <w:rsid w:val="002D1E2F"/>
    <w:rsid w:val="002D3ECB"/>
    <w:rsid w:val="002D6F0B"/>
    <w:rsid w:val="002E1F6A"/>
    <w:rsid w:val="002E2DEE"/>
    <w:rsid w:val="002E471A"/>
    <w:rsid w:val="002E5FD2"/>
    <w:rsid w:val="003069BB"/>
    <w:rsid w:val="00306A02"/>
    <w:rsid w:val="003119BB"/>
    <w:rsid w:val="00313B09"/>
    <w:rsid w:val="003160F8"/>
    <w:rsid w:val="00324684"/>
    <w:rsid w:val="00330476"/>
    <w:rsid w:val="00334150"/>
    <w:rsid w:val="003342C3"/>
    <w:rsid w:val="0033729B"/>
    <w:rsid w:val="003457CB"/>
    <w:rsid w:val="003477BB"/>
    <w:rsid w:val="0035183E"/>
    <w:rsid w:val="00352D2B"/>
    <w:rsid w:val="00352DC8"/>
    <w:rsid w:val="0035400A"/>
    <w:rsid w:val="00360408"/>
    <w:rsid w:val="0037699D"/>
    <w:rsid w:val="003774D8"/>
    <w:rsid w:val="003776C9"/>
    <w:rsid w:val="00380FF5"/>
    <w:rsid w:val="00382CF3"/>
    <w:rsid w:val="00390FA0"/>
    <w:rsid w:val="003976D7"/>
    <w:rsid w:val="003A6943"/>
    <w:rsid w:val="003C5C8C"/>
    <w:rsid w:val="003C77D1"/>
    <w:rsid w:val="003E2C2A"/>
    <w:rsid w:val="003E3E9D"/>
    <w:rsid w:val="003E7A83"/>
    <w:rsid w:val="003F0B6E"/>
    <w:rsid w:val="003F7902"/>
    <w:rsid w:val="00411C18"/>
    <w:rsid w:val="00415B25"/>
    <w:rsid w:val="00415B61"/>
    <w:rsid w:val="0041651A"/>
    <w:rsid w:val="00420F34"/>
    <w:rsid w:val="00423EB3"/>
    <w:rsid w:val="00424CDA"/>
    <w:rsid w:val="00426CAB"/>
    <w:rsid w:val="004326A2"/>
    <w:rsid w:val="004379CF"/>
    <w:rsid w:val="00440BE5"/>
    <w:rsid w:val="004417F3"/>
    <w:rsid w:val="0045379E"/>
    <w:rsid w:val="004565D0"/>
    <w:rsid w:val="00461B2D"/>
    <w:rsid w:val="00461D6D"/>
    <w:rsid w:val="004701F0"/>
    <w:rsid w:val="00475D54"/>
    <w:rsid w:val="00480CB2"/>
    <w:rsid w:val="00492D0C"/>
    <w:rsid w:val="00492EE5"/>
    <w:rsid w:val="004963AE"/>
    <w:rsid w:val="004C40A6"/>
    <w:rsid w:val="004C565B"/>
    <w:rsid w:val="004C7F41"/>
    <w:rsid w:val="004D1CD5"/>
    <w:rsid w:val="004D2FFE"/>
    <w:rsid w:val="004D6273"/>
    <w:rsid w:val="004E0983"/>
    <w:rsid w:val="004E29B3"/>
    <w:rsid w:val="004E39F9"/>
    <w:rsid w:val="004E54DF"/>
    <w:rsid w:val="004E7CE2"/>
    <w:rsid w:val="004F4854"/>
    <w:rsid w:val="00504025"/>
    <w:rsid w:val="00504E6A"/>
    <w:rsid w:val="00510A6E"/>
    <w:rsid w:val="00516D3D"/>
    <w:rsid w:val="00522573"/>
    <w:rsid w:val="005263A5"/>
    <w:rsid w:val="00534819"/>
    <w:rsid w:val="00536268"/>
    <w:rsid w:val="0055099A"/>
    <w:rsid w:val="005517FC"/>
    <w:rsid w:val="0055507E"/>
    <w:rsid w:val="00564AC9"/>
    <w:rsid w:val="00575DAF"/>
    <w:rsid w:val="00584485"/>
    <w:rsid w:val="00590D07"/>
    <w:rsid w:val="005960C0"/>
    <w:rsid w:val="00597688"/>
    <w:rsid w:val="00597B58"/>
    <w:rsid w:val="005A1954"/>
    <w:rsid w:val="005B1A05"/>
    <w:rsid w:val="005B7BEC"/>
    <w:rsid w:val="005D40D8"/>
    <w:rsid w:val="005D683A"/>
    <w:rsid w:val="005E0250"/>
    <w:rsid w:val="005E1C74"/>
    <w:rsid w:val="005F170A"/>
    <w:rsid w:val="005F258F"/>
    <w:rsid w:val="00616457"/>
    <w:rsid w:val="0063711E"/>
    <w:rsid w:val="00640C23"/>
    <w:rsid w:val="00647C1C"/>
    <w:rsid w:val="00660BFF"/>
    <w:rsid w:val="00690B13"/>
    <w:rsid w:val="0069328B"/>
    <w:rsid w:val="006936B9"/>
    <w:rsid w:val="006A427C"/>
    <w:rsid w:val="006A508D"/>
    <w:rsid w:val="006B67AE"/>
    <w:rsid w:val="006D7820"/>
    <w:rsid w:val="006E4AE6"/>
    <w:rsid w:val="006E5902"/>
    <w:rsid w:val="006E7AAF"/>
    <w:rsid w:val="006F4036"/>
    <w:rsid w:val="00704CDD"/>
    <w:rsid w:val="00707A9F"/>
    <w:rsid w:val="00711652"/>
    <w:rsid w:val="007121A3"/>
    <w:rsid w:val="007173DD"/>
    <w:rsid w:val="00717A6E"/>
    <w:rsid w:val="00741A67"/>
    <w:rsid w:val="00741ADB"/>
    <w:rsid w:val="00741BF7"/>
    <w:rsid w:val="00747239"/>
    <w:rsid w:val="007477B7"/>
    <w:rsid w:val="00753603"/>
    <w:rsid w:val="00755497"/>
    <w:rsid w:val="007574F2"/>
    <w:rsid w:val="0076236C"/>
    <w:rsid w:val="007673AC"/>
    <w:rsid w:val="0077041B"/>
    <w:rsid w:val="00783064"/>
    <w:rsid w:val="00783100"/>
    <w:rsid w:val="00784D58"/>
    <w:rsid w:val="00786569"/>
    <w:rsid w:val="007E1D2B"/>
    <w:rsid w:val="007E25FA"/>
    <w:rsid w:val="007E2987"/>
    <w:rsid w:val="007E7428"/>
    <w:rsid w:val="007F3164"/>
    <w:rsid w:val="007F5E4E"/>
    <w:rsid w:val="0080014E"/>
    <w:rsid w:val="00801D0F"/>
    <w:rsid w:val="00803290"/>
    <w:rsid w:val="00803CAF"/>
    <w:rsid w:val="0080431D"/>
    <w:rsid w:val="00806FAA"/>
    <w:rsid w:val="0081299C"/>
    <w:rsid w:val="00827CFD"/>
    <w:rsid w:val="00830FF6"/>
    <w:rsid w:val="0084733E"/>
    <w:rsid w:val="00873D74"/>
    <w:rsid w:val="00876084"/>
    <w:rsid w:val="00883A9D"/>
    <w:rsid w:val="0088513E"/>
    <w:rsid w:val="00890073"/>
    <w:rsid w:val="008904DD"/>
    <w:rsid w:val="00895930"/>
    <w:rsid w:val="008A5609"/>
    <w:rsid w:val="008A6408"/>
    <w:rsid w:val="008B17A9"/>
    <w:rsid w:val="008D44FD"/>
    <w:rsid w:val="008D6863"/>
    <w:rsid w:val="008E3B33"/>
    <w:rsid w:val="008E3E2B"/>
    <w:rsid w:val="008F2E77"/>
    <w:rsid w:val="008F33CF"/>
    <w:rsid w:val="00905E57"/>
    <w:rsid w:val="00915B97"/>
    <w:rsid w:val="0091768D"/>
    <w:rsid w:val="00944B59"/>
    <w:rsid w:val="00946433"/>
    <w:rsid w:val="00946C79"/>
    <w:rsid w:val="00946C93"/>
    <w:rsid w:val="009506D6"/>
    <w:rsid w:val="0095438C"/>
    <w:rsid w:val="009617E9"/>
    <w:rsid w:val="00961CB1"/>
    <w:rsid w:val="00967F7E"/>
    <w:rsid w:val="00972E01"/>
    <w:rsid w:val="009734C4"/>
    <w:rsid w:val="0097493D"/>
    <w:rsid w:val="009A6AAC"/>
    <w:rsid w:val="009A6C6F"/>
    <w:rsid w:val="009B71EF"/>
    <w:rsid w:val="009C1295"/>
    <w:rsid w:val="009C4783"/>
    <w:rsid w:val="009D4D45"/>
    <w:rsid w:val="009D7947"/>
    <w:rsid w:val="009E773C"/>
    <w:rsid w:val="009F2306"/>
    <w:rsid w:val="00A06813"/>
    <w:rsid w:val="00A369CC"/>
    <w:rsid w:val="00A46C0B"/>
    <w:rsid w:val="00A47DE8"/>
    <w:rsid w:val="00A57A3B"/>
    <w:rsid w:val="00A61A14"/>
    <w:rsid w:val="00A6447A"/>
    <w:rsid w:val="00A668D6"/>
    <w:rsid w:val="00A85AA4"/>
    <w:rsid w:val="00A86C7E"/>
    <w:rsid w:val="00A90D76"/>
    <w:rsid w:val="00A936BB"/>
    <w:rsid w:val="00AA7952"/>
    <w:rsid w:val="00AB1837"/>
    <w:rsid w:val="00AC1068"/>
    <w:rsid w:val="00AC210E"/>
    <w:rsid w:val="00AC366F"/>
    <w:rsid w:val="00AD4596"/>
    <w:rsid w:val="00AE153F"/>
    <w:rsid w:val="00AE4ABA"/>
    <w:rsid w:val="00AE4D59"/>
    <w:rsid w:val="00AE5840"/>
    <w:rsid w:val="00B139E5"/>
    <w:rsid w:val="00B2555B"/>
    <w:rsid w:val="00B25EE8"/>
    <w:rsid w:val="00B32339"/>
    <w:rsid w:val="00B3642F"/>
    <w:rsid w:val="00B42EAD"/>
    <w:rsid w:val="00B4384D"/>
    <w:rsid w:val="00B43D12"/>
    <w:rsid w:val="00B501EF"/>
    <w:rsid w:val="00B50383"/>
    <w:rsid w:val="00B63492"/>
    <w:rsid w:val="00B65AD5"/>
    <w:rsid w:val="00B73252"/>
    <w:rsid w:val="00B73BF9"/>
    <w:rsid w:val="00B86B75"/>
    <w:rsid w:val="00B91786"/>
    <w:rsid w:val="00B952BD"/>
    <w:rsid w:val="00BA4D51"/>
    <w:rsid w:val="00BA6E38"/>
    <w:rsid w:val="00BA7EFC"/>
    <w:rsid w:val="00BB07C2"/>
    <w:rsid w:val="00BC13A6"/>
    <w:rsid w:val="00BC48D5"/>
    <w:rsid w:val="00BD3DC6"/>
    <w:rsid w:val="00BF3425"/>
    <w:rsid w:val="00C059E6"/>
    <w:rsid w:val="00C1369D"/>
    <w:rsid w:val="00C15927"/>
    <w:rsid w:val="00C27DCC"/>
    <w:rsid w:val="00C32B8F"/>
    <w:rsid w:val="00C36279"/>
    <w:rsid w:val="00C52E47"/>
    <w:rsid w:val="00C5517C"/>
    <w:rsid w:val="00C55538"/>
    <w:rsid w:val="00C619F8"/>
    <w:rsid w:val="00C67810"/>
    <w:rsid w:val="00C75F60"/>
    <w:rsid w:val="00C76151"/>
    <w:rsid w:val="00C910FB"/>
    <w:rsid w:val="00C91892"/>
    <w:rsid w:val="00C94860"/>
    <w:rsid w:val="00C95E64"/>
    <w:rsid w:val="00C96C8F"/>
    <w:rsid w:val="00CA2C8C"/>
    <w:rsid w:val="00CA3076"/>
    <w:rsid w:val="00CA5C8A"/>
    <w:rsid w:val="00CB43C6"/>
    <w:rsid w:val="00CB52D2"/>
    <w:rsid w:val="00CB5639"/>
    <w:rsid w:val="00CC2579"/>
    <w:rsid w:val="00CD08CA"/>
    <w:rsid w:val="00CE3723"/>
    <w:rsid w:val="00CF0C4C"/>
    <w:rsid w:val="00CF65EB"/>
    <w:rsid w:val="00D20F92"/>
    <w:rsid w:val="00D22831"/>
    <w:rsid w:val="00D30C7B"/>
    <w:rsid w:val="00D74781"/>
    <w:rsid w:val="00D872A2"/>
    <w:rsid w:val="00D902D7"/>
    <w:rsid w:val="00D92DB6"/>
    <w:rsid w:val="00D931CB"/>
    <w:rsid w:val="00DA3F0E"/>
    <w:rsid w:val="00DA4A56"/>
    <w:rsid w:val="00DA73D4"/>
    <w:rsid w:val="00DB1E10"/>
    <w:rsid w:val="00DD40F9"/>
    <w:rsid w:val="00DE0FF0"/>
    <w:rsid w:val="00DE1DEE"/>
    <w:rsid w:val="00DE449F"/>
    <w:rsid w:val="00DE4ECC"/>
    <w:rsid w:val="00E00A66"/>
    <w:rsid w:val="00E00E4F"/>
    <w:rsid w:val="00E01218"/>
    <w:rsid w:val="00E17E1A"/>
    <w:rsid w:val="00E2490D"/>
    <w:rsid w:val="00E315A3"/>
    <w:rsid w:val="00E34F3C"/>
    <w:rsid w:val="00E528FF"/>
    <w:rsid w:val="00E550C4"/>
    <w:rsid w:val="00E73562"/>
    <w:rsid w:val="00E75F14"/>
    <w:rsid w:val="00E7696F"/>
    <w:rsid w:val="00E774B0"/>
    <w:rsid w:val="00E8306C"/>
    <w:rsid w:val="00E852F9"/>
    <w:rsid w:val="00E87D7F"/>
    <w:rsid w:val="00E93DEE"/>
    <w:rsid w:val="00E93ECA"/>
    <w:rsid w:val="00EA707D"/>
    <w:rsid w:val="00EA7C05"/>
    <w:rsid w:val="00EB0885"/>
    <w:rsid w:val="00EB49DC"/>
    <w:rsid w:val="00EC5C2E"/>
    <w:rsid w:val="00EE5B07"/>
    <w:rsid w:val="00EF5531"/>
    <w:rsid w:val="00F03ED5"/>
    <w:rsid w:val="00F10482"/>
    <w:rsid w:val="00F17A97"/>
    <w:rsid w:val="00F24015"/>
    <w:rsid w:val="00F24835"/>
    <w:rsid w:val="00F32FBF"/>
    <w:rsid w:val="00F40519"/>
    <w:rsid w:val="00F41AAA"/>
    <w:rsid w:val="00F56DC5"/>
    <w:rsid w:val="00F71DBD"/>
    <w:rsid w:val="00F768F4"/>
    <w:rsid w:val="00F80A18"/>
    <w:rsid w:val="00F83107"/>
    <w:rsid w:val="00F852B2"/>
    <w:rsid w:val="00F87B70"/>
    <w:rsid w:val="00F9524C"/>
    <w:rsid w:val="00FA3C3B"/>
    <w:rsid w:val="00FA5AA4"/>
    <w:rsid w:val="00FA696C"/>
    <w:rsid w:val="00FC446F"/>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207/s1532690xci0804_2" TargetMode="External"/><Relationship Id="rId21" Type="http://schemas.openxmlformats.org/officeDocument/2006/relationships/hyperlink" Target="https://doi.org/10.1038/s41598-017-14846-3" TargetMode="External"/><Relationship Id="rId42" Type="http://schemas.openxmlformats.org/officeDocument/2006/relationships/hyperlink" Target="https://doi.org/10.1177/0956797610365131" TargetMode="External"/><Relationship Id="rId47" Type="http://schemas.openxmlformats.org/officeDocument/2006/relationships/hyperlink" Target="https://doi.org/10.1037/h0044635" TargetMode="External"/><Relationship Id="rId63" Type="http://schemas.openxmlformats.org/officeDocument/2006/relationships/hyperlink" Target="https://doi.org/10.3389/fpsyg.2013.00243" TargetMode="External"/><Relationship Id="rId68" Type="http://schemas.openxmlformats.org/officeDocument/2006/relationships/hyperlink" Target="https://doi.org/10.1073/pnas.94.26.14792"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1037/h0030377" TargetMode="External"/><Relationship Id="rId11" Type="http://schemas.microsoft.com/office/2016/09/relationships/commentsIds" Target="commentsIds.xml"/><Relationship Id="rId24" Type="http://schemas.openxmlformats.org/officeDocument/2006/relationships/hyperlink" Target="https://doi.org/10.3758/s13428-016-0839-5" TargetMode="External"/><Relationship Id="rId32" Type="http://schemas.openxmlformats.org/officeDocument/2006/relationships/hyperlink" Target="https://doi.org/10.3758/BRM.42.1.226" TargetMode="External"/><Relationship Id="rId37" Type="http://schemas.openxmlformats.org/officeDocument/2006/relationships/hyperlink" Target="https://doi.org/10.1037/0033-2909.115.2.288" TargetMode="External"/><Relationship Id="rId40" Type="http://schemas.openxmlformats.org/officeDocument/2006/relationships/hyperlink" Target="https://doi.org/10.1162/0898929042947865" TargetMode="External"/><Relationship Id="rId45" Type="http://schemas.openxmlformats.org/officeDocument/2006/relationships/hyperlink" Target="https://doi.org/10.3758/BF03196756" TargetMode="External"/><Relationship Id="rId53" Type="http://schemas.openxmlformats.org/officeDocument/2006/relationships/hyperlink" Target="https://doi.org/10.3758/CABN.7.1.1" TargetMode="External"/><Relationship Id="rId58" Type="http://schemas.openxmlformats.org/officeDocument/2006/relationships/hyperlink" Target="https://doi.org/10.1037/emo0000181" TargetMode="External"/><Relationship Id="rId66" Type="http://schemas.openxmlformats.org/officeDocument/2006/relationships/hyperlink" Target="https://doi.org/10.1037/a0026322"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37/0022-3514.78.6.1092" TargetMode="External"/><Relationship Id="rId19" Type="http://schemas.openxmlformats.org/officeDocument/2006/relationships/hyperlink" Target="https://doi.org/10.1207/s15327965pli0701_1" TargetMode="External"/><Relationship Id="rId14" Type="http://schemas.openxmlformats.org/officeDocument/2006/relationships/image" Target="media/image4.tiff"/><Relationship Id="rId22" Type="http://schemas.openxmlformats.org/officeDocument/2006/relationships/hyperlink" Target="https://doi.org/10.1371/journal.pone.0197278" TargetMode="External"/><Relationship Id="rId27" Type="http://schemas.openxmlformats.org/officeDocument/2006/relationships/hyperlink" Target="https://doi.org/10.1016/s0166-2236(00)01633-7" TargetMode="External"/><Relationship Id="rId30" Type="http://schemas.openxmlformats.org/officeDocument/2006/relationships/hyperlink" Target="https://doi.org/10.1016/j.neuron.2006.07.029" TargetMode="External"/><Relationship Id="rId35" Type="http://schemas.openxmlformats.org/officeDocument/2006/relationships/hyperlink" Target="https://doi.org/10.1080/02699931.2016.1273200" TargetMode="External"/><Relationship Id="rId43" Type="http://schemas.openxmlformats.org/officeDocument/2006/relationships/hyperlink" Target="https://doi.org/10.1037/a0020008" TargetMode="External"/><Relationship Id="rId48" Type="http://schemas.openxmlformats.org/officeDocument/2006/relationships/hyperlink" Target="https://doi.org/10.1016/j.tics.2005.08.005" TargetMode="External"/><Relationship Id="rId56" Type="http://schemas.openxmlformats.org/officeDocument/2006/relationships/hyperlink" Target="https://doi.org/10.1037/a0016819" TargetMode="External"/><Relationship Id="rId64" Type="http://schemas.openxmlformats.org/officeDocument/2006/relationships/hyperlink" Target="https://doi.org/10.1037/a0013711" TargetMode="External"/><Relationship Id="rId69" Type="http://schemas.openxmlformats.org/officeDocument/2006/relationships/hyperlink" Target="https://doi.org/10.1093/scan/nsn009" TargetMode="External"/><Relationship Id="rId8" Type="http://schemas.openxmlformats.org/officeDocument/2006/relationships/image" Target="media/image1.png"/><Relationship Id="rId51" Type="http://schemas.openxmlformats.org/officeDocument/2006/relationships/hyperlink" Target="https://doi.org/10.3758/s13423-015-0982-5" TargetMode="External"/><Relationship Id="rId72" Type="http://schemas.openxmlformats.org/officeDocument/2006/relationships/hyperlink" Target="https://doi.org/10.1027/1618-3169/a0003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37/emo0000312" TargetMode="External"/><Relationship Id="rId25" Type="http://schemas.openxmlformats.org/officeDocument/2006/relationships/hyperlink" Target="https://doi.org/10.1037//0022-3514.70.2.205" TargetMode="External"/><Relationship Id="rId33" Type="http://schemas.openxmlformats.org/officeDocument/2006/relationships/hyperlink" Target="https://doi.org/10.3389/fpsyg.2011.00059" TargetMode="External"/><Relationship Id="rId38" Type="http://schemas.openxmlformats.org/officeDocument/2006/relationships/hyperlink" Target="https://doi.org/10.3724/SP.J.1041.2017.00622" TargetMode="External"/><Relationship Id="rId46" Type="http://schemas.openxmlformats.org/officeDocument/2006/relationships/hyperlink" Target="https://doi.org/10.1037/0096-3445.133.3.339" TargetMode="External"/><Relationship Id="rId59" Type="http://schemas.openxmlformats.org/officeDocument/2006/relationships/hyperlink" Target="https://doi.org/10.1177/0956797610373934" TargetMode="External"/><Relationship Id="rId67" Type="http://schemas.openxmlformats.org/officeDocument/2006/relationships/hyperlink" Target="https://doi.org/10.1097/NCQ.0000000000000256" TargetMode="External"/><Relationship Id="rId20" Type="http://schemas.openxmlformats.org/officeDocument/2006/relationships/hyperlink" Target="https://doi.org/10.1016/j.neuroimage.2006.11.048" TargetMode="External"/><Relationship Id="rId41" Type="http://schemas.openxmlformats.org/officeDocument/2006/relationships/hyperlink" Target="https://doi.org/10.1037/1528-3542.7.4.705" TargetMode="External"/><Relationship Id="rId54" Type="http://schemas.openxmlformats.org/officeDocument/2006/relationships/hyperlink" Target="https://doi.org/10.1037/a0022993" TargetMode="External"/><Relationship Id="rId62" Type="http://schemas.openxmlformats.org/officeDocument/2006/relationships/hyperlink" Target="https://doi.org/10.1177/0956797611419169" TargetMode="External"/><Relationship Id="rId70" Type="http://schemas.openxmlformats.org/officeDocument/2006/relationships/hyperlink" Target="https://doi.org/10.1016/j.psychres.2008.05.006"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actpsy.2010.05.003" TargetMode="External"/><Relationship Id="rId28" Type="http://schemas.openxmlformats.org/officeDocument/2006/relationships/hyperlink" Target="https://doi.org/10.1093/cercor/bhm179" TargetMode="External"/><Relationship Id="rId36" Type="http://schemas.openxmlformats.org/officeDocument/2006/relationships/hyperlink" Target="https://doi.org/10.1177/1368430214538325" TargetMode="External"/><Relationship Id="rId49" Type="http://schemas.openxmlformats.org/officeDocument/2006/relationships/hyperlink" Target="https://doi.org/10.1037/emo0000148" TargetMode="External"/><Relationship Id="rId57" Type="http://schemas.openxmlformats.org/officeDocument/2006/relationships/hyperlink" Target="https://doi.org/10.1016/j.neuroimage.2014.05.053" TargetMode="External"/><Relationship Id="rId10" Type="http://schemas.microsoft.com/office/2011/relationships/commentsExtended" Target="commentsExtended.xml"/><Relationship Id="rId31" Type="http://schemas.openxmlformats.org/officeDocument/2006/relationships/hyperlink" Target="https://doi.org/10.1371/journal.pone.0080154" TargetMode="External"/><Relationship Id="rId44" Type="http://schemas.openxmlformats.org/officeDocument/2006/relationships/hyperlink" Target="https://doi.org/10.1016/j.bpsc.2016.01.006" TargetMode="External"/><Relationship Id="rId52" Type="http://schemas.openxmlformats.org/officeDocument/2006/relationships/hyperlink" Target="https://doi.org/10.1037/a0022929" TargetMode="External"/><Relationship Id="rId60" Type="http://schemas.openxmlformats.org/officeDocument/2006/relationships/hyperlink" Target="https://doi.org/10.1093/scan/nsy049" TargetMode="External"/><Relationship Id="rId65" Type="http://schemas.openxmlformats.org/officeDocument/2006/relationships/hyperlink" Target="https://doi.org/10.1006/nimg.2001.1030" TargetMode="External"/><Relationship Id="rId73" Type="http://schemas.openxmlformats.org/officeDocument/2006/relationships/hyperlink" Target="https://doi.org/10.1016/j.neuroimage.2009.01.016"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hyperlink" Target="https://doi.org/10.1177/1529100619832930" TargetMode="External"/><Relationship Id="rId39" Type="http://schemas.openxmlformats.org/officeDocument/2006/relationships/hyperlink" Target="https://doi.org/10.1097/00001756-200312190-00006" TargetMode="External"/><Relationship Id="rId34" Type="http://schemas.openxmlformats.org/officeDocument/2006/relationships/hyperlink" Target="https://doi.org/10.1098/rstb.2009.0142" TargetMode="External"/><Relationship Id="rId50" Type="http://schemas.openxmlformats.org/officeDocument/2006/relationships/hyperlink" Target="https://doi.org/10.1037/0022-3514.74.3.774" TargetMode="External"/><Relationship Id="rId55" Type="http://schemas.openxmlformats.org/officeDocument/2006/relationships/hyperlink" Target="https://doi.org/10.1162/jocn_a_00363" TargetMode="External"/><Relationship Id="rId76" Type="http://schemas.openxmlformats.org/officeDocument/2006/relationships/theme" Target="theme/theme1.xml"/><Relationship Id="rId7" Type="http://schemas.openxmlformats.org/officeDocument/2006/relationships/hyperlink" Target="mailto:nharp@huskers.unl.edu" TargetMode="External"/><Relationship Id="rId71" Type="http://schemas.openxmlformats.org/officeDocument/2006/relationships/hyperlink" Target="https://doi.org/10.1016/j.psychres.2008.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607</TotalTime>
  <Pages>32</Pages>
  <Words>8737</Words>
  <Characters>49803</Characters>
  <Application>Microsoft Office Word</Application>
  <DocSecurity>0</DocSecurity>
  <Lines>415</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139</cp:revision>
  <dcterms:created xsi:type="dcterms:W3CDTF">2020-01-27T15:37:00Z</dcterms:created>
  <dcterms:modified xsi:type="dcterms:W3CDTF">2020-02-03T16:19:00Z</dcterms:modified>
</cp:coreProperties>
</file>