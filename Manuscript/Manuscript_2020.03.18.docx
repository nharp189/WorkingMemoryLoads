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2108D7" w14:textId="3964F050" w:rsidR="00E75F14" w:rsidRDefault="00C95E64">
      <w:pPr>
        <w:pStyle w:val="Title"/>
      </w:pPr>
      <w:r>
        <w:t xml:space="preserve">Domain-specific working memory loads selectively increase </w:t>
      </w:r>
      <w:r w:rsidR="0059292E">
        <w:t>negativity bias</w:t>
      </w:r>
    </w:p>
    <w:tbl>
      <w:tblPr>
        <w:tblStyle w:val="Table"/>
        <w:tblW w:w="5000" w:type="pct"/>
        <w:tblLook w:val="07C0" w:firstRow="0" w:lastRow="1" w:firstColumn="1" w:lastColumn="1" w:noHBand="1" w:noVBand="1"/>
      </w:tblPr>
      <w:tblGrid>
        <w:gridCol w:w="9404"/>
      </w:tblGrid>
      <w:tr w:rsidR="00E75F14" w14:paraId="380FDD86" w14:textId="77777777">
        <w:tc>
          <w:tcPr>
            <w:tcW w:w="0" w:type="auto"/>
          </w:tcPr>
          <w:p w14:paraId="115D0184" w14:textId="77777777" w:rsidR="00E75F14" w:rsidRDefault="00C95E64">
            <w:pPr>
              <w:pStyle w:val="Compact"/>
              <w:jc w:val="center"/>
            </w:pPr>
            <w:r>
              <w:t>Nicholas R. Harp</w:t>
            </w:r>
            <w:r>
              <w:rPr>
                <w:vertAlign w:val="superscript"/>
              </w:rPr>
              <w:t>1</w:t>
            </w:r>
            <w:r>
              <w:t> &amp; Maital Neta</w:t>
            </w:r>
            <w:r>
              <w:rPr>
                <w:vertAlign w:val="superscript"/>
              </w:rPr>
              <w:t>1</w:t>
            </w:r>
          </w:p>
        </w:tc>
      </w:tr>
      <w:tr w:rsidR="00E75F14" w14:paraId="77D4D1CE" w14:textId="77777777">
        <w:tc>
          <w:tcPr>
            <w:tcW w:w="0" w:type="auto"/>
          </w:tcPr>
          <w:p w14:paraId="53B23CD6" w14:textId="77777777" w:rsidR="00E75F14" w:rsidRDefault="00C95E64">
            <w:pPr>
              <w:pStyle w:val="Compact"/>
              <w:jc w:val="center"/>
            </w:pPr>
            <w:r>
              <w:rPr>
                <w:vertAlign w:val="superscript"/>
              </w:rPr>
              <w:t>1</w:t>
            </w:r>
            <w:r>
              <w:t xml:space="preserve"> University of Nebraska-Lincoln</w:t>
            </w:r>
          </w:p>
        </w:tc>
      </w:tr>
      <w:tr w:rsidR="00E75F14" w14:paraId="1CD17799" w14:textId="77777777">
        <w:tc>
          <w:tcPr>
            <w:tcW w:w="0" w:type="auto"/>
          </w:tcPr>
          <w:p w14:paraId="3A81B38A" w14:textId="77777777" w:rsidR="00E75F14" w:rsidRDefault="00C95E64">
            <w:pPr>
              <w:pStyle w:val="Compact"/>
              <w:jc w:val="center"/>
            </w:pPr>
            <w:r>
              <w:t>                                                                                                                                                    </w:t>
            </w:r>
          </w:p>
        </w:tc>
      </w:tr>
    </w:tbl>
    <w:p w14:paraId="2AE5E07B" w14:textId="77777777" w:rsidR="00E75F14" w:rsidRDefault="00C95E64">
      <w:pPr>
        <w:pStyle w:val="BodyText"/>
      </w:pPr>
      <w:r>
        <w:t> </w:t>
      </w:r>
    </w:p>
    <w:p w14:paraId="4FE1957D" w14:textId="77777777" w:rsidR="00E75F14" w:rsidRDefault="00C95E64">
      <w:pPr>
        <w:pStyle w:val="BodyText"/>
      </w:pPr>
      <w:r>
        <w:t> </w:t>
      </w:r>
    </w:p>
    <w:p w14:paraId="1C30CF34" w14:textId="77777777" w:rsidR="00E75F14" w:rsidRDefault="00C95E64">
      <w:pPr>
        <w:pStyle w:val="BodyText"/>
      </w:pPr>
      <w:r>
        <w:t> </w:t>
      </w:r>
    </w:p>
    <w:p w14:paraId="1789BBDC" w14:textId="77777777" w:rsidR="00E75F14" w:rsidRDefault="00C95E64">
      <w:pPr>
        <w:pStyle w:val="BodyText"/>
      </w:pPr>
      <w:r>
        <w:t> </w:t>
      </w:r>
    </w:p>
    <w:p w14:paraId="19F8A2B8" w14:textId="77777777" w:rsidR="00E75F14" w:rsidRDefault="00C95E64">
      <w:pPr>
        <w:pStyle w:val="BodyText"/>
      </w:pPr>
      <w:r>
        <w:t> </w:t>
      </w:r>
    </w:p>
    <w:p w14:paraId="72871E5E" w14:textId="77777777" w:rsidR="00E75F14" w:rsidRDefault="00C95E64">
      <w:pPr>
        <w:pStyle w:val="BodyText"/>
      </w:pPr>
      <w:r>
        <w:t> </w:t>
      </w:r>
    </w:p>
    <w:p w14:paraId="44A4FED3" w14:textId="77777777" w:rsidR="00E75F14" w:rsidRDefault="00C95E64">
      <w:pPr>
        <w:pStyle w:val="BodyText"/>
      </w:pPr>
      <w:r>
        <w:t> </w:t>
      </w:r>
    </w:p>
    <w:p w14:paraId="08D0B61A" w14:textId="77777777" w:rsidR="00E75F14" w:rsidRDefault="00C95E64">
      <w:pPr>
        <w:pStyle w:val="Heading1"/>
      </w:pPr>
      <w:bookmarkStart w:id="0" w:name="author-note"/>
      <w:r>
        <w:t xml:space="preserve">Author </w:t>
      </w:r>
      <w:proofErr w:type="gramStart"/>
      <w:r>
        <w:t>note</w:t>
      </w:r>
      <w:bookmarkEnd w:id="0"/>
      <w:proofErr w:type="gramEnd"/>
    </w:p>
    <w:p w14:paraId="49E6C7EE" w14:textId="02EFE41A" w:rsidR="00E75F14" w:rsidRDefault="00C95E64">
      <w:pPr>
        <w:pStyle w:val="FirstParagraph"/>
        <w:rPr>
          <w:rStyle w:val="Hyperlink"/>
        </w:rPr>
      </w:pPr>
      <w:r>
        <w:t>Correspondence concerning this article should be addressed to Nicholas R. Harp</w:t>
      </w:r>
      <w:r w:rsidR="002E471A">
        <w:t xml:space="preserve">. </w:t>
      </w:r>
      <w:r>
        <w:t xml:space="preserve">E-mail: </w:t>
      </w:r>
      <w:hyperlink r:id="rId7">
        <w:r>
          <w:rPr>
            <w:rStyle w:val="Hyperlink"/>
          </w:rPr>
          <w:t>nharp@huskers.unl.edu</w:t>
        </w:r>
      </w:hyperlink>
    </w:p>
    <w:p w14:paraId="480E6E6B" w14:textId="223715D7" w:rsidR="004A5264" w:rsidRDefault="004A5264" w:rsidP="004A5264">
      <w:pPr>
        <w:pStyle w:val="BodyText"/>
      </w:pPr>
    </w:p>
    <w:p w14:paraId="364D9F3D" w14:textId="6D07CF28" w:rsidR="004A5264" w:rsidRDefault="004A5264" w:rsidP="004A5264">
      <w:pPr>
        <w:pStyle w:val="BodyText"/>
      </w:pPr>
    </w:p>
    <w:p w14:paraId="5FA31C9A" w14:textId="373DF12A" w:rsidR="004A5264" w:rsidRDefault="004A5264" w:rsidP="004A5264">
      <w:pPr>
        <w:pStyle w:val="BodyText"/>
        <w:jc w:val="center"/>
        <w:rPr>
          <w:b/>
          <w:bCs/>
        </w:rPr>
      </w:pPr>
      <w:r>
        <w:rPr>
          <w:b/>
          <w:bCs/>
        </w:rPr>
        <w:lastRenderedPageBreak/>
        <w:t>Abstract</w:t>
      </w:r>
    </w:p>
    <w:p w14:paraId="5E59AAE7" w14:textId="0BAE0C7F" w:rsidR="004A5264" w:rsidRDefault="00D8356B" w:rsidP="000C6B8C">
      <w:pPr>
        <w:pStyle w:val="BodyText"/>
      </w:pPr>
      <w:r>
        <w:t>C</w:t>
      </w:r>
      <w:r w:rsidR="004A5264" w:rsidRPr="00D8356B">
        <w:t xml:space="preserve">ognitive </w:t>
      </w:r>
      <w:r>
        <w:t xml:space="preserve">resources </w:t>
      </w:r>
      <w:r w:rsidR="00500A51">
        <w:t xml:space="preserve">are </w:t>
      </w:r>
      <w:del w:id="1" w:author="Nicholas Harp" w:date="2020-03-17T14:47:00Z">
        <w:r w:rsidR="00500A51" w:rsidDel="007C6363">
          <w:delText xml:space="preserve">required </w:delText>
        </w:r>
      </w:del>
      <w:ins w:id="2" w:author="Nicholas Harp" w:date="2020-03-17T14:47:00Z">
        <w:r w:rsidR="007C6363">
          <w:t xml:space="preserve">needed </w:t>
        </w:r>
      </w:ins>
      <w:r w:rsidR="00500A51">
        <w:t xml:space="preserve">for </w:t>
      </w:r>
      <w:r>
        <w:t>successful executive functioning</w:t>
      </w:r>
      <w:ins w:id="3" w:author="Nicholas Harp" w:date="2020-03-17T14:47:00Z">
        <w:r w:rsidR="007C6363">
          <w:t xml:space="preserve">. </w:t>
        </w:r>
      </w:ins>
      <w:del w:id="4" w:author="Nicholas Harp" w:date="2020-03-17T14:47:00Z">
        <w:r w:rsidR="004A5264" w:rsidRPr="00D8356B" w:rsidDel="007C6363">
          <w:delText xml:space="preserve">. </w:delText>
        </w:r>
      </w:del>
      <w:ins w:id="5" w:author="Nicholas Harp" w:date="2020-03-17T14:47:00Z">
        <w:r w:rsidR="007C6363">
          <w:t>W</w:t>
        </w:r>
      </w:ins>
      <w:del w:id="6" w:author="Nicholas Harp" w:date="2020-03-17T14:47:00Z">
        <w:r w:rsidR="00500A51" w:rsidDel="007C6363">
          <w:delText>W</w:delText>
        </w:r>
      </w:del>
      <w:r w:rsidR="00500A51">
        <w:t xml:space="preserve">hen resources </w:t>
      </w:r>
      <w:r w:rsidR="003354B8">
        <w:t xml:space="preserve">needed for a particular task </w:t>
      </w:r>
      <w:r w:rsidR="00500A51">
        <w:t>are limited</w:t>
      </w:r>
      <w:ins w:id="7" w:author="Nicholas Harp" w:date="2020-03-17T14:48:00Z">
        <w:r w:rsidR="007C6363">
          <w:t xml:space="preserve">—due to </w:t>
        </w:r>
        <w:proofErr w:type="gramStart"/>
        <w:r w:rsidR="007C6363">
          <w:t>other</w:t>
        </w:r>
      </w:ins>
      <w:proofErr w:type="gramEnd"/>
      <w:ins w:id="8" w:author="Nicholas Harp" w:date="2020-03-18T12:22:00Z">
        <w:r w:rsidR="003771C3">
          <w:t xml:space="preserve"> </w:t>
        </w:r>
      </w:ins>
      <w:ins w:id="9" w:author="Nicholas Harp" w:date="2020-03-17T14:48:00Z">
        <w:r w:rsidR="007C6363">
          <w:t>cognitive load—</w:t>
        </w:r>
      </w:ins>
      <w:del w:id="10" w:author="Nicholas Harp" w:date="2020-03-17T14:47:00Z">
        <w:r w:rsidR="00500A51" w:rsidDel="007C6363">
          <w:delText xml:space="preserve">, such as under cognitive load, </w:delText>
        </w:r>
        <w:r w:rsidR="003354B8" w:rsidDel="007C6363">
          <w:delText>then</w:delText>
        </w:r>
      </w:del>
      <w:del w:id="11" w:author="Nicholas Harp" w:date="2020-03-17T14:48:00Z">
        <w:r w:rsidR="003354B8" w:rsidDel="007C6363">
          <w:delText xml:space="preserve"> </w:delText>
        </w:r>
      </w:del>
      <w:r w:rsidR="003354B8">
        <w:t>task performance is impaired</w:t>
      </w:r>
      <w:r>
        <w:t xml:space="preserve">. </w:t>
      </w:r>
      <w:r w:rsidR="00500A51">
        <w:t xml:space="preserve">When faced with emotional ambiguity (i.e., stimuli that do not convey a clear positive or negative meaning), our </w:t>
      </w:r>
      <w:r w:rsidR="0016091A">
        <w:t xml:space="preserve">decisions </w:t>
      </w:r>
      <w:r w:rsidR="00500A51">
        <w:t xml:space="preserve">to approach or avoid </w:t>
      </w:r>
      <w:r w:rsidR="00BA02B0">
        <w:t xml:space="preserve">appear to </w:t>
      </w:r>
      <w:r w:rsidR="00500A51">
        <w:t>rely heavily on domain-specific emotion resources</w:t>
      </w:r>
      <w:r w:rsidR="000C6B8C">
        <w:t xml:space="preserve">. </w:t>
      </w:r>
      <w:proofErr w:type="spellStart"/>
      <w:r w:rsidR="00500A51">
        <w:t>Specificially</w:t>
      </w:r>
      <w:proofErr w:type="spellEnd"/>
      <w:r w:rsidR="00500A51">
        <w:t xml:space="preserve">, previous work has shown that the default response to emotional ambiguity </w:t>
      </w:r>
      <w:ins w:id="12" w:author="Nicholas Harp" w:date="2020-03-17T14:39:00Z">
        <w:r w:rsidR="001A7A57">
          <w:t xml:space="preserve">(e.g., surprised expressions) </w:t>
        </w:r>
      </w:ins>
      <w:r w:rsidR="00500A51">
        <w:t xml:space="preserve">is negative, and that </w:t>
      </w:r>
      <w:r w:rsidR="004A5264" w:rsidRPr="00D8356B">
        <w:t xml:space="preserve">positive </w:t>
      </w:r>
      <w:r w:rsidR="003354B8">
        <w:t>categorizations</w:t>
      </w:r>
      <w:r w:rsidR="00500A51" w:rsidRPr="00D8356B">
        <w:t xml:space="preserve"> </w:t>
      </w:r>
      <w:r w:rsidR="004A5264" w:rsidRPr="00D8356B">
        <w:t xml:space="preserve">are </w:t>
      </w:r>
      <w:r w:rsidR="00674517">
        <w:t xml:space="preserve">thought to </w:t>
      </w:r>
      <w:r w:rsidR="004A5264" w:rsidRPr="00D8356B">
        <w:t xml:space="preserve">require top-down regulatory </w:t>
      </w:r>
      <w:r w:rsidR="00500A51">
        <w:t>resources</w:t>
      </w:r>
      <w:r w:rsidR="004A5264" w:rsidRPr="00D8356B">
        <w:t xml:space="preserve">. Here, we investigated the effects of </w:t>
      </w:r>
      <w:r w:rsidR="00500A51">
        <w:t>domain-specific (</w:t>
      </w:r>
      <w:r w:rsidR="001C5DFF">
        <w:t xml:space="preserve">non-emotional vs. </w:t>
      </w:r>
      <w:r w:rsidR="00500A51">
        <w:t>emotional) and domain-general (</w:t>
      </w:r>
      <w:r w:rsidR="001C5DFF">
        <w:t>low versus high</w:t>
      </w:r>
      <w:r w:rsidR="00500A51">
        <w:t xml:space="preserve">) </w:t>
      </w:r>
      <w:r w:rsidR="004A5264" w:rsidRPr="00D8356B">
        <w:t xml:space="preserve">load on </w:t>
      </w:r>
      <w:ins w:id="13" w:author="Nicholas Harp" w:date="2020-03-16T07:51:00Z">
        <w:r w:rsidR="00A07225">
          <w:t xml:space="preserve">forced-choice (positive or negative) </w:t>
        </w:r>
      </w:ins>
      <w:r w:rsidR="004A5264" w:rsidRPr="00D8356B">
        <w:t xml:space="preserve">evaluations of </w:t>
      </w:r>
      <w:r w:rsidR="00500A51">
        <w:t xml:space="preserve">emotional ambiguity (i.e., </w:t>
      </w:r>
      <w:r w:rsidR="0065635E">
        <w:t xml:space="preserve">surprised </w:t>
      </w:r>
      <w:r w:rsidR="00500A51">
        <w:t>facial expressions)</w:t>
      </w:r>
      <w:r w:rsidR="004A5264" w:rsidRPr="00D8356B">
        <w:t xml:space="preserve">. </w:t>
      </w:r>
      <w:r w:rsidR="00674517">
        <w:t>As predicted,</w:t>
      </w:r>
      <w:r w:rsidR="004A5264" w:rsidRPr="00D8356B">
        <w:t xml:space="preserve"> </w:t>
      </w:r>
      <w:r w:rsidR="00674517">
        <w:t>a</w:t>
      </w:r>
      <w:r w:rsidR="004A5264" w:rsidRPr="00D8356B">
        <w:t xml:space="preserve"> </w:t>
      </w:r>
      <w:r w:rsidR="0065635E">
        <w:t xml:space="preserve">mixed effects model revealed </w:t>
      </w:r>
      <w:r w:rsidR="00674517">
        <w:t>domain-specific effects</w:t>
      </w:r>
      <w:r w:rsidR="0065635E">
        <w:t xml:space="preserve"> at both </w:t>
      </w:r>
      <w:commentRangeStart w:id="14"/>
      <w:r w:rsidR="0065635E">
        <w:t>low (</w:t>
      </w:r>
      <w:r w:rsidR="004607FB">
        <w:t>p = .001</w:t>
      </w:r>
      <w:r w:rsidR="0065635E">
        <w:t>) and high (</w:t>
      </w:r>
      <w:r w:rsidR="004607FB">
        <w:rPr>
          <w:i/>
          <w:iCs/>
        </w:rPr>
        <w:t xml:space="preserve">p </w:t>
      </w:r>
      <w:r w:rsidR="004607FB">
        <w:t>&lt; .001</w:t>
      </w:r>
      <w:r w:rsidR="0065635E">
        <w:t>) load</w:t>
      </w:r>
      <w:ins w:id="15" w:author="Joshua Zosky" w:date="2020-03-15T22:08:00Z">
        <w:r w:rsidR="00225CB9">
          <w:t>s</w:t>
        </w:r>
      </w:ins>
      <w:r w:rsidR="0065635E">
        <w:t xml:space="preserve">, </w:t>
      </w:r>
      <w:commentRangeEnd w:id="14"/>
      <w:r w:rsidR="00225CB9">
        <w:rPr>
          <w:rStyle w:val="CommentReference"/>
          <w:rFonts w:asciiTheme="minorHAnsi" w:hAnsiTheme="minorHAnsi"/>
        </w:rPr>
        <w:commentReference w:id="14"/>
      </w:r>
      <w:commentRangeStart w:id="16"/>
      <w:r w:rsidR="0065635E">
        <w:t xml:space="preserve">such that ratings of surprise were more negative during </w:t>
      </w:r>
      <w:r w:rsidR="003354B8">
        <w:t xml:space="preserve">any </w:t>
      </w:r>
      <w:r w:rsidR="0065635E">
        <w:t>emotional load</w:t>
      </w:r>
      <w:commentRangeEnd w:id="16"/>
      <w:r w:rsidR="00225CB9">
        <w:rPr>
          <w:rStyle w:val="CommentReference"/>
          <w:rFonts w:asciiTheme="minorHAnsi" w:hAnsiTheme="minorHAnsi"/>
        </w:rPr>
        <w:commentReference w:id="16"/>
      </w:r>
      <w:r w:rsidR="00674517">
        <w:t xml:space="preserve">. </w:t>
      </w:r>
      <w:commentRangeStart w:id="17"/>
      <w:r w:rsidR="00500A51">
        <w:t xml:space="preserve">Consistent with prior work, </w:t>
      </w:r>
      <w:r w:rsidR="004607FB">
        <w:t xml:space="preserve">analyses of response trajectories revealed </w:t>
      </w:r>
      <w:r w:rsidR="00500A51">
        <w:t>that, under low load (regardless of domain), there was greater response competition on positive than negative trials, showing that positive categorization</w:t>
      </w:r>
      <w:r w:rsidR="00DC7E36">
        <w:t>s</w:t>
      </w:r>
      <w:r w:rsidR="00500A51">
        <w:t xml:space="preserve"> are characterized by an initial </w:t>
      </w:r>
      <w:r w:rsidR="00DC7E36">
        <w:t xml:space="preserve">attraction to </w:t>
      </w:r>
      <w:r w:rsidR="00500A51">
        <w:t>negativity.</w:t>
      </w:r>
      <w:commentRangeEnd w:id="17"/>
      <w:r w:rsidR="00884EEC">
        <w:rPr>
          <w:rStyle w:val="CommentReference"/>
          <w:rFonts w:asciiTheme="minorHAnsi" w:hAnsiTheme="minorHAnsi"/>
        </w:rPr>
        <w:commentReference w:id="17"/>
      </w:r>
      <w:r w:rsidR="00500A51">
        <w:t xml:space="preserve"> However, </w:t>
      </w:r>
      <w:del w:id="18" w:author="Joshua Zosky" w:date="2020-03-15T22:44:00Z">
        <w:r w:rsidR="00500A51" w:rsidDel="00884EEC">
          <w:delText xml:space="preserve">under high load, </w:delText>
        </w:r>
      </w:del>
      <w:r w:rsidR="004607FB">
        <w:t xml:space="preserve">response competition </w:t>
      </w:r>
      <w:ins w:id="19" w:author="Joshua Zosky" w:date="2020-03-15T22:44:00Z">
        <w:r w:rsidR="00884EEC">
          <w:t xml:space="preserve">under high load </w:t>
        </w:r>
      </w:ins>
      <w:r w:rsidR="004607FB">
        <w:t>increase</w:t>
      </w:r>
      <w:r w:rsidR="00500A51">
        <w:t>d</w:t>
      </w:r>
      <w:r w:rsidR="004607FB">
        <w:t xml:space="preserve"> </w:t>
      </w:r>
      <w:r w:rsidR="00500A51">
        <w:t>for</w:t>
      </w:r>
      <w:r w:rsidR="004607FB">
        <w:t xml:space="preserve"> negative </w:t>
      </w:r>
      <w:r w:rsidR="00500A51">
        <w:t>trials</w:t>
      </w:r>
      <w:r w:rsidR="004607FB">
        <w:t xml:space="preserve"> </w:t>
      </w:r>
      <w:commentRangeStart w:id="20"/>
      <w:r w:rsidR="004607FB">
        <w:t>(p = .005)</w:t>
      </w:r>
      <w:commentRangeEnd w:id="20"/>
      <w:r w:rsidR="00884EEC">
        <w:rPr>
          <w:rStyle w:val="CommentReference"/>
          <w:rFonts w:asciiTheme="minorHAnsi" w:hAnsiTheme="minorHAnsi"/>
        </w:rPr>
        <w:commentReference w:id="20"/>
      </w:r>
      <w:r w:rsidR="004A5264" w:rsidRPr="00D8356B">
        <w:t>. These results suggest domain</w:t>
      </w:r>
      <w:r w:rsidR="00674517">
        <w:t>-specific load</w:t>
      </w:r>
      <w:ins w:id="21" w:author="Joshua Zosky" w:date="2020-03-15T22:45:00Z">
        <w:r w:rsidR="003A220A">
          <w:t>s</w:t>
        </w:r>
      </w:ins>
      <w:r w:rsidR="004A5264" w:rsidRPr="00D8356B">
        <w:t xml:space="preserve"> deplete</w:t>
      </w:r>
      <w:del w:id="22" w:author="Joshua Zosky" w:date="2020-03-15T22:45:00Z">
        <w:r w:rsidR="00AC786D" w:rsidDel="003A220A">
          <w:delText>s</w:delText>
        </w:r>
      </w:del>
      <w:r w:rsidR="004A5264" w:rsidRPr="00D8356B">
        <w:t xml:space="preserve"> </w:t>
      </w:r>
      <w:del w:id="23" w:author="Joshua Zosky" w:date="2020-03-15T22:45:00Z">
        <w:r w:rsidR="004A5264" w:rsidRPr="00D8356B" w:rsidDel="003A220A">
          <w:delText xml:space="preserve">the </w:delText>
        </w:r>
      </w:del>
      <w:r w:rsidR="004A5264" w:rsidRPr="00D8356B">
        <w:t xml:space="preserve">regulatory resources </w:t>
      </w:r>
      <w:del w:id="24" w:author="Joshua Zosky" w:date="2020-03-15T22:45:00Z">
        <w:r w:rsidR="00AC786D" w:rsidDel="003A220A">
          <w:delText xml:space="preserve">necessary </w:delText>
        </w:r>
      </w:del>
      <w:r w:rsidR="004A5264" w:rsidRPr="00D8356B">
        <w:t xml:space="preserve">for </w:t>
      </w:r>
      <w:del w:id="25" w:author="Joshua Zosky" w:date="2020-03-15T22:46:00Z">
        <w:r w:rsidR="004A5264" w:rsidRPr="00D8356B" w:rsidDel="003A220A">
          <w:delText xml:space="preserve">positive </w:delText>
        </w:r>
      </w:del>
      <w:r w:rsidR="0059292E">
        <w:t>categoriz</w:t>
      </w:r>
      <w:ins w:id="26" w:author="Joshua Zosky" w:date="2020-03-15T22:46:00Z">
        <w:r w:rsidR="003A220A">
          <w:t>ing</w:t>
        </w:r>
      </w:ins>
      <w:del w:id="27" w:author="Joshua Zosky" w:date="2020-03-15T22:46:00Z">
        <w:r w:rsidR="0059292E" w:rsidDel="003A220A">
          <w:delText>ations</w:delText>
        </w:r>
        <w:r w:rsidR="0059292E" w:rsidRPr="00D8356B" w:rsidDel="003A220A">
          <w:delText xml:space="preserve"> </w:delText>
        </w:r>
        <w:r w:rsidR="004A5264" w:rsidRPr="00D8356B" w:rsidDel="003A220A">
          <w:delText>of</w:delText>
        </w:r>
      </w:del>
      <w:r w:rsidR="004A5264" w:rsidRPr="00D8356B">
        <w:t xml:space="preserve"> </w:t>
      </w:r>
      <w:r w:rsidR="00AC786D">
        <w:t xml:space="preserve">emotional </w:t>
      </w:r>
      <w:r w:rsidR="004A5264" w:rsidRPr="00D8356B">
        <w:t>ambiguity</w:t>
      </w:r>
      <w:ins w:id="28" w:author="Joshua Zosky" w:date="2020-03-15T22:46:00Z">
        <w:r w:rsidR="003A220A">
          <w:t xml:space="preserve"> as </w:t>
        </w:r>
        <w:r w:rsidR="003A220A" w:rsidRPr="00D8356B">
          <w:t>positive</w:t>
        </w:r>
        <w:r w:rsidR="003A220A">
          <w:t>.</w:t>
        </w:r>
      </w:ins>
      <w:del w:id="29" w:author="Joshua Zosky" w:date="2020-03-15T22:47:00Z">
        <w:r w:rsidR="00674517" w:rsidDel="003A220A">
          <w:delText xml:space="preserve">, </w:delText>
        </w:r>
        <w:r w:rsidR="00DC7E36" w:rsidDel="003A220A">
          <w:delText>but that</w:delText>
        </w:r>
      </w:del>
      <w:r w:rsidR="001C5DFF">
        <w:t xml:space="preserve"> </w:t>
      </w:r>
      <w:ins w:id="30" w:author="Joshua Zosky" w:date="2020-03-15T22:47:00Z">
        <w:r w:rsidR="003A220A">
          <w:t xml:space="preserve">Furthermore, </w:t>
        </w:r>
      </w:ins>
      <w:r w:rsidR="001C5DFF">
        <w:t>greater</w:t>
      </w:r>
      <w:r w:rsidR="00DC7E36">
        <w:t xml:space="preserve"> </w:t>
      </w:r>
      <w:r w:rsidR="00674517">
        <w:t xml:space="preserve">domain-general </w:t>
      </w:r>
      <w:r w:rsidR="00DC7E36">
        <w:t>load</w:t>
      </w:r>
      <w:ins w:id="31" w:author="Joshua Zosky" w:date="2020-03-15T22:47:00Z">
        <w:r w:rsidR="003A220A">
          <w:t>s</w:t>
        </w:r>
      </w:ins>
      <w:r w:rsidR="00DC7E36">
        <w:t xml:space="preserve"> impact</w:t>
      </w:r>
      <w:del w:id="32" w:author="Joshua Zosky" w:date="2020-03-15T22:47:00Z">
        <w:r w:rsidR="00DC7E36" w:rsidDel="003A220A">
          <w:delText>s</w:delText>
        </w:r>
      </w:del>
      <w:r w:rsidR="00DC7E36">
        <w:t xml:space="preserve"> response competition</w:t>
      </w:r>
      <w:ins w:id="33" w:author="Joshua Zosky" w:date="2020-03-15T22:48:00Z">
        <w:r w:rsidR="003A220A">
          <w:t>s</w:t>
        </w:r>
      </w:ins>
      <w:r w:rsidR="00DC7E36">
        <w:t xml:space="preserve"> </w:t>
      </w:r>
      <w:del w:id="34" w:author="Joshua Zosky" w:date="2020-03-15T22:48:00Z">
        <w:r w:rsidR="00DC7E36" w:rsidDel="003A220A">
          <w:delText xml:space="preserve">that weighs in across the </w:delText>
        </w:r>
      </w:del>
      <w:ins w:id="35" w:author="Joshua Zosky" w:date="2020-03-15T22:48:00Z">
        <w:r w:rsidR="003A220A">
          <w:t xml:space="preserve">involved in the </w:t>
        </w:r>
      </w:ins>
      <w:r w:rsidR="00DC7E36">
        <w:t>categorization process</w:t>
      </w:r>
      <w:r w:rsidR="004A5264" w:rsidRPr="00D8356B">
        <w:t>.</w:t>
      </w:r>
    </w:p>
    <w:p w14:paraId="42E2B97C" w14:textId="24D71AC8" w:rsidR="003F527F" w:rsidRPr="004A5264" w:rsidRDefault="003F527F" w:rsidP="00911B97">
      <w:pPr>
        <w:pStyle w:val="BodyText"/>
        <w:ind w:firstLine="0"/>
      </w:pPr>
      <w:r>
        <w:t>Keywords: [up to 5 words / phrases]</w:t>
      </w:r>
    </w:p>
    <w:p w14:paraId="5C8DFD95" w14:textId="6DBD1D7E" w:rsidR="00597688" w:rsidRDefault="00597688" w:rsidP="00597688">
      <w:pPr>
        <w:pStyle w:val="Title"/>
      </w:pPr>
      <w:r>
        <w:lastRenderedPageBreak/>
        <w:t xml:space="preserve">Domain-specific working memory loads selectively increase </w:t>
      </w:r>
      <w:r w:rsidR="0059292E">
        <w:t>negativity bias</w:t>
      </w:r>
    </w:p>
    <w:p w14:paraId="7BBEFCEC" w14:textId="50869C15" w:rsidR="0035600B" w:rsidRPr="00255CC0" w:rsidDel="00BE320A" w:rsidRDefault="003C2774" w:rsidP="00013897">
      <w:pPr>
        <w:pStyle w:val="FirstParagraph"/>
        <w:ind w:firstLine="720"/>
        <w:rPr>
          <w:del w:id="36" w:author="Nicholas Harp" w:date="2020-03-16T09:05:00Z"/>
          <w:rFonts w:ascii="Helvetica" w:hAnsi="Helvetica" w:cs="Times"/>
          <w:rPrChange w:id="37" w:author="Nicholas Harp" w:date="2020-03-18T13:07:00Z">
            <w:rPr>
              <w:del w:id="38" w:author="Nicholas Harp" w:date="2020-03-16T09:05:00Z"/>
            </w:rPr>
          </w:rPrChange>
        </w:rPr>
        <w:pPrChange w:id="39" w:author="Nicholas Harp" w:date="2020-03-18T13:10:00Z">
          <w:pPr>
            <w:pStyle w:val="FirstParagraph"/>
          </w:pPr>
        </w:pPrChange>
      </w:pPr>
      <w:r>
        <w:t xml:space="preserve">The </w:t>
      </w:r>
      <w:r w:rsidR="00887C81">
        <w:t xml:space="preserve">availability of </w:t>
      </w:r>
      <w:r w:rsidR="005121F1">
        <w:t xml:space="preserve">cognitive resources </w:t>
      </w:r>
      <w:r w:rsidR="00887C81">
        <w:t>is necessary</w:t>
      </w:r>
      <w:r w:rsidR="005121F1">
        <w:t xml:space="preserve"> for </w:t>
      </w:r>
      <w:del w:id="40" w:author="Nicholas Harp" w:date="2020-03-18T12:48:00Z">
        <w:r w:rsidR="00887C81" w:rsidDel="00492553">
          <w:delText xml:space="preserve">successfully </w:delText>
        </w:r>
        <w:r w:rsidR="005121F1" w:rsidDel="00492553">
          <w:delText>navigating our daily lives</w:delText>
        </w:r>
      </w:del>
      <w:ins w:id="41" w:author="Joshua Zosky" w:date="2020-03-15T22:49:00Z">
        <w:del w:id="42" w:author="Nicholas Harp" w:date="2020-03-18T12:48:00Z">
          <w:r w:rsidR="003A220A" w:rsidDel="00492553">
            <w:delText>.</w:delText>
          </w:r>
        </w:del>
      </w:ins>
      <w:ins w:id="43" w:author="Nicholas Harp" w:date="2020-03-18T12:48:00Z">
        <w:r w:rsidR="00492553">
          <w:t>engaging</w:t>
        </w:r>
      </w:ins>
      <w:ins w:id="44" w:author="Joshua Zosky" w:date="2020-03-15T22:49:00Z">
        <w:r w:rsidR="003A220A">
          <w:t xml:space="preserve"> </w:t>
        </w:r>
      </w:ins>
      <w:commentRangeStart w:id="45"/>
      <w:del w:id="46" w:author="Joshua Zosky" w:date="2020-03-15T22:49:00Z">
        <w:r w:rsidR="003D1C91" w:rsidDel="003A220A">
          <w:delText xml:space="preserve">, </w:delText>
        </w:r>
      </w:del>
      <w:ins w:id="47" w:author="Joshua Zosky" w:date="2020-03-15T22:49:00Z">
        <w:del w:id="48" w:author="Nicholas Harp" w:date="2020-03-16T09:06:00Z">
          <w:r w:rsidR="003A220A" w:rsidDel="00BE320A">
            <w:delText xml:space="preserve">This </w:delText>
          </w:r>
        </w:del>
      </w:ins>
      <w:del w:id="49" w:author="Nicholas Harp" w:date="2020-03-16T09:06:00Z">
        <w:r w:rsidR="003D1C91" w:rsidDel="00BE320A">
          <w:delText>includ</w:delText>
        </w:r>
      </w:del>
      <w:ins w:id="50" w:author="Joshua Zosky" w:date="2020-03-15T22:49:00Z">
        <w:del w:id="51" w:author="Nicholas Harp" w:date="2020-03-16T09:06:00Z">
          <w:r w:rsidR="003A220A" w:rsidDel="00BE320A">
            <w:delText>es</w:delText>
          </w:r>
        </w:del>
      </w:ins>
      <w:del w:id="52" w:author="Nicholas Harp" w:date="2020-03-16T09:06:00Z">
        <w:r w:rsidR="003D1C91" w:rsidDel="00BE320A">
          <w:delText xml:space="preserve">ing </w:delText>
        </w:r>
      </w:del>
      <w:del w:id="53" w:author="Joshua Zosky" w:date="2020-03-15T22:49:00Z">
        <w:r w:rsidR="005121F1" w:rsidDel="003A220A">
          <w:delText xml:space="preserve">for </w:delText>
        </w:r>
      </w:del>
      <w:ins w:id="54" w:author="Nicholas Harp" w:date="2020-03-18T12:48:00Z">
        <w:r w:rsidR="00492553">
          <w:t>a</w:t>
        </w:r>
      </w:ins>
      <w:del w:id="55" w:author="Nicholas Harp" w:date="2020-03-16T09:06:00Z">
        <w:r w:rsidR="005121F1" w:rsidDel="00BE320A">
          <w:delText>a</w:delText>
        </w:r>
      </w:del>
      <w:r w:rsidR="005121F1">
        <w:t>daptive processes</w:t>
      </w:r>
      <w:ins w:id="56" w:author="Nicholas Harp" w:date="2020-03-18T12:49:00Z">
        <w:r w:rsidR="00E306F0">
          <w:t xml:space="preserve"> in everyday life,</w:t>
        </w:r>
      </w:ins>
      <w:r w:rsidR="005121F1">
        <w:t xml:space="preserve"> </w:t>
      </w:r>
      <w:commentRangeEnd w:id="45"/>
      <w:r w:rsidR="00492553">
        <w:rPr>
          <w:rStyle w:val="CommentReference"/>
          <w:rFonts w:asciiTheme="minorHAnsi" w:hAnsiTheme="minorHAnsi"/>
        </w:rPr>
        <w:commentReference w:id="45"/>
      </w:r>
      <w:ins w:id="57" w:author="Joshua Zosky" w:date="2020-03-15T22:49:00Z">
        <w:r w:rsidR="003A220A">
          <w:t>in</w:t>
        </w:r>
      </w:ins>
      <w:ins w:id="58" w:author="Nicholas Harp" w:date="2020-03-18T12:49:00Z">
        <w:r w:rsidR="00E306F0">
          <w:t>cluding</w:t>
        </w:r>
      </w:ins>
      <w:ins w:id="59" w:author="Joshua Zosky" w:date="2020-03-15T22:49:00Z">
        <w:del w:id="60" w:author="Nicholas Harp" w:date="2020-03-18T12:49:00Z">
          <w:r w:rsidR="003A220A" w:rsidDel="00E306F0">
            <w:delText xml:space="preserve">volved </w:delText>
          </w:r>
        </w:del>
      </w:ins>
      <w:del w:id="61" w:author="Nicholas Harp" w:date="2020-03-18T12:49:00Z">
        <w:r w:rsidR="005121F1" w:rsidDel="00E306F0">
          <w:delText>in</w:delText>
        </w:r>
      </w:del>
      <w:r w:rsidR="005121F1">
        <w:t xml:space="preserve"> attention</w:t>
      </w:r>
      <w:ins w:id="62" w:author="Joshua Zosky" w:date="2020-03-15T22:49:00Z">
        <w:r w:rsidR="003A220A">
          <w:t>al</w:t>
        </w:r>
      </w:ins>
      <w:r w:rsidR="005121F1">
        <w:t xml:space="preserve"> deployment (</w:t>
      </w:r>
      <w:proofErr w:type="spellStart"/>
      <w:r w:rsidR="00820EDB">
        <w:t>Franconeri</w:t>
      </w:r>
      <w:proofErr w:type="spellEnd"/>
      <w:r w:rsidR="00820EDB">
        <w:t>, Alvarez, &amp; Cavanagh, 2013</w:t>
      </w:r>
      <w:r w:rsidR="005121F1">
        <w:t xml:space="preserve">), </w:t>
      </w:r>
      <w:del w:id="63" w:author="Nicholas Harp" w:date="2020-03-18T12:46:00Z">
        <w:r w:rsidR="005121F1" w:rsidDel="00492553">
          <w:delText>planning (</w:delText>
        </w:r>
        <w:r w:rsidR="00D70418" w:rsidDel="00492553">
          <w:delText xml:space="preserve">Hayes-Roth &amp; Hayes-Roth, 1979; </w:delText>
        </w:r>
        <w:r w:rsidR="00820EDB" w:rsidDel="00492553">
          <w:delText>Kliegel, Martin, McDaniel, &amp; Phillips, 2007</w:delText>
        </w:r>
        <w:r w:rsidR="005121F1" w:rsidDel="00492553">
          <w:delText xml:space="preserve">), </w:delText>
        </w:r>
      </w:del>
      <w:r w:rsidR="005121F1">
        <w:t>decision-making (</w:t>
      </w:r>
      <w:r w:rsidR="009B2DE8">
        <w:t xml:space="preserve">Deck &amp; </w:t>
      </w:r>
      <w:proofErr w:type="spellStart"/>
      <w:r w:rsidR="009B2DE8">
        <w:t>Jahedi</w:t>
      </w:r>
      <w:proofErr w:type="spellEnd"/>
      <w:r w:rsidR="009B2DE8">
        <w:t>, 2015</w:t>
      </w:r>
      <w:r w:rsidR="00BB0D1C">
        <w:t>; Whitney, Rinehart, &amp; Hinson, 2008</w:t>
      </w:r>
      <w:r w:rsidR="005121F1">
        <w:t>)</w:t>
      </w:r>
      <w:del w:id="64" w:author="Nicholas Harp" w:date="2020-03-18T12:46:00Z">
        <w:r w:rsidR="005121F1" w:rsidDel="00492553">
          <w:delText xml:space="preserve">, </w:delText>
        </w:r>
        <w:r w:rsidR="00673C33" w:rsidDel="00492553">
          <w:delText xml:space="preserve">inhibition </w:delText>
        </w:r>
        <w:r w:rsidR="002016D2" w:rsidDel="00492553">
          <w:delText>(Ward &amp; Mann, 2000)</w:delText>
        </w:r>
      </w:del>
      <w:ins w:id="65" w:author="Nicholas Harp" w:date="2020-03-18T12:45:00Z">
        <w:r w:rsidR="00492553">
          <w:t xml:space="preserve">, </w:t>
        </w:r>
      </w:ins>
      <w:del w:id="66" w:author="Nicholas Harp" w:date="2020-03-18T12:45:00Z">
        <w:r w:rsidR="002016D2" w:rsidDel="00492553">
          <w:delText xml:space="preserve"> </w:delText>
        </w:r>
        <w:r w:rsidR="00673C33" w:rsidDel="00492553">
          <w:delText xml:space="preserve">and </w:delText>
        </w:r>
      </w:del>
      <w:r w:rsidR="002016D2">
        <w:t>cognitive control</w:t>
      </w:r>
      <w:r w:rsidR="00673C33">
        <w:t xml:space="preserve"> (</w:t>
      </w:r>
      <w:proofErr w:type="spellStart"/>
      <w:r w:rsidR="00225B05">
        <w:t>Deveney</w:t>
      </w:r>
      <w:proofErr w:type="spellEnd"/>
      <w:r w:rsidR="00225B05">
        <w:t xml:space="preserve"> &amp; </w:t>
      </w:r>
      <w:proofErr w:type="spellStart"/>
      <w:r w:rsidR="00225B05">
        <w:t>Pizzagalli</w:t>
      </w:r>
      <w:proofErr w:type="spellEnd"/>
      <w:r w:rsidR="00225B05">
        <w:t>, 2008</w:t>
      </w:r>
      <w:r w:rsidR="00673C33">
        <w:t>)</w:t>
      </w:r>
      <w:ins w:id="67" w:author="Nicholas Harp" w:date="2020-03-18T12:45:00Z">
        <w:r w:rsidR="00492553">
          <w:t xml:space="preserve">, </w:t>
        </w:r>
      </w:ins>
      <w:ins w:id="68" w:author="Nicholas Harp" w:date="2020-03-18T12:49:00Z">
        <w:r w:rsidR="00E306F0">
          <w:t xml:space="preserve">and </w:t>
        </w:r>
      </w:ins>
      <w:ins w:id="69" w:author="Nicholas Harp" w:date="2020-03-18T12:45:00Z">
        <w:r w:rsidR="00492553">
          <w:t>emotion regulation (Schmeichel, 2007)</w:t>
        </w:r>
      </w:ins>
      <w:r w:rsidR="003D1C91">
        <w:t xml:space="preserve">. </w:t>
      </w:r>
      <w:del w:id="70" w:author="Nicholas Harp" w:date="2020-03-18T12:50:00Z">
        <w:r w:rsidR="003D1C91" w:rsidDel="00E306F0">
          <w:delText xml:space="preserve">Thus, </w:delText>
        </w:r>
      </w:del>
      <w:ins w:id="71" w:author="Nicholas Harp" w:date="2020-03-18T12:50:00Z">
        <w:r w:rsidR="00E306F0">
          <w:rPr>
            <w:rFonts w:cs="Times New Roman"/>
          </w:rPr>
          <w:t>E</w:t>
        </w:r>
      </w:ins>
      <w:del w:id="72" w:author="Nicholas Harp" w:date="2020-03-18T12:50:00Z">
        <w:r w:rsidR="001A4A31" w:rsidRPr="00843F20" w:rsidDel="00E306F0">
          <w:rPr>
            <w:rFonts w:cs="Times New Roman"/>
          </w:rPr>
          <w:delText>e</w:delText>
        </w:r>
      </w:del>
      <w:r w:rsidR="001A4A31" w:rsidRPr="00843F20">
        <w:rPr>
          <w:rFonts w:cs="Times New Roman"/>
          <w:color w:val="141413"/>
        </w:rPr>
        <w:t xml:space="preserve">ngagement in </w:t>
      </w:r>
      <w:del w:id="73" w:author="Joshua Zosky" w:date="2020-03-15T22:50:00Z">
        <w:r w:rsidR="001A4A31" w:rsidRPr="00843F20" w:rsidDel="003A220A">
          <w:rPr>
            <w:rFonts w:cs="Times New Roman"/>
            <w:color w:val="141413"/>
          </w:rPr>
          <w:delText xml:space="preserve">one </w:delText>
        </w:r>
      </w:del>
      <w:ins w:id="74" w:author="Joshua Zosky" w:date="2020-03-15T22:50:00Z">
        <w:r w:rsidR="003A220A">
          <w:rPr>
            <w:rFonts w:cs="Times New Roman"/>
            <w:color w:val="141413"/>
          </w:rPr>
          <w:t>a</w:t>
        </w:r>
        <w:r w:rsidR="003A220A" w:rsidRPr="00843F20">
          <w:rPr>
            <w:rFonts w:cs="Times New Roman"/>
            <w:color w:val="141413"/>
          </w:rPr>
          <w:t xml:space="preserve"> </w:t>
        </w:r>
      </w:ins>
      <w:r w:rsidR="001A4A31" w:rsidRPr="00843F20">
        <w:rPr>
          <w:rFonts w:cs="Times New Roman"/>
          <w:color w:val="141413"/>
        </w:rPr>
        <w:t>task that taps a cognitive resource</w:t>
      </w:r>
      <w:ins w:id="75" w:author="Nicholas Harp" w:date="2020-03-18T12:52:00Z">
        <w:r w:rsidR="00E306F0">
          <w:rPr>
            <w:rFonts w:cs="Times New Roman"/>
            <w:color w:val="141413"/>
          </w:rPr>
          <w:t xml:space="preserve"> (i.e., a </w:t>
        </w:r>
      </w:ins>
      <w:del w:id="76" w:author="Nicholas Harp" w:date="2020-03-18T12:50:00Z">
        <w:r w:rsidR="001A4A31" w:rsidRPr="00843F20" w:rsidDel="00E306F0">
          <w:rPr>
            <w:rFonts w:cs="Times New Roman"/>
            <w:color w:val="141413"/>
          </w:rPr>
          <w:delText xml:space="preserve"> (i.e., </w:delText>
        </w:r>
      </w:del>
      <w:r w:rsidR="001A4A31" w:rsidRPr="00843F20">
        <w:rPr>
          <w:rFonts w:cs="Times New Roman"/>
          <w:color w:val="141413"/>
        </w:rPr>
        <w:t>cognitive load</w:t>
      </w:r>
      <w:ins w:id="77" w:author="Nicholas Harp" w:date="2020-03-18T12:52:00Z">
        <w:r w:rsidR="00E306F0">
          <w:rPr>
            <w:rFonts w:cs="Times New Roman"/>
            <w:color w:val="141413"/>
          </w:rPr>
          <w:t xml:space="preserve">) </w:t>
        </w:r>
      </w:ins>
      <w:ins w:id="78" w:author="Nicholas Harp" w:date="2020-03-18T13:07:00Z">
        <w:r w:rsidR="00255CC0">
          <w:rPr>
            <w:rFonts w:cs="Times New Roman"/>
            <w:color w:val="141413"/>
          </w:rPr>
          <w:t xml:space="preserve">often </w:t>
        </w:r>
      </w:ins>
      <w:ins w:id="79" w:author="Nicholas Harp" w:date="2020-03-18T13:02:00Z">
        <w:r w:rsidR="00255CC0">
          <w:rPr>
            <w:rFonts w:cs="Times New Roman"/>
            <w:color w:val="141413"/>
          </w:rPr>
          <w:t xml:space="preserve">results in a state of cognitive </w:t>
        </w:r>
      </w:ins>
      <w:ins w:id="80" w:author="Nicholas Harp" w:date="2020-03-18T13:03:00Z">
        <w:r w:rsidR="00255CC0">
          <w:rPr>
            <w:rFonts w:cs="Times New Roman"/>
            <w:color w:val="141413"/>
          </w:rPr>
          <w:t>depletion</w:t>
        </w:r>
      </w:ins>
      <w:ins w:id="81" w:author="Nicholas Harp" w:date="2020-03-18T13:15:00Z">
        <w:r w:rsidR="00E50C56">
          <w:rPr>
            <w:rFonts w:cs="Times New Roman"/>
            <w:color w:val="141413"/>
          </w:rPr>
          <w:t>, and this</w:t>
        </w:r>
      </w:ins>
      <w:ins w:id="82" w:author="Nicholas Harp" w:date="2020-03-18T13:03:00Z">
        <w:r w:rsidR="00255CC0">
          <w:rPr>
            <w:rFonts w:cs="Times New Roman"/>
            <w:color w:val="141413"/>
          </w:rPr>
          <w:t xml:space="preserve"> </w:t>
        </w:r>
      </w:ins>
      <w:del w:id="83" w:author="Nicholas Harp" w:date="2020-03-18T12:50:00Z">
        <w:r w:rsidR="001A4A31" w:rsidRPr="00843F20" w:rsidDel="00E306F0">
          <w:rPr>
            <w:rFonts w:cs="Times New Roman"/>
            <w:color w:val="141413"/>
          </w:rPr>
          <w:delText xml:space="preserve">) </w:delText>
        </w:r>
      </w:del>
      <w:r w:rsidR="001A4A31" w:rsidRPr="00843F20">
        <w:rPr>
          <w:rFonts w:cs="Times New Roman"/>
          <w:color w:val="141413"/>
        </w:rPr>
        <w:t>impair</w:t>
      </w:r>
      <w:ins w:id="84" w:author="Nicholas Harp" w:date="2020-03-18T13:15:00Z">
        <w:r w:rsidR="00E50C56">
          <w:rPr>
            <w:rFonts w:cs="Times New Roman"/>
            <w:color w:val="141413"/>
          </w:rPr>
          <w:t>s</w:t>
        </w:r>
      </w:ins>
      <w:del w:id="85" w:author="Nicholas Harp" w:date="2020-03-18T13:03:00Z">
        <w:r w:rsidR="001A4A31" w:rsidRPr="00843F20" w:rsidDel="00255CC0">
          <w:rPr>
            <w:rFonts w:cs="Times New Roman"/>
            <w:color w:val="141413"/>
          </w:rPr>
          <w:delText>s</w:delText>
        </w:r>
      </w:del>
      <w:r w:rsidR="001A4A31" w:rsidRPr="00843F20">
        <w:rPr>
          <w:rFonts w:cs="Times New Roman"/>
          <w:color w:val="141413"/>
        </w:rPr>
        <w:t xml:space="preserve"> performance on </w:t>
      </w:r>
      <w:del w:id="86" w:author="Nicholas Harp" w:date="2020-03-16T09:25:00Z">
        <w:r w:rsidR="001A4A31" w:rsidRPr="00843F20" w:rsidDel="00C324EA">
          <w:rPr>
            <w:rFonts w:cs="Times New Roman"/>
            <w:color w:val="141413"/>
          </w:rPr>
          <w:delText xml:space="preserve">a </w:delText>
        </w:r>
      </w:del>
      <w:r w:rsidR="001A4A31" w:rsidRPr="00843F20">
        <w:rPr>
          <w:rFonts w:cs="Times New Roman"/>
          <w:color w:val="141413"/>
        </w:rPr>
        <w:t>concomitant</w:t>
      </w:r>
      <w:ins w:id="87" w:author="Nicholas Harp" w:date="2020-03-16T09:24:00Z">
        <w:r w:rsidR="00AF5A66">
          <w:rPr>
            <w:rFonts w:cs="Times New Roman"/>
            <w:color w:val="141413"/>
          </w:rPr>
          <w:t xml:space="preserve"> </w:t>
        </w:r>
      </w:ins>
      <w:ins w:id="88" w:author="Joshua Zosky" w:date="2020-03-15T22:50:00Z">
        <w:del w:id="89" w:author="Nicholas Harp" w:date="2020-03-16T09:24:00Z">
          <w:r w:rsidR="003A220A" w:rsidDel="00AF5A66">
            <w:rPr>
              <w:rFonts w:cs="Times New Roman"/>
              <w:color w:val="141413"/>
            </w:rPr>
            <w:delText>—</w:delText>
          </w:r>
        </w:del>
      </w:ins>
      <w:del w:id="90" w:author="Joshua Zosky" w:date="2020-03-15T22:50:00Z">
        <w:r w:rsidR="001A4A31" w:rsidRPr="00843F20" w:rsidDel="003A220A">
          <w:rPr>
            <w:rFonts w:cs="Times New Roman"/>
            <w:color w:val="141413"/>
          </w:rPr>
          <w:delText xml:space="preserve"> </w:delText>
        </w:r>
      </w:del>
      <w:r w:rsidR="001A4A31" w:rsidRPr="00843F20">
        <w:rPr>
          <w:rFonts w:cs="Times New Roman"/>
          <w:color w:val="141413"/>
        </w:rPr>
        <w:t>or subsequent</w:t>
      </w:r>
      <w:ins w:id="91" w:author="Nicholas Harp" w:date="2020-03-16T09:24:00Z">
        <w:r w:rsidR="00AF5A66">
          <w:rPr>
            <w:rFonts w:cs="Times New Roman"/>
            <w:color w:val="141413"/>
          </w:rPr>
          <w:t xml:space="preserve"> </w:t>
        </w:r>
      </w:ins>
      <w:ins w:id="92" w:author="Joshua Zosky" w:date="2020-03-15T22:50:00Z">
        <w:del w:id="93" w:author="Nicholas Harp" w:date="2020-03-16T09:24:00Z">
          <w:r w:rsidR="003A220A" w:rsidDel="00AF5A66">
            <w:rPr>
              <w:rFonts w:cs="Times New Roman"/>
              <w:color w:val="141413"/>
            </w:rPr>
            <w:delText>—</w:delText>
          </w:r>
        </w:del>
      </w:ins>
      <w:del w:id="94" w:author="Joshua Zosky" w:date="2020-03-15T22:50:00Z">
        <w:r w:rsidR="001A4A31" w:rsidRPr="00843F20" w:rsidDel="003A220A">
          <w:rPr>
            <w:rFonts w:cs="Times New Roman"/>
            <w:color w:val="141413"/>
          </w:rPr>
          <w:delText xml:space="preserve"> </w:delText>
        </w:r>
      </w:del>
      <w:r w:rsidR="001A4A31" w:rsidRPr="00843F20">
        <w:rPr>
          <w:rFonts w:cs="Times New Roman"/>
          <w:color w:val="141413"/>
        </w:rPr>
        <w:t>task</w:t>
      </w:r>
      <w:ins w:id="95" w:author="Nicholas Harp" w:date="2020-03-16T09:25:00Z">
        <w:r w:rsidR="00C324EA">
          <w:rPr>
            <w:rFonts w:cs="Times New Roman"/>
            <w:color w:val="141413"/>
          </w:rPr>
          <w:t>s</w:t>
        </w:r>
        <w:r w:rsidR="00AF5A66">
          <w:rPr>
            <w:rFonts w:cs="Times New Roman"/>
            <w:color w:val="141413"/>
          </w:rPr>
          <w:t xml:space="preserve"> </w:t>
        </w:r>
      </w:ins>
      <w:ins w:id="96" w:author="Nicholas Harp" w:date="2020-03-18T13:11:00Z">
        <w:r w:rsidR="00013897">
          <w:rPr>
            <w:rFonts w:cs="Times New Roman"/>
            <w:color w:val="141413"/>
          </w:rPr>
          <w:t>relying on</w:t>
        </w:r>
      </w:ins>
      <w:ins w:id="97" w:author="Joshua Zosky" w:date="2020-03-15T22:50:00Z">
        <w:del w:id="98" w:author="Nicholas Harp" w:date="2020-03-16T09:25:00Z">
          <w:r w:rsidR="003A220A" w:rsidDel="00AF5A66">
            <w:rPr>
              <w:rFonts w:cs="Times New Roman"/>
              <w:color w:val="141413"/>
            </w:rPr>
            <w:delText xml:space="preserve"> </w:delText>
          </w:r>
        </w:del>
      </w:ins>
      <w:ins w:id="99" w:author="Joshua Zosky" w:date="2020-03-15T22:51:00Z">
        <w:del w:id="100" w:author="Nicholas Harp" w:date="2020-03-16T09:25:00Z">
          <w:r w:rsidR="003A220A" w:rsidDel="00AF5A66">
            <w:rPr>
              <w:rFonts w:cs="Times New Roman"/>
              <w:color w:val="141413"/>
            </w:rPr>
            <w:delText xml:space="preserve">which </w:delText>
          </w:r>
        </w:del>
      </w:ins>
      <w:del w:id="101" w:author="Nicholas Harp" w:date="2020-03-16T09:25:00Z">
        <w:r w:rsidR="001A4A31" w:rsidRPr="00843F20" w:rsidDel="00AF5A66">
          <w:rPr>
            <w:rFonts w:cs="Times New Roman"/>
            <w:color w:val="141413"/>
          </w:rPr>
          <w:delText xml:space="preserve"> </w:delText>
        </w:r>
      </w:del>
      <w:del w:id="102" w:author="Nicholas Harp" w:date="2020-03-18T13:11:00Z">
        <w:r w:rsidR="001A4A31" w:rsidRPr="00843F20" w:rsidDel="00013897">
          <w:rPr>
            <w:rFonts w:cs="Times New Roman"/>
            <w:color w:val="141413"/>
          </w:rPr>
          <w:delText>tap</w:delText>
        </w:r>
      </w:del>
      <w:ins w:id="103" w:author="Joshua Zosky" w:date="2020-03-15T22:51:00Z">
        <w:del w:id="104" w:author="Nicholas Harp" w:date="2020-03-16T09:25:00Z">
          <w:r w:rsidR="003A220A" w:rsidDel="00AF5A66">
            <w:rPr>
              <w:rFonts w:cs="Times New Roman"/>
              <w:color w:val="141413"/>
            </w:rPr>
            <w:delText>s</w:delText>
          </w:r>
        </w:del>
      </w:ins>
      <w:del w:id="105" w:author="Nicholas Harp" w:date="2020-03-18T13:11:00Z">
        <w:r w:rsidR="001A4A31" w:rsidRPr="00843F20" w:rsidDel="00013897">
          <w:rPr>
            <w:rFonts w:cs="Times New Roman"/>
            <w:color w:val="141413"/>
          </w:rPr>
          <w:delText>ping</w:delText>
        </w:r>
      </w:del>
      <w:r w:rsidR="001A4A31" w:rsidRPr="00843F20">
        <w:rPr>
          <w:rFonts w:cs="Times New Roman"/>
          <w:color w:val="141413"/>
        </w:rPr>
        <w:t xml:space="preserve"> the </w:t>
      </w:r>
      <w:del w:id="106" w:author="Nicholas Harp" w:date="2020-03-18T13:07:00Z">
        <w:r w:rsidR="001A4A31" w:rsidRPr="00843F20" w:rsidDel="00255CC0">
          <w:rPr>
            <w:rFonts w:cs="Times New Roman"/>
            <w:color w:val="141413"/>
          </w:rPr>
          <w:delText xml:space="preserve">same </w:delText>
        </w:r>
      </w:del>
      <w:ins w:id="107" w:author="Nicholas Harp" w:date="2020-03-18T13:07:00Z">
        <w:r w:rsidR="00255CC0">
          <w:rPr>
            <w:rFonts w:cs="Times New Roman"/>
            <w:color w:val="141413"/>
          </w:rPr>
          <w:t>depleted</w:t>
        </w:r>
        <w:r w:rsidR="00255CC0" w:rsidRPr="00843F20">
          <w:rPr>
            <w:rFonts w:cs="Times New Roman"/>
            <w:color w:val="141413"/>
          </w:rPr>
          <w:t xml:space="preserve"> </w:t>
        </w:r>
      </w:ins>
      <w:r w:rsidR="001A4A31" w:rsidRPr="00843F20">
        <w:rPr>
          <w:rFonts w:cs="Times New Roman"/>
          <w:color w:val="141413"/>
        </w:rPr>
        <w:t>resource</w:t>
      </w:r>
      <w:ins w:id="108" w:author="Nicholas Harp" w:date="2020-03-18T12:53:00Z">
        <w:r w:rsidR="00E306F0">
          <w:rPr>
            <w:rFonts w:cs="Times New Roman"/>
            <w:color w:val="141413"/>
          </w:rPr>
          <w:t xml:space="preserve"> </w:t>
        </w:r>
      </w:ins>
      <w:del w:id="109" w:author="Nicholas Harp" w:date="2020-03-18T12:53:00Z">
        <w:r w:rsidR="001A4A31" w:rsidRPr="00843F20" w:rsidDel="00E306F0">
          <w:rPr>
            <w:rFonts w:cs="Times New Roman"/>
            <w:color w:val="141413"/>
          </w:rPr>
          <w:delText xml:space="preserve"> </w:delText>
        </w:r>
      </w:del>
      <w:r w:rsidR="001A4A31" w:rsidRPr="00843F20">
        <w:rPr>
          <w:rFonts w:cs="Times New Roman"/>
          <w:color w:val="141413"/>
        </w:rPr>
        <w:t>(</w:t>
      </w:r>
      <w:proofErr w:type="spellStart"/>
      <w:r w:rsidR="001A4A31" w:rsidRPr="00843F20">
        <w:rPr>
          <w:rFonts w:cs="Times New Roman"/>
          <w:color w:val="141413"/>
        </w:rPr>
        <w:t>Richeson</w:t>
      </w:r>
      <w:proofErr w:type="spellEnd"/>
      <w:r w:rsidR="001A4A31" w:rsidRPr="00843F20">
        <w:rPr>
          <w:rFonts w:cs="Times New Roman"/>
          <w:color w:val="141413"/>
        </w:rPr>
        <w:t xml:space="preserve"> &amp; </w:t>
      </w:r>
      <w:proofErr w:type="spellStart"/>
      <w:r w:rsidR="001A4A31" w:rsidRPr="00843F20">
        <w:rPr>
          <w:rFonts w:cs="Times New Roman"/>
          <w:color w:val="141413"/>
        </w:rPr>
        <w:t>Tr</w:t>
      </w:r>
      <w:r w:rsidR="009F4FB6">
        <w:rPr>
          <w:rFonts w:cs="Times New Roman"/>
          <w:color w:val="141413"/>
        </w:rPr>
        <w:t>a</w:t>
      </w:r>
      <w:r w:rsidR="001A4A31" w:rsidRPr="00843F20">
        <w:rPr>
          <w:rFonts w:cs="Times New Roman"/>
          <w:color w:val="141413"/>
        </w:rPr>
        <w:t>walter</w:t>
      </w:r>
      <w:proofErr w:type="spellEnd"/>
      <w:r w:rsidR="001A4A31" w:rsidRPr="00843F20">
        <w:rPr>
          <w:rFonts w:cs="Times New Roman"/>
          <w:color w:val="141413"/>
        </w:rPr>
        <w:t>, 2005</w:t>
      </w:r>
      <w:r w:rsidR="001A4A31">
        <w:rPr>
          <w:rFonts w:cs="Times New Roman"/>
        </w:rPr>
        <w:t xml:space="preserve">; </w:t>
      </w:r>
      <w:r w:rsidR="0035600B">
        <w:t>Baumeister &amp; Heatherton, 1996;</w:t>
      </w:r>
      <w:r w:rsidR="00820EDB">
        <w:t xml:space="preserve"> </w:t>
      </w:r>
      <w:proofErr w:type="spellStart"/>
      <w:r w:rsidR="00820EDB">
        <w:t>Franconeri</w:t>
      </w:r>
      <w:proofErr w:type="spellEnd"/>
      <w:r w:rsidR="00820EDB">
        <w:t>, Alvarez, &amp; Cavanagh, 2013;</w:t>
      </w:r>
      <w:r w:rsidR="0035600B">
        <w:t xml:space="preserve"> </w:t>
      </w:r>
      <w:r w:rsidR="0035600B" w:rsidRPr="00D74781">
        <w:t>Kahneman</w:t>
      </w:r>
      <w:r w:rsidR="0035600B">
        <w:t xml:space="preserve">, 1973; </w:t>
      </w:r>
      <w:r w:rsidR="0035600B" w:rsidRPr="00D74781">
        <w:t>Storbeck, 2012</w:t>
      </w:r>
      <w:r w:rsidR="0035600B">
        <w:t>).</w:t>
      </w:r>
      <w:ins w:id="110" w:author="Nicholas Harp" w:date="2020-03-18T13:04:00Z">
        <w:r w:rsidR="00255CC0">
          <w:t xml:space="preserve"> For instance, </w:t>
        </w:r>
      </w:ins>
      <w:ins w:id="111" w:author="Nicholas Harp" w:date="2020-03-18T13:05:00Z">
        <w:r w:rsidR="00255CC0">
          <w:t xml:space="preserve">suppressing emotional responses to film clips </w:t>
        </w:r>
      </w:ins>
      <w:ins w:id="112" w:author="Nicholas Harp" w:date="2020-03-18T13:08:00Z">
        <w:r w:rsidR="00255CC0">
          <w:t>inhibits performance on</w:t>
        </w:r>
      </w:ins>
      <w:ins w:id="113" w:author="Nicholas Harp" w:date="2020-03-18T13:16:00Z">
        <w:r w:rsidR="00E50C56">
          <w:t xml:space="preserve"> subsequent</w:t>
        </w:r>
      </w:ins>
      <w:ins w:id="114" w:author="Nicholas Harp" w:date="2020-03-18T13:05:00Z">
        <w:r w:rsidR="00255CC0">
          <w:t xml:space="preserve"> tasks which also </w:t>
        </w:r>
      </w:ins>
      <w:ins w:id="115" w:author="Nicholas Harp" w:date="2020-03-18T13:06:00Z">
        <w:r w:rsidR="00255CC0">
          <w:t>require emotion regulation</w:t>
        </w:r>
      </w:ins>
      <w:ins w:id="116" w:author="Nicholas Harp" w:date="2020-03-18T13:08:00Z">
        <w:r w:rsidR="00255CC0">
          <w:t xml:space="preserve"> </w:t>
        </w:r>
      </w:ins>
      <w:ins w:id="117" w:author="Nicholas Harp" w:date="2020-03-18T13:16:00Z">
        <w:r w:rsidR="00E50C56">
          <w:t>or</w:t>
        </w:r>
      </w:ins>
      <w:ins w:id="118" w:author="Nicholas Harp" w:date="2020-03-18T13:08:00Z">
        <w:r w:rsidR="00255CC0">
          <w:t xml:space="preserve"> cognitive control</w:t>
        </w:r>
      </w:ins>
      <w:ins w:id="119" w:author="Nicholas Harp" w:date="2020-03-18T13:06:00Z">
        <w:r w:rsidR="00255CC0">
          <w:t xml:space="preserve"> (e.g., solving a difficult [or impossible?] anagram; Baumeister et al., 1998; resisting tempting food; </w:t>
        </w:r>
        <w:proofErr w:type="spellStart"/>
        <w:r w:rsidR="00255CC0">
          <w:t>Vohs</w:t>
        </w:r>
        <w:proofErr w:type="spellEnd"/>
        <w:r w:rsidR="00255CC0">
          <w:t xml:space="preserve"> and Heatherton, 2000).</w:t>
        </w:r>
      </w:ins>
      <w:ins w:id="120" w:author="Nicholas Harp" w:date="2020-03-18T13:07:00Z">
        <w:r w:rsidR="00255CC0">
          <w:t xml:space="preserve"> </w:t>
        </w:r>
      </w:ins>
      <w:del w:id="121" w:author="Nicholas Harp" w:date="2020-03-18T12:59:00Z">
        <w:r w:rsidR="00D56C13" w:rsidRPr="00253226" w:rsidDel="00255CC0">
          <w:rPr>
            <w:rFonts w:ascii="Helvetica" w:hAnsi="Helvetica" w:cs="Times"/>
          </w:rPr>
          <w:delText xml:space="preserve"> </w:delText>
        </w:r>
      </w:del>
      <w:del w:id="122" w:author="Nicholas Harp" w:date="2020-03-18T13:01:00Z">
        <w:r w:rsidR="005121F1" w:rsidDel="00255CC0">
          <w:delText xml:space="preserve">For example, imagine </w:delText>
        </w:r>
      </w:del>
      <w:ins w:id="123" w:author="Joshua Zosky" w:date="2020-03-15T22:51:00Z">
        <w:del w:id="124" w:author="Nicholas Harp" w:date="2020-03-18T13:01:00Z">
          <w:r w:rsidR="003A220A" w:rsidDel="00255CC0">
            <w:delText xml:space="preserve">picture </w:delText>
          </w:r>
        </w:del>
      </w:ins>
      <w:del w:id="125" w:author="Nicholas Harp" w:date="2020-03-18T13:01:00Z">
        <w:r w:rsidR="005121F1" w:rsidDel="00255CC0">
          <w:delText xml:space="preserve">a student attending a lecture while also text messaging a friend. As the student considers how to respond in </w:delText>
        </w:r>
      </w:del>
      <w:ins w:id="126" w:author="Joshua Zosky" w:date="2020-03-15T22:51:00Z">
        <w:del w:id="127" w:author="Nicholas Harp" w:date="2020-03-18T13:01:00Z">
          <w:r w:rsidR="003A220A" w:rsidDel="00255CC0">
            <w:delText xml:space="preserve">deliberates </w:delText>
          </w:r>
        </w:del>
      </w:ins>
      <w:del w:id="128" w:author="Nicholas Harp" w:date="2020-03-18T13:01:00Z">
        <w:r w:rsidR="005121F1" w:rsidDel="00255CC0">
          <w:delText xml:space="preserve">their next </w:delText>
        </w:r>
      </w:del>
      <w:ins w:id="129" w:author="Joshua Zosky" w:date="2020-03-15T22:51:00Z">
        <w:del w:id="130" w:author="Nicholas Harp" w:date="2020-03-18T13:01:00Z">
          <w:r w:rsidR="003A220A" w:rsidDel="00255CC0">
            <w:delText xml:space="preserve">text </w:delText>
          </w:r>
        </w:del>
      </w:ins>
      <w:del w:id="131" w:author="Nicholas Harp" w:date="2020-03-18T13:01:00Z">
        <w:r w:rsidR="005121F1" w:rsidDel="00255CC0">
          <w:delText>message</w:delText>
        </w:r>
      </w:del>
      <w:ins w:id="132" w:author="Joshua Zosky" w:date="2020-03-15T22:52:00Z">
        <w:del w:id="133" w:author="Nicholas Harp" w:date="2020-03-18T13:01:00Z">
          <w:r w:rsidR="003A220A" w:rsidDel="00255CC0">
            <w:delText>—</w:delText>
          </w:r>
        </w:del>
      </w:ins>
      <w:del w:id="134" w:author="Nicholas Harp" w:date="2020-03-18T13:01:00Z">
        <w:r w:rsidR="00776B31" w:rsidDel="00255CC0">
          <w:delText xml:space="preserve"> and </w:delText>
        </w:r>
        <w:r w:rsidR="005121F1" w:rsidDel="00255CC0">
          <w:delText>direct</w:delText>
        </w:r>
      </w:del>
      <w:ins w:id="135" w:author="Joshua Zosky" w:date="2020-03-15T22:52:00Z">
        <w:del w:id="136" w:author="Nicholas Harp" w:date="2020-03-18T13:01:00Z">
          <w:r w:rsidR="003A220A" w:rsidDel="00255CC0">
            <w:delText>ing</w:delText>
          </w:r>
        </w:del>
      </w:ins>
      <w:del w:id="137" w:author="Nicholas Harp" w:date="2020-03-18T13:01:00Z">
        <w:r w:rsidR="00776B31" w:rsidDel="00255CC0">
          <w:delText>s</w:delText>
        </w:r>
        <w:r w:rsidR="005121F1" w:rsidDel="00255CC0">
          <w:delText xml:space="preserve"> cognitive resources </w:delText>
        </w:r>
        <w:r w:rsidR="003D1C91" w:rsidDel="00255CC0">
          <w:delText xml:space="preserve">(attention) </w:delText>
        </w:r>
        <w:r w:rsidR="005121F1" w:rsidDel="00255CC0">
          <w:delText xml:space="preserve">towards the conversation and away from the lecture, </w:delText>
        </w:r>
      </w:del>
      <w:ins w:id="138" w:author="Joshua Zosky" w:date="2020-03-15T22:52:00Z">
        <w:del w:id="139" w:author="Nicholas Harp" w:date="2020-03-18T13:01:00Z">
          <w:r w:rsidR="003A220A" w:rsidDel="00255CC0">
            <w:delText>—</w:delText>
          </w:r>
        </w:del>
      </w:ins>
      <w:del w:id="140" w:author="Nicholas Harp" w:date="2020-03-18T13:01:00Z">
        <w:r w:rsidR="005121F1" w:rsidDel="00255CC0">
          <w:delText xml:space="preserve">the student’s ability to understand and remember </w:delText>
        </w:r>
      </w:del>
      <w:ins w:id="141" w:author="Joshua Zosky" w:date="2020-03-15T22:53:00Z">
        <w:del w:id="142" w:author="Nicholas Harp" w:date="2020-03-18T13:01:00Z">
          <w:r w:rsidR="003A220A" w:rsidDel="00255CC0">
            <w:delText xml:space="preserve">comprehend </w:delText>
          </w:r>
        </w:del>
      </w:ins>
      <w:del w:id="143" w:author="Nicholas Harp" w:date="2020-03-18T13:01:00Z">
        <w:r w:rsidR="005121F1" w:rsidRPr="0008375A" w:rsidDel="00255CC0">
          <w:delText>the</w:delText>
        </w:r>
        <w:r w:rsidR="005121F1" w:rsidDel="00255CC0">
          <w:delText xml:space="preserve"> lecture material will suffer</w:delText>
        </w:r>
        <w:r w:rsidR="001A4A31" w:rsidDel="00255CC0">
          <w:delText xml:space="preserve">. </w:delText>
        </w:r>
        <w:r w:rsidR="005121F1" w:rsidDel="00255CC0">
          <w:delText xml:space="preserve">Directing cognitive resources between different tasks in this manner taxes an </w:delText>
        </w:r>
      </w:del>
      <w:ins w:id="144" w:author="Joshua Zosky" w:date="2020-03-15T22:53:00Z">
        <w:del w:id="145" w:author="Nicholas Harp" w:date="2020-03-18T13:01:00Z">
          <w:r w:rsidR="003A220A" w:rsidDel="00255CC0">
            <w:delText xml:space="preserve">the </w:delText>
          </w:r>
        </w:del>
      </w:ins>
      <w:del w:id="146" w:author="Nicholas Harp" w:date="2020-03-18T13:01:00Z">
        <w:r w:rsidR="005121F1" w:rsidDel="00255CC0">
          <w:delText xml:space="preserve">already </w:delText>
        </w:r>
        <w:r w:rsidR="005121F1" w:rsidRPr="00EA7C05" w:rsidDel="00255CC0">
          <w:delText>limited pool of cognitive</w:delText>
        </w:r>
        <w:r w:rsidR="005121F1" w:rsidDel="00255CC0">
          <w:delText xml:space="preserve"> resources (Baumeister &amp; Heatherton, 1996; Kahneman, 1973</w:delText>
        </w:r>
        <w:r w:rsidR="005121F1" w:rsidRPr="00EA7C05" w:rsidDel="00255CC0">
          <w:delText>)</w:delText>
        </w:r>
        <w:r w:rsidR="005121F1" w:rsidRPr="00203FC9" w:rsidDel="00255CC0">
          <w:delText>.</w:delText>
        </w:r>
      </w:del>
      <w:del w:id="147" w:author="Nicholas Harp" w:date="2020-03-18T13:06:00Z">
        <w:r w:rsidR="005121F1" w:rsidDel="00255CC0">
          <w:delText xml:space="preserve"> </w:delText>
        </w:r>
      </w:del>
      <w:ins w:id="148" w:author="Nicholas Harp" w:date="2020-03-16T08:04:00Z">
        <w:r w:rsidR="00786E02">
          <w:t>On</w:t>
        </w:r>
      </w:ins>
      <w:commentRangeStart w:id="149"/>
      <w:del w:id="150" w:author="Nicholas Harp" w:date="2020-03-16T08:04:00Z">
        <w:r w:rsidR="005121F1" w:rsidDel="00786E02">
          <w:delText xml:space="preserve">And </w:delText>
        </w:r>
        <w:commentRangeEnd w:id="149"/>
        <w:r w:rsidR="003A220A" w:rsidDel="00786E02">
          <w:rPr>
            <w:rStyle w:val="CommentReference"/>
            <w:rFonts w:asciiTheme="minorHAnsi" w:hAnsiTheme="minorHAnsi"/>
          </w:rPr>
          <w:commentReference w:id="149"/>
        </w:r>
        <w:r w:rsidR="005121F1" w:rsidDel="00786E02">
          <w:delText>on</w:delText>
        </w:r>
      </w:del>
      <w:r w:rsidR="005121F1">
        <w:t xml:space="preserve"> a larger scale,</w:t>
      </w:r>
      <w:del w:id="151" w:author="Joshua Zosky" w:date="2020-03-15T22:56:00Z">
        <w:r w:rsidR="005121F1" w:rsidDel="00694BB5">
          <w:delText xml:space="preserve"> the</w:delText>
        </w:r>
      </w:del>
      <w:r w:rsidR="005121F1">
        <w:t xml:space="preserve"> </w:t>
      </w:r>
      <w:del w:id="152" w:author="Joshua Zosky" w:date="2020-03-15T22:58:00Z">
        <w:r w:rsidR="005121F1" w:rsidDel="00694BB5">
          <w:delText>accumulat</w:delText>
        </w:r>
      </w:del>
      <w:del w:id="153" w:author="Joshua Zosky" w:date="2020-03-15T22:56:00Z">
        <w:r w:rsidR="005121F1" w:rsidDel="00694BB5">
          <w:delText>ion</w:delText>
        </w:r>
      </w:del>
      <w:del w:id="154" w:author="Joshua Zosky" w:date="2020-03-15T22:58:00Z">
        <w:r w:rsidR="005121F1" w:rsidDel="00694BB5">
          <w:delText xml:space="preserve"> of </w:delText>
        </w:r>
      </w:del>
      <w:r w:rsidR="005121F1">
        <w:t xml:space="preserve">cognitive </w:t>
      </w:r>
      <w:del w:id="155" w:author="Joshua Zosky" w:date="2020-03-15T22:57:00Z">
        <w:r w:rsidR="005121F1" w:rsidDel="00694BB5">
          <w:delText xml:space="preserve">depletion </w:delText>
        </w:r>
      </w:del>
      <w:ins w:id="156" w:author="Joshua Zosky" w:date="2020-03-15T22:57:00Z">
        <w:r w:rsidR="00694BB5">
          <w:t>resource</w:t>
        </w:r>
      </w:ins>
      <w:ins w:id="157" w:author="Joshua Zosky" w:date="2020-03-15T22:58:00Z">
        <w:r w:rsidR="00694BB5">
          <w:t xml:space="preserve"> depletion</w:t>
        </w:r>
      </w:ins>
      <w:ins w:id="158" w:author="Joshua Zosky" w:date="2020-03-15T22:57:00Z">
        <w:r w:rsidR="00694BB5">
          <w:t xml:space="preserve"> </w:t>
        </w:r>
      </w:ins>
      <w:commentRangeStart w:id="159"/>
      <w:del w:id="160" w:author="Joshua Zosky" w:date="2020-03-15T22:57:00Z">
        <w:r w:rsidR="005121F1" w:rsidDel="00694BB5">
          <w:delText xml:space="preserve">can have </w:delText>
        </w:r>
      </w:del>
      <w:ins w:id="161" w:author="Joshua Zosky" w:date="2020-03-15T22:57:00Z">
        <w:r w:rsidR="00694BB5">
          <w:t>ha</w:t>
        </w:r>
      </w:ins>
      <w:ins w:id="162" w:author="Joshua Zosky" w:date="2020-03-15T22:59:00Z">
        <w:r w:rsidR="00694BB5">
          <w:t>s</w:t>
        </w:r>
      </w:ins>
      <w:ins w:id="163" w:author="Joshua Zosky" w:date="2020-03-15T22:57:00Z">
        <w:r w:rsidR="00694BB5">
          <w:t xml:space="preserve"> </w:t>
        </w:r>
        <w:commentRangeEnd w:id="159"/>
        <w:r w:rsidR="00694BB5">
          <w:rPr>
            <w:rStyle w:val="CommentReference"/>
            <w:rFonts w:asciiTheme="minorHAnsi" w:hAnsiTheme="minorHAnsi"/>
          </w:rPr>
          <w:commentReference w:id="159"/>
        </w:r>
      </w:ins>
      <w:r w:rsidR="005121F1">
        <w:t xml:space="preserve">widespread </w:t>
      </w:r>
      <w:r w:rsidR="00131DA9">
        <w:t>societal implications</w:t>
      </w:r>
      <w:ins w:id="164" w:author="Joshua Zosky" w:date="2020-03-15T22:59:00Z">
        <w:r w:rsidR="00694BB5">
          <w:t>, such as</w:t>
        </w:r>
      </w:ins>
      <w:del w:id="165" w:author="Joshua Zosky" w:date="2020-03-15T22:59:00Z">
        <w:r w:rsidR="00131DA9" w:rsidDel="00694BB5">
          <w:delText xml:space="preserve"> </w:delText>
        </w:r>
        <w:r w:rsidR="005121F1" w:rsidDel="00694BB5">
          <w:delText>(</w:delText>
        </w:r>
        <w:r w:rsidR="002E187D" w:rsidDel="00694BB5">
          <w:delText>e.g.,</w:delText>
        </w:r>
      </w:del>
      <w:r w:rsidR="002E187D">
        <w:t xml:space="preserve"> burnout</w:t>
      </w:r>
      <w:r w:rsidR="00DA2E43">
        <w:t xml:space="preserve"> and absenteeism</w:t>
      </w:r>
      <w:ins w:id="166" w:author="Joshua Zosky" w:date="2020-03-15T22:59:00Z">
        <w:r w:rsidR="00694BB5">
          <w:t xml:space="preserve"> (</w:t>
        </w:r>
      </w:ins>
      <w:del w:id="167" w:author="Joshua Zosky" w:date="2020-03-15T22:59:00Z">
        <w:r w:rsidR="002E187D" w:rsidDel="00694BB5">
          <w:delText xml:space="preserve">; </w:delText>
        </w:r>
      </w:del>
      <w:r w:rsidR="002E187D">
        <w:t>Diestel &amp; Schmidt, 2011</w:t>
      </w:r>
      <w:r w:rsidR="005121F1">
        <w:t xml:space="preserve">). </w:t>
      </w:r>
      <w:del w:id="168" w:author="Nicholas Harp" w:date="2020-03-16T09:55:00Z">
        <w:r w:rsidR="005121F1" w:rsidDel="002A5768">
          <w:delText xml:space="preserve">For </w:delText>
        </w:r>
        <w:r w:rsidR="00887C81" w:rsidDel="002A5768">
          <w:delText>instance</w:delText>
        </w:r>
        <w:r w:rsidR="005121F1" w:rsidDel="002A5768">
          <w:delText xml:space="preserve">, </w:delText>
        </w:r>
      </w:del>
      <w:del w:id="169" w:author="Nicholas Harp" w:date="2020-03-16T09:54:00Z">
        <w:r w:rsidR="005121F1" w:rsidDel="002A5768">
          <w:delText xml:space="preserve">in </w:delText>
        </w:r>
        <w:r w:rsidR="00776B31" w:rsidDel="002A5768">
          <w:delText xml:space="preserve">emotionally </w:delText>
        </w:r>
        <w:r w:rsidR="005121F1" w:rsidDel="002A5768">
          <w:delText>deman</w:delText>
        </w:r>
        <w:r w:rsidR="00F50EF6" w:rsidDel="002A5768">
          <w:delText>d</w:delText>
        </w:r>
        <w:r w:rsidR="005121F1" w:rsidDel="002A5768">
          <w:delText>ing occupation</w:delText>
        </w:r>
        <w:r w:rsidR="000A4E98" w:rsidDel="002A5768">
          <w:delText>s</w:delText>
        </w:r>
        <w:r w:rsidR="00170128" w:rsidDel="002A5768">
          <w:delText xml:space="preserve"> (e.g., healthcare positions</w:delText>
        </w:r>
        <w:r w:rsidR="005121F1" w:rsidDel="002A5768">
          <w:delText>)</w:delText>
        </w:r>
      </w:del>
      <w:del w:id="170" w:author="Nicholas Harp" w:date="2020-03-16T09:55:00Z">
        <w:r w:rsidR="005121F1" w:rsidDel="002A5768">
          <w:delText xml:space="preserve">, </w:delText>
        </w:r>
      </w:del>
      <w:ins w:id="171" w:author="Nicholas Harp" w:date="2020-03-16T09:55:00Z">
        <w:r w:rsidR="002A5768">
          <w:t>C</w:t>
        </w:r>
      </w:ins>
      <w:del w:id="172" w:author="Nicholas Harp" w:date="2020-03-16T09:55:00Z">
        <w:r w:rsidR="005121F1" w:rsidDel="002A5768">
          <w:delText>c</w:delText>
        </w:r>
      </w:del>
      <w:r w:rsidR="005121F1">
        <w:t xml:space="preserve">ognitive </w:t>
      </w:r>
      <w:r w:rsidR="002016D2">
        <w:t>depletion is</w:t>
      </w:r>
      <w:ins w:id="173" w:author="Nicholas Harp" w:date="2020-03-16T10:15:00Z">
        <w:r w:rsidR="0027644B">
          <w:t xml:space="preserve"> </w:t>
        </w:r>
      </w:ins>
      <w:ins w:id="174" w:author="Nicholas Harp" w:date="2020-03-18T13:11:00Z">
        <w:r w:rsidR="00013897">
          <w:t xml:space="preserve">also </w:t>
        </w:r>
      </w:ins>
      <w:del w:id="175" w:author="Nicholas Harp" w:date="2020-03-16T10:14:00Z">
        <w:r w:rsidR="005121F1" w:rsidDel="0027644B">
          <w:delText xml:space="preserve"> </w:delText>
        </w:r>
      </w:del>
      <w:r w:rsidR="005121F1">
        <w:t xml:space="preserve">associated with </w:t>
      </w:r>
      <w:r w:rsidR="002016D2">
        <w:t xml:space="preserve">worse </w:t>
      </w:r>
      <w:r w:rsidR="005121F1">
        <w:t xml:space="preserve">job performance </w:t>
      </w:r>
      <w:ins w:id="176" w:author="Nicholas Harp" w:date="2020-03-16T09:55:00Z">
        <w:r w:rsidR="002A5768">
          <w:t xml:space="preserve">in emotionally demanding occupations (e.g., healthcare positions; </w:t>
        </w:r>
      </w:ins>
      <w:del w:id="177" w:author="Nicholas Harp" w:date="2020-03-16T09:55:00Z">
        <w:r w:rsidR="005121F1" w:rsidDel="002A5768">
          <w:delText>(</w:delText>
        </w:r>
      </w:del>
      <w:proofErr w:type="spellStart"/>
      <w:r w:rsidR="00FB3277">
        <w:t>Ihle</w:t>
      </w:r>
      <w:proofErr w:type="spellEnd"/>
      <w:r w:rsidR="00FB3277">
        <w:t xml:space="preserve">, </w:t>
      </w:r>
      <w:proofErr w:type="spellStart"/>
      <w:r w:rsidR="00FB3277">
        <w:t>Borella</w:t>
      </w:r>
      <w:proofErr w:type="spellEnd"/>
      <w:r w:rsidR="00FB3277">
        <w:t xml:space="preserve">, </w:t>
      </w:r>
      <w:proofErr w:type="spellStart"/>
      <w:r w:rsidR="00FB3277">
        <w:t>Rahnfeld</w:t>
      </w:r>
      <w:proofErr w:type="spellEnd"/>
      <w:r w:rsidR="00FB3277">
        <w:t xml:space="preserve">, Müller, </w:t>
      </w:r>
      <w:proofErr w:type="spellStart"/>
      <w:r w:rsidR="00FB3277" w:rsidRPr="00E65AED">
        <w:t>Enge</w:t>
      </w:r>
      <w:proofErr w:type="spellEnd"/>
      <w:r w:rsidR="00FB3277" w:rsidRPr="00E65AED">
        <w:t xml:space="preserve">, Hacker, </w:t>
      </w:r>
      <w:proofErr w:type="spellStart"/>
      <w:r w:rsidR="00FB3277" w:rsidRPr="00E65AED">
        <w:t>Wegge</w:t>
      </w:r>
      <w:proofErr w:type="spellEnd"/>
      <w:r w:rsidR="00FB3277" w:rsidRPr="00E65AED">
        <w:t xml:space="preserve">, </w:t>
      </w:r>
      <w:proofErr w:type="spellStart"/>
      <w:r w:rsidR="00FB3277" w:rsidRPr="00E65AED">
        <w:t>Oris</w:t>
      </w:r>
      <w:proofErr w:type="spellEnd"/>
      <w:r w:rsidR="00FB3277" w:rsidRPr="00E65AED">
        <w:t xml:space="preserve">, &amp; </w:t>
      </w:r>
      <w:proofErr w:type="spellStart"/>
      <w:r w:rsidR="00FB3277" w:rsidRPr="00E65AED">
        <w:t>Kliegel</w:t>
      </w:r>
      <w:proofErr w:type="spellEnd"/>
      <w:r w:rsidR="00FB3277" w:rsidRPr="00E65AED">
        <w:t xml:space="preserve">, 2015; </w:t>
      </w:r>
      <w:proofErr w:type="spellStart"/>
      <w:r w:rsidR="00170128">
        <w:t>Motowidlo</w:t>
      </w:r>
      <w:proofErr w:type="spellEnd"/>
      <w:r w:rsidR="00170128">
        <w:t>, Packard, &amp; Manning, 1986) and</w:t>
      </w:r>
      <w:r w:rsidR="002016D2">
        <w:t xml:space="preserve"> increased</w:t>
      </w:r>
      <w:r w:rsidR="00170128">
        <w:t xml:space="preserve"> </w:t>
      </w:r>
      <w:r w:rsidR="005121F1">
        <w:t>job-related</w:t>
      </w:r>
      <w:r w:rsidR="00170128">
        <w:t xml:space="preserve"> stress that </w:t>
      </w:r>
      <w:r w:rsidR="003D1C91">
        <w:t xml:space="preserve">has adverse downstream effects on </w:t>
      </w:r>
      <w:r w:rsidR="00170128">
        <w:t>executive functioning (</w:t>
      </w:r>
      <w:proofErr w:type="spellStart"/>
      <w:r w:rsidR="00484D36">
        <w:t>Privitera</w:t>
      </w:r>
      <w:proofErr w:type="spellEnd"/>
      <w:r w:rsidR="00484D36">
        <w:t xml:space="preserve">, Rosenstein, </w:t>
      </w:r>
      <w:proofErr w:type="spellStart"/>
      <w:r w:rsidR="00484D36">
        <w:t>Plessow</w:t>
      </w:r>
      <w:proofErr w:type="spellEnd"/>
      <w:r w:rsidR="00484D36">
        <w:t xml:space="preserve">, &amp; </w:t>
      </w:r>
      <w:proofErr w:type="spellStart"/>
      <w:r w:rsidR="00484D36">
        <w:t>LoCastro</w:t>
      </w:r>
      <w:proofErr w:type="spellEnd"/>
      <w:r w:rsidR="00484D36">
        <w:t xml:space="preserve">, 2014; </w:t>
      </w:r>
      <w:proofErr w:type="spellStart"/>
      <w:r w:rsidR="00170128">
        <w:t>Starcke</w:t>
      </w:r>
      <w:proofErr w:type="spellEnd"/>
      <w:r w:rsidR="00170128">
        <w:t xml:space="preserve">, </w:t>
      </w:r>
      <w:proofErr w:type="spellStart"/>
      <w:r w:rsidR="00170128">
        <w:t>Wiesen</w:t>
      </w:r>
      <w:proofErr w:type="spellEnd"/>
      <w:r w:rsidR="00170128">
        <w:t xml:space="preserve">, </w:t>
      </w:r>
      <w:proofErr w:type="spellStart"/>
      <w:r w:rsidR="00170128">
        <w:t>Trotzke</w:t>
      </w:r>
      <w:proofErr w:type="spellEnd"/>
      <w:r w:rsidR="00170128">
        <w:t>, &amp; Brand, 2016).</w:t>
      </w:r>
      <w:ins w:id="178" w:author="Nicholas Harp" w:date="2020-03-16T09:01:00Z">
        <w:r w:rsidR="00BE320A">
          <w:t xml:space="preserve"> </w:t>
        </w:r>
      </w:ins>
      <w:ins w:id="179" w:author="Nicholas Harp" w:date="2020-03-16T09:36:00Z">
        <w:r w:rsidR="00520723">
          <w:t>Although c</w:t>
        </w:r>
      </w:ins>
      <w:ins w:id="180" w:author="Nicholas Harp" w:date="2020-03-16T09:28:00Z">
        <w:r w:rsidR="00C324EA">
          <w:t>ognitive load</w:t>
        </w:r>
      </w:ins>
      <w:ins w:id="181" w:author="Nicholas Harp" w:date="2020-03-16T09:36:00Z">
        <w:r w:rsidR="00520723">
          <w:t xml:space="preserve"> interferes</w:t>
        </w:r>
      </w:ins>
      <w:ins w:id="182" w:author="Nicholas Harp" w:date="2020-03-16T10:15:00Z">
        <w:r w:rsidR="0027644B">
          <w:t xml:space="preserve"> with </w:t>
        </w:r>
      </w:ins>
      <w:ins w:id="183" w:author="Nicholas Harp" w:date="2020-03-18T13:12:00Z">
        <w:r w:rsidR="000B687F">
          <w:t>many</w:t>
        </w:r>
      </w:ins>
      <w:ins w:id="184" w:author="Nicholas Harp" w:date="2020-03-18T13:13:00Z">
        <w:r w:rsidR="000B687F">
          <w:t xml:space="preserve"> control</w:t>
        </w:r>
      </w:ins>
      <w:ins w:id="185" w:author="Nicholas Harp" w:date="2020-03-18T13:12:00Z">
        <w:r w:rsidR="000B687F">
          <w:t xml:space="preserve"> and regulatory processes</w:t>
        </w:r>
      </w:ins>
      <w:ins w:id="186" w:author="Nicholas Harp" w:date="2020-03-18T13:09:00Z">
        <w:r w:rsidR="0026042C">
          <w:t xml:space="preserve">, </w:t>
        </w:r>
      </w:ins>
      <w:ins w:id="187" w:author="Nicholas Harp" w:date="2020-03-16T09:05:00Z">
        <w:r w:rsidR="00BE320A">
          <w:t>t</w:t>
        </w:r>
      </w:ins>
      <w:commentRangeStart w:id="188"/>
      <w:del w:id="189" w:author="Nicholas Harp" w:date="2020-03-16T09:04:00Z">
        <w:r w:rsidR="00170128" w:rsidDel="00BE320A">
          <w:delText xml:space="preserve"> </w:delText>
        </w:r>
        <w:commentRangeEnd w:id="188"/>
        <w:r w:rsidR="00694BB5" w:rsidDel="00BE320A">
          <w:rPr>
            <w:rStyle w:val="CommentReference"/>
            <w:rFonts w:asciiTheme="minorHAnsi" w:hAnsiTheme="minorHAnsi"/>
          </w:rPr>
          <w:commentReference w:id="188"/>
        </w:r>
      </w:del>
    </w:p>
    <w:p w14:paraId="52526D9D" w14:textId="0374F349" w:rsidR="00BE320A" w:rsidRDefault="00172A38" w:rsidP="00013897">
      <w:pPr>
        <w:pStyle w:val="FirstParagraph"/>
        <w:ind w:firstLine="720"/>
        <w:rPr>
          <w:ins w:id="190" w:author="Nicholas Harp" w:date="2020-03-16T09:05:00Z"/>
        </w:rPr>
        <w:pPrChange w:id="191" w:author="Nicholas Harp" w:date="2020-03-18T13:10:00Z">
          <w:pPr>
            <w:pStyle w:val="FirstParagraph"/>
          </w:pPr>
        </w:pPrChange>
      </w:pPr>
      <w:commentRangeStart w:id="192"/>
      <w:del w:id="193" w:author="Nicholas Harp" w:date="2020-03-16T09:05:00Z">
        <w:r w:rsidDel="00BE320A">
          <w:delText>Notably</w:delText>
        </w:r>
        <w:r w:rsidR="00B2503A" w:rsidDel="00BE320A">
          <w:delText xml:space="preserve">, </w:delText>
        </w:r>
        <w:r w:rsidR="001966D8" w:rsidDel="00BE320A">
          <w:delText>t</w:delText>
        </w:r>
      </w:del>
      <w:r w:rsidR="001966D8">
        <w:t xml:space="preserve">he domain of </w:t>
      </w:r>
      <w:del w:id="194" w:author="Nicholas Harp" w:date="2020-03-16T09:37:00Z">
        <w:r w:rsidR="001966D8" w:rsidDel="00520723">
          <w:delText xml:space="preserve">the </w:delText>
        </w:r>
      </w:del>
      <w:r>
        <w:t>resource depletion</w:t>
      </w:r>
      <w:ins w:id="195" w:author="Nicholas Harp" w:date="2020-03-16T09:48:00Z">
        <w:r w:rsidR="006737E8">
          <w:t xml:space="preserve">—whether the depletion </w:t>
        </w:r>
      </w:ins>
      <w:ins w:id="196" w:author="Nicholas Harp" w:date="2020-03-18T13:16:00Z">
        <w:r w:rsidR="00E50C56">
          <w:t>tap</w:t>
        </w:r>
      </w:ins>
      <w:ins w:id="197" w:author="Nicholas Harp" w:date="2020-03-18T13:17:00Z">
        <w:r w:rsidR="00E50C56">
          <w:t>s</w:t>
        </w:r>
      </w:ins>
      <w:bookmarkStart w:id="198" w:name="_GoBack"/>
      <w:bookmarkEnd w:id="198"/>
      <w:ins w:id="199" w:author="Nicholas Harp" w:date="2020-03-16T09:48:00Z">
        <w:r w:rsidR="006737E8">
          <w:t xml:space="preserve"> </w:t>
        </w:r>
      </w:ins>
      <w:ins w:id="200" w:author="Nicholas Harp" w:date="2020-03-16T10:02:00Z">
        <w:r w:rsidR="00352AF3">
          <w:t>emotion-related</w:t>
        </w:r>
      </w:ins>
      <w:ins w:id="201" w:author="Nicholas Harp" w:date="2020-03-16T09:48:00Z">
        <w:r w:rsidR="006737E8">
          <w:t xml:space="preserve"> resources—</w:t>
        </w:r>
      </w:ins>
      <w:ins w:id="202" w:author="Nicholas Harp" w:date="2020-03-18T13:09:00Z">
        <w:r w:rsidR="0026042C">
          <w:t xml:space="preserve">appears to </w:t>
        </w:r>
      </w:ins>
      <w:del w:id="203" w:author="Nicholas Harp" w:date="2020-03-16T09:57:00Z">
        <w:r w:rsidDel="002A5768">
          <w:delText xml:space="preserve"> </w:delText>
        </w:r>
      </w:del>
      <w:del w:id="204" w:author="Nicholas Harp" w:date="2020-03-16T09:38:00Z">
        <w:r w:rsidDel="00400D68">
          <w:delText>matters</w:delText>
        </w:r>
      </w:del>
      <w:commentRangeEnd w:id="192"/>
      <w:ins w:id="205" w:author="Nicholas Harp" w:date="2020-03-16T09:38:00Z">
        <w:r w:rsidR="00400D68">
          <w:t xml:space="preserve">drive many </w:t>
        </w:r>
      </w:ins>
      <w:ins w:id="206" w:author="Nicholas Harp" w:date="2020-03-16T09:37:00Z">
        <w:r w:rsidR="00520723">
          <w:t>emotion-related load effects</w:t>
        </w:r>
      </w:ins>
      <w:r w:rsidR="00694BB5">
        <w:rPr>
          <w:rStyle w:val="CommentReference"/>
          <w:rFonts w:asciiTheme="minorHAnsi" w:hAnsiTheme="minorHAnsi"/>
        </w:rPr>
        <w:commentReference w:id="192"/>
      </w:r>
      <w:ins w:id="207" w:author="Nicholas Harp" w:date="2020-03-16T09:05:00Z">
        <w:r w:rsidR="00BE320A">
          <w:t>.</w:t>
        </w:r>
      </w:ins>
    </w:p>
    <w:p w14:paraId="646C796F" w14:textId="71913FBF" w:rsidR="00B2503A" w:rsidRDefault="00AF4925" w:rsidP="00765E44">
      <w:pPr>
        <w:pStyle w:val="FirstParagraph"/>
      </w:pPr>
      <w:ins w:id="208" w:author="Nicholas Harp" w:date="2020-03-16T09:57:00Z">
        <w:r>
          <w:t>D</w:t>
        </w:r>
      </w:ins>
      <w:ins w:id="209" w:author="Nicholas Harp" w:date="2020-03-16T09:58:00Z">
        <w:r>
          <w:t>omain-specific findings suggest that</w:t>
        </w:r>
      </w:ins>
      <w:ins w:id="210" w:author="Nicholas Harp" w:date="2020-03-16T10:16:00Z">
        <w:r w:rsidR="0027644B">
          <w:t xml:space="preserve"> </w:t>
        </w:r>
      </w:ins>
      <w:commentRangeStart w:id="211"/>
      <w:del w:id="212" w:author="Nicholas Harp" w:date="2020-03-16T09:05:00Z">
        <w:r w:rsidR="00B2503A" w:rsidDel="00BE320A">
          <w:delText xml:space="preserve">; </w:delText>
        </w:r>
      </w:del>
      <w:commentRangeStart w:id="213"/>
      <w:del w:id="214" w:author="Joshua Zosky" w:date="2020-03-15T23:03:00Z">
        <w:r w:rsidR="00B2503A" w:rsidDel="00694BB5">
          <w:delText>that is,</w:delText>
        </w:r>
        <w:commentRangeEnd w:id="211"/>
        <w:r w:rsidR="00694BB5" w:rsidDel="00694BB5">
          <w:rPr>
            <w:rStyle w:val="CommentReference"/>
            <w:rFonts w:asciiTheme="minorHAnsi" w:hAnsiTheme="minorHAnsi"/>
          </w:rPr>
          <w:commentReference w:id="211"/>
        </w:r>
        <w:r w:rsidR="00B2503A" w:rsidDel="00694BB5">
          <w:delText xml:space="preserve"> </w:delText>
        </w:r>
      </w:del>
      <w:del w:id="215" w:author="Nicholas Harp" w:date="2020-03-16T09:05:00Z">
        <w:r w:rsidR="00172A38" w:rsidDel="00BE320A">
          <w:delText>i</w:delText>
        </w:r>
      </w:del>
      <w:del w:id="216" w:author="Nicholas Harp" w:date="2020-03-16T09:41:00Z">
        <w:r w:rsidR="00172A38" w:rsidDel="006737E8">
          <w:delText>f the resources required for a particular task are not depleted, then task performance may be unaffected by the load</w:delText>
        </w:r>
        <w:commentRangeEnd w:id="213"/>
        <w:r w:rsidR="00694BB5" w:rsidDel="006737E8">
          <w:rPr>
            <w:rStyle w:val="CommentReference"/>
            <w:rFonts w:asciiTheme="minorHAnsi" w:hAnsiTheme="minorHAnsi"/>
          </w:rPr>
          <w:commentReference w:id="213"/>
        </w:r>
        <w:r w:rsidR="00172A38" w:rsidDel="006737E8">
          <w:delText xml:space="preserve">. </w:delText>
        </w:r>
      </w:del>
      <w:del w:id="217" w:author="Nicholas Harp" w:date="2020-03-16T09:49:00Z">
        <w:r w:rsidR="00172A38" w:rsidDel="002A5768">
          <w:delText>In other words, i</w:delText>
        </w:r>
      </w:del>
      <w:del w:id="218" w:author="Nicholas Harp" w:date="2020-03-16T09:58:00Z">
        <w:r w:rsidR="00172A38" w:rsidDel="00AF4925">
          <w:delText xml:space="preserve">f </w:delText>
        </w:r>
      </w:del>
      <w:ins w:id="219" w:author="Nicholas Harp" w:date="2020-03-16T10:17:00Z">
        <w:r w:rsidR="0027644B">
          <w:t>when the</w:t>
        </w:r>
      </w:ins>
      <w:ins w:id="220" w:author="Nicholas Harp" w:date="2020-03-16T09:50:00Z">
        <w:r w:rsidR="002A5768">
          <w:t xml:space="preserve"> </w:t>
        </w:r>
      </w:ins>
      <w:del w:id="221" w:author="Joshua Zosky" w:date="2020-03-15T23:05:00Z">
        <w:r w:rsidR="00172A38" w:rsidDel="00926E2F">
          <w:delText xml:space="preserve">it were the case that </w:delText>
        </w:r>
      </w:del>
      <w:r w:rsidR="00172A38">
        <w:t xml:space="preserve">resources </w:t>
      </w:r>
      <w:ins w:id="222" w:author="Joshua Zosky" w:date="2020-03-15T23:06:00Z">
        <w:del w:id="223" w:author="Nicholas Harp" w:date="2020-03-16T09:49:00Z">
          <w:r w:rsidR="00926E2F" w:rsidDel="006737E8">
            <w:delText xml:space="preserve">are </w:delText>
          </w:r>
        </w:del>
      </w:ins>
      <w:del w:id="224" w:author="Nicholas Harp" w:date="2020-03-16T09:50:00Z">
        <w:r w:rsidR="00FA450A" w:rsidDel="002A5768">
          <w:delText xml:space="preserve">taxed by a load </w:delText>
        </w:r>
        <w:r w:rsidR="00172A38" w:rsidDel="002A5768">
          <w:delText xml:space="preserve">were not </w:delText>
        </w:r>
      </w:del>
      <w:r w:rsidR="00172A38">
        <w:t xml:space="preserve">required to complete </w:t>
      </w:r>
      <w:ins w:id="225" w:author="Nicholas Harp" w:date="2020-03-16T10:16:00Z">
        <w:r w:rsidR="0027644B">
          <w:t>a concurrent</w:t>
        </w:r>
      </w:ins>
      <w:del w:id="226" w:author="Nicholas Harp" w:date="2020-03-16T10:16:00Z">
        <w:r w:rsidR="00172A38" w:rsidDel="0027644B">
          <w:delText>a</w:delText>
        </w:r>
      </w:del>
      <w:r w:rsidR="00172A38">
        <w:t xml:space="preserve"> task</w:t>
      </w:r>
      <w:ins w:id="227" w:author="Nicholas Harp" w:date="2020-03-16T09:58:00Z">
        <w:r>
          <w:t xml:space="preserve"> </w:t>
        </w:r>
      </w:ins>
      <w:ins w:id="228" w:author="Nicholas Harp" w:date="2020-03-16T10:16:00Z">
        <w:r w:rsidR="0027644B">
          <w:t>are</w:t>
        </w:r>
      </w:ins>
      <w:ins w:id="229" w:author="Nicholas Harp" w:date="2020-03-16T10:17:00Z">
        <w:r w:rsidR="0027644B">
          <w:t xml:space="preserve"> not recruited by the cognitive load, then </w:t>
        </w:r>
      </w:ins>
      <w:del w:id="230" w:author="Nicholas Harp" w:date="2020-03-16T09:58:00Z">
        <w:r w:rsidR="00172A38" w:rsidDel="00AF4925">
          <w:delText xml:space="preserve">, then </w:delText>
        </w:r>
      </w:del>
      <w:ins w:id="231" w:author="Joshua Zosky" w:date="2020-03-15T23:06:00Z">
        <w:del w:id="232" w:author="Nicholas Harp" w:date="2020-03-16T09:58:00Z">
          <w:r w:rsidR="00926E2F" w:rsidDel="00AF4925">
            <w:delText xml:space="preserve">task performance </w:delText>
          </w:r>
        </w:del>
      </w:ins>
      <w:del w:id="233" w:author="Nicholas Harp" w:date="2020-03-16T09:58:00Z">
        <w:r w:rsidR="00FA450A" w:rsidDel="00AF4925">
          <w:delText>there</w:delText>
        </w:r>
        <w:r w:rsidR="00172A38" w:rsidDel="00AF4925">
          <w:delText xml:space="preserve"> may </w:delText>
        </w:r>
        <w:r w:rsidR="00FA450A" w:rsidDel="00AF4925">
          <w:delText>be</w:delText>
        </w:r>
      </w:del>
      <w:ins w:id="234" w:author="Joshua Zosky" w:date="2020-03-15T23:07:00Z">
        <w:del w:id="235" w:author="Nicholas Harp" w:date="2020-03-16T09:50:00Z">
          <w:r w:rsidR="00926E2F" w:rsidDel="002A5768">
            <w:delText>would potentially lack</w:delText>
          </w:r>
        </w:del>
        <w:del w:id="236" w:author="Nicholas Harp" w:date="2020-03-16T10:17:00Z">
          <w:r w:rsidR="00926E2F" w:rsidDel="0027644B">
            <w:delText xml:space="preserve"> </w:delText>
          </w:r>
        </w:del>
      </w:ins>
      <w:del w:id="237" w:author="Nicholas Harp" w:date="2020-03-16T10:17:00Z">
        <w:r w:rsidR="00FA450A" w:rsidDel="0027644B">
          <w:delText xml:space="preserve"> </w:delText>
        </w:r>
      </w:del>
      <w:del w:id="238" w:author="Joshua Zosky" w:date="2020-03-15T23:07:00Z">
        <w:r w:rsidR="00172A38" w:rsidDel="00926E2F">
          <w:delText xml:space="preserve">no </w:delText>
        </w:r>
      </w:del>
      <w:r w:rsidR="00172A38">
        <w:t>behavioral consequences</w:t>
      </w:r>
      <w:ins w:id="239" w:author="Nicholas Harp" w:date="2020-03-16T10:17:00Z">
        <w:r w:rsidR="0027644B">
          <w:t xml:space="preserve"> </w:t>
        </w:r>
      </w:ins>
      <w:ins w:id="240" w:author="Nicholas Harp" w:date="2020-03-16T10:18:00Z">
        <w:r w:rsidR="0027644B">
          <w:t>on</w:t>
        </w:r>
      </w:ins>
      <w:ins w:id="241" w:author="Nicholas Harp" w:date="2020-03-16T10:17:00Z">
        <w:r w:rsidR="0027644B">
          <w:t xml:space="preserve"> task </w:t>
        </w:r>
      </w:ins>
      <w:ins w:id="242" w:author="Nicholas Harp" w:date="2020-03-16T10:18:00Z">
        <w:r w:rsidR="0027644B">
          <w:lastRenderedPageBreak/>
          <w:t xml:space="preserve">performance </w:t>
        </w:r>
      </w:ins>
      <w:ins w:id="243" w:author="Nicholas Harp" w:date="2020-03-16T10:17:00Z">
        <w:r w:rsidR="0027644B">
          <w:t>are unlikely</w:t>
        </w:r>
      </w:ins>
      <w:del w:id="244" w:author="Joshua Zosky" w:date="2020-03-15T23:07:00Z">
        <w:r w:rsidR="00172A38" w:rsidDel="00926E2F">
          <w:delText xml:space="preserve"> on one’s</w:delText>
        </w:r>
      </w:del>
      <w:del w:id="245" w:author="Joshua Zosky" w:date="2020-03-15T23:06:00Z">
        <w:r w:rsidR="00172A38" w:rsidDel="00926E2F">
          <w:delText xml:space="preserve"> task performance</w:delText>
        </w:r>
      </w:del>
      <w:r w:rsidR="00172A38">
        <w:t xml:space="preserve">. </w:t>
      </w:r>
      <w:commentRangeStart w:id="246"/>
      <w:r w:rsidR="00B2503A">
        <w:t>For instance</w:t>
      </w:r>
      <w:commentRangeEnd w:id="246"/>
      <w:r w:rsidR="00926E2F">
        <w:rPr>
          <w:rStyle w:val="CommentReference"/>
          <w:rFonts w:asciiTheme="minorHAnsi" w:hAnsiTheme="minorHAnsi"/>
        </w:rPr>
        <w:commentReference w:id="246"/>
      </w:r>
      <w:r w:rsidR="00B2503A">
        <w:t xml:space="preserve">, when asked to </w:t>
      </w:r>
      <w:r w:rsidR="00093C32">
        <w:t xml:space="preserve">remember </w:t>
      </w:r>
      <w:r w:rsidR="00216068">
        <w:t xml:space="preserve">the </w:t>
      </w:r>
      <w:r w:rsidR="00B2503A">
        <w:t>emotion</w:t>
      </w:r>
      <w:r w:rsidR="00093C32">
        <w:t>al expression</w:t>
      </w:r>
      <w:r w:rsidR="00B2503A">
        <w:t xml:space="preserve"> </w:t>
      </w:r>
      <w:r w:rsidR="00093C32">
        <w:t xml:space="preserve">of </w:t>
      </w:r>
      <w:r w:rsidR="00B2503A">
        <w:t xml:space="preserve">a face, rather than its identity, participants were less accurate on subsequent </w:t>
      </w:r>
      <w:r w:rsidR="00367465">
        <w:t xml:space="preserve">decisions </w:t>
      </w:r>
      <w:r w:rsidR="00DA6923">
        <w:t>in</w:t>
      </w:r>
      <w:r w:rsidR="00367465">
        <w:t xml:space="preserve"> pairing</w:t>
      </w:r>
      <w:r w:rsidR="00DA6923">
        <w:t xml:space="preserve"> concepts according to emotional properties (e.g., couple-happy) compared to </w:t>
      </w:r>
      <w:proofErr w:type="spellStart"/>
      <w:r w:rsidR="00765E44">
        <w:t>to</w:t>
      </w:r>
      <w:commentRangeStart w:id="247"/>
      <w:commentRangeStart w:id="248"/>
      <w:proofErr w:type="spellEnd"/>
      <w:r w:rsidR="00765E44">
        <w:t xml:space="preserve"> perceptual properties </w:t>
      </w:r>
      <w:commentRangeEnd w:id="247"/>
      <w:r w:rsidR="00765E44">
        <w:rPr>
          <w:rStyle w:val="CommentReference"/>
          <w:rFonts w:asciiTheme="minorHAnsi" w:hAnsiTheme="minorHAnsi"/>
        </w:rPr>
        <w:commentReference w:id="247"/>
      </w:r>
      <w:commentRangeEnd w:id="248"/>
      <w:r w:rsidR="00765E44">
        <w:rPr>
          <w:rStyle w:val="CommentReference"/>
          <w:rFonts w:asciiTheme="minorHAnsi" w:hAnsiTheme="minorHAnsi"/>
        </w:rPr>
        <w:commentReference w:id="248"/>
      </w:r>
      <w:del w:id="249" w:author="Nicholas Harp" w:date="2020-03-17T14:27:00Z">
        <w:r w:rsidR="00DA6923" w:rsidDel="00765E44">
          <w:delText xml:space="preserve">perceptual properties </w:delText>
        </w:r>
      </w:del>
      <w:r w:rsidR="00DA6923">
        <w:t xml:space="preserve">(e.g., </w:t>
      </w:r>
      <w:r w:rsidR="00B2503A">
        <w:t xml:space="preserve">lemon-yellow; Vermeulen, Niedenthal, </w:t>
      </w:r>
      <w:proofErr w:type="spellStart"/>
      <w:r w:rsidR="00B2503A">
        <w:t>Pleyers</w:t>
      </w:r>
      <w:proofErr w:type="spellEnd"/>
      <w:r w:rsidR="00B2503A">
        <w:t xml:space="preserve">, </w:t>
      </w:r>
      <w:proofErr w:type="spellStart"/>
      <w:r w:rsidR="00B2503A">
        <w:t>Bayot</w:t>
      </w:r>
      <w:proofErr w:type="spellEnd"/>
      <w:r w:rsidR="00B2503A">
        <w:t xml:space="preserve">, &amp; Corneille, 2014). </w:t>
      </w:r>
      <w:r w:rsidR="00172A38">
        <w:t>N</w:t>
      </w:r>
      <w:r w:rsidR="00B2503A">
        <w:t xml:space="preserve">euroimaging </w:t>
      </w:r>
      <w:r w:rsidR="00172A38">
        <w:t xml:space="preserve">research </w:t>
      </w:r>
      <w:r w:rsidR="006F1F37">
        <w:t>extends</w:t>
      </w:r>
      <w:r w:rsidR="00172A38">
        <w:t xml:space="preserve"> these findings by </w:t>
      </w:r>
      <w:r w:rsidR="00B2503A">
        <w:t>suggest</w:t>
      </w:r>
      <w:r w:rsidR="00172A38">
        <w:t xml:space="preserve">ing separable effects of </w:t>
      </w:r>
      <w:r w:rsidR="00B2503A">
        <w:t xml:space="preserve">load </w:t>
      </w:r>
      <w:r w:rsidR="00172A38">
        <w:t xml:space="preserve">as a function of the </w:t>
      </w:r>
      <w:r w:rsidR="006F1F37">
        <w:t xml:space="preserve">domain </w:t>
      </w:r>
      <w:r w:rsidR="00172A38">
        <w:t>(</w:t>
      </w:r>
      <w:r w:rsidR="00752AFC">
        <w:t xml:space="preserve">non-emotional </w:t>
      </w:r>
      <w:r w:rsidR="00172A38">
        <w:t>versus emotional)</w:t>
      </w:r>
      <w:r w:rsidR="00B2503A">
        <w:t xml:space="preserve">. </w:t>
      </w:r>
      <w:del w:id="250" w:author="Nicholas Harp" w:date="2020-03-16T09:51:00Z">
        <w:r w:rsidR="00B2503A" w:rsidDel="002A5768">
          <w:delText xml:space="preserve">For instance, </w:delText>
        </w:r>
      </w:del>
      <w:ins w:id="251" w:author="Nicholas Harp" w:date="2020-03-16T09:51:00Z">
        <w:r w:rsidR="002A5768">
          <w:t>C</w:t>
        </w:r>
      </w:ins>
      <w:del w:id="252" w:author="Nicholas Harp" w:date="2020-03-16T09:51:00Z">
        <w:r w:rsidR="00B2503A" w:rsidDel="002A5768">
          <w:delText>c</w:delText>
        </w:r>
      </w:del>
      <w:r w:rsidR="00B2503A">
        <w:t>hanging the nature of cognitively demanding tasks</w:t>
      </w:r>
      <w:r w:rsidR="00D90C21">
        <w:t>,</w:t>
      </w:r>
      <w:r w:rsidR="00677C1A">
        <w:t xml:space="preserve"> such that participants attend to and remember </w:t>
      </w:r>
      <w:r w:rsidR="00CD0113">
        <w:t>an emotional component (e.g., emotional expression instead of an identity)</w:t>
      </w:r>
      <w:r w:rsidR="00677C1A">
        <w:t xml:space="preserve"> of the same stimuli</w:t>
      </w:r>
      <w:r w:rsidR="00D90C21">
        <w:t>,</w:t>
      </w:r>
      <w:r w:rsidR="00B2503A">
        <w:t xml:space="preserve"> results in the recruitment of dissociable neural resources (</w:t>
      </w:r>
      <w:proofErr w:type="spellStart"/>
      <w:r w:rsidR="00B2503A">
        <w:t>Egner</w:t>
      </w:r>
      <w:proofErr w:type="spellEnd"/>
      <w:r w:rsidR="00B2503A">
        <w:t xml:space="preserve">, </w:t>
      </w:r>
      <w:proofErr w:type="spellStart"/>
      <w:r w:rsidR="00B2503A">
        <w:t>Etkin</w:t>
      </w:r>
      <w:proofErr w:type="spellEnd"/>
      <w:r w:rsidR="00B2503A">
        <w:t xml:space="preserve">, Gale, &amp; Hirsch, 2008; Neta &amp; Whalen, 2011). </w:t>
      </w:r>
      <w:r w:rsidR="006F1F37">
        <w:t>Therefore</w:t>
      </w:r>
      <w:r w:rsidR="00B2503A">
        <w:t>, when resources are engaged with an emotional load, the resources are no longer available for other emotional processes</w:t>
      </w:r>
      <w:r w:rsidR="006F1F37">
        <w:t>,</w:t>
      </w:r>
      <w:r w:rsidR="00B2503A">
        <w:t xml:space="preserve"> and performance on these </w:t>
      </w:r>
      <w:r w:rsidR="00677C1A">
        <w:t xml:space="preserve">tasks </w:t>
      </w:r>
      <w:r w:rsidR="00B2503A">
        <w:t xml:space="preserve">will likely be </w:t>
      </w:r>
      <w:r w:rsidR="001B2084">
        <w:t>impaired</w:t>
      </w:r>
      <w:r w:rsidR="00B2503A">
        <w:t>.</w:t>
      </w:r>
      <w:r w:rsidR="00132515" w:rsidRPr="00132515">
        <w:t xml:space="preserve"> </w:t>
      </w:r>
      <w:r w:rsidR="001B2084">
        <w:t>As such</w:t>
      </w:r>
      <w:r w:rsidR="00132515">
        <w:t xml:space="preserve">, </w:t>
      </w:r>
      <w:r w:rsidR="00677C1A">
        <w:t xml:space="preserve">the effect of load on a concurrent or subsequent task </w:t>
      </w:r>
      <w:r w:rsidR="001B2084">
        <w:t xml:space="preserve">may </w:t>
      </w:r>
      <w:r w:rsidR="00677C1A">
        <w:t xml:space="preserve">illuminate the </w:t>
      </w:r>
      <w:ins w:id="253" w:author="Nicholas Harp" w:date="2020-03-16T10:18:00Z">
        <w:r w:rsidR="0027644B">
          <w:t xml:space="preserve">underlying </w:t>
        </w:r>
      </w:ins>
      <w:r w:rsidR="00677C1A">
        <w:t xml:space="preserve">processes </w:t>
      </w:r>
      <w:del w:id="254" w:author="Nicholas Harp" w:date="2020-03-16T10:18:00Z">
        <w:r w:rsidR="00677C1A" w:rsidDel="0027644B">
          <w:delText xml:space="preserve">required </w:delText>
        </w:r>
      </w:del>
      <w:ins w:id="255" w:author="Nicholas Harp" w:date="2020-03-16T10:18:00Z">
        <w:r w:rsidR="0027644B">
          <w:t>engaged during</w:t>
        </w:r>
      </w:ins>
      <w:del w:id="256" w:author="Nicholas Harp" w:date="2020-03-16T10:18:00Z">
        <w:r w:rsidR="00677C1A" w:rsidDel="0027644B">
          <w:delText>for</w:delText>
        </w:r>
      </w:del>
      <w:r w:rsidR="00677C1A">
        <w:t xml:space="preserve"> that task. </w:t>
      </w:r>
    </w:p>
    <w:p w14:paraId="266FFDF4" w14:textId="08DA3293" w:rsidR="00C10CBB" w:rsidRDefault="0046304E" w:rsidP="0046304E">
      <w:pPr>
        <w:pStyle w:val="FirstParagraph"/>
        <w:ind w:firstLine="0"/>
      </w:pPr>
      <w:r w:rsidRPr="0046304E">
        <w:rPr>
          <w:b/>
        </w:rPr>
        <w:t xml:space="preserve">Resources </w:t>
      </w:r>
      <w:r w:rsidR="001B2084">
        <w:rPr>
          <w:b/>
        </w:rPr>
        <w:t xml:space="preserve">used </w:t>
      </w:r>
      <w:r w:rsidRPr="0046304E">
        <w:rPr>
          <w:b/>
        </w:rPr>
        <w:t xml:space="preserve">for </w:t>
      </w:r>
      <w:r w:rsidR="001217C1">
        <w:rPr>
          <w:b/>
        </w:rPr>
        <w:t>categorizing</w:t>
      </w:r>
      <w:r w:rsidRPr="0046304E">
        <w:rPr>
          <w:b/>
        </w:rPr>
        <w:t xml:space="preserve"> emotional ambiguity</w:t>
      </w:r>
      <w:bookmarkStart w:id="257" w:name="facial-expressions-and-individual-differ"/>
    </w:p>
    <w:p w14:paraId="4BC59362" w14:textId="53EF6B9F" w:rsidR="00340B2D" w:rsidRDefault="00034AB1" w:rsidP="000D2199">
      <w:pPr>
        <w:pStyle w:val="FirstParagraph"/>
        <w:rPr>
          <w:ins w:id="258" w:author="Nicholas Harp" w:date="2020-03-18T12:32:00Z"/>
        </w:rPr>
      </w:pPr>
      <w:commentRangeStart w:id="259"/>
      <w:del w:id="260" w:author="Nicholas Harp" w:date="2020-03-16T10:28:00Z">
        <w:r w:rsidRPr="00A71DC1" w:rsidDel="00A71DC1">
          <w:rPr>
            <w:highlight w:val="yellow"/>
            <w:rPrChange w:id="261" w:author="Nicholas Harp" w:date="2020-03-16T10:25:00Z">
              <w:rPr/>
            </w:rPrChange>
          </w:rPr>
          <w:delText>While</w:delText>
        </w:r>
        <w:r w:rsidDel="00A71DC1">
          <w:delText xml:space="preserve"> </w:delText>
        </w:r>
      </w:del>
      <w:ins w:id="262" w:author="Nicholas Harp" w:date="2020-03-16T10:28:00Z">
        <w:r w:rsidR="00A71DC1">
          <w:t xml:space="preserve">Despite </w:t>
        </w:r>
      </w:ins>
      <w:r>
        <w:t>h</w:t>
      </w:r>
      <w:r w:rsidR="00D30C7B" w:rsidRPr="007A1E38">
        <w:t>umans</w:t>
      </w:r>
      <w:ins w:id="263" w:author="Nicholas Harp" w:date="2020-03-16T10:28:00Z">
        <w:r w:rsidR="00A71DC1">
          <w:t>’ ability to</w:t>
        </w:r>
      </w:ins>
      <w:r w:rsidR="00D30C7B">
        <w:t xml:space="preserve"> readily make judgments about </w:t>
      </w:r>
      <w:r w:rsidR="001953FA">
        <w:t xml:space="preserve">others </w:t>
      </w:r>
      <w:r w:rsidR="00C51652">
        <w:t>with only limited information</w:t>
      </w:r>
      <w:r w:rsidR="000A7245">
        <w:t xml:space="preserve"> and resources</w:t>
      </w:r>
      <w:r w:rsidR="00C51652">
        <w:t xml:space="preserve"> (e.g., </w:t>
      </w:r>
      <w:r w:rsidR="000A7245">
        <w:t xml:space="preserve">judging trustworthiness, attractiveness, and emotion; </w:t>
      </w:r>
      <w:r w:rsidR="001953FA">
        <w:t xml:space="preserve">Bar, Neta, &amp; Linz, 2006; Said &amp; Todorov, 2011; Todorov, Baron, &amp; </w:t>
      </w:r>
      <w:proofErr w:type="spellStart"/>
      <w:r w:rsidR="001953FA">
        <w:t>Oosterhof</w:t>
      </w:r>
      <w:proofErr w:type="spellEnd"/>
      <w:r w:rsidR="001953FA">
        <w:t>, 2008</w:t>
      </w:r>
      <w:r w:rsidR="000A7245">
        <w:t xml:space="preserve">; </w:t>
      </w:r>
      <w:r w:rsidR="001953FA">
        <w:t>Cloutier</w:t>
      </w:r>
      <w:r w:rsidR="008759B3">
        <w:t>, Heatherton, Whalen, &amp; Kelley, 2008</w:t>
      </w:r>
      <w:r w:rsidR="000A7245">
        <w:t xml:space="preserve">; </w:t>
      </w:r>
      <w:r w:rsidR="005A1F38">
        <w:t xml:space="preserve">Brooks, </w:t>
      </w:r>
      <w:proofErr w:type="spellStart"/>
      <w:r w:rsidR="005A1F38">
        <w:t>Chikazoe</w:t>
      </w:r>
      <w:proofErr w:type="spellEnd"/>
      <w:r w:rsidR="005A1F38">
        <w:t xml:space="preserve">, </w:t>
      </w:r>
      <w:proofErr w:type="spellStart"/>
      <w:r w:rsidR="005A1F38">
        <w:t>Sadato</w:t>
      </w:r>
      <w:proofErr w:type="spellEnd"/>
      <w:r w:rsidR="005A1F38">
        <w:t xml:space="preserve">, &amp; Freeman, 2019; </w:t>
      </w:r>
      <w:r w:rsidR="00D30C7B">
        <w:t>Carroll &amp; Russell, 1996)</w:t>
      </w:r>
      <w:r>
        <w:t xml:space="preserve">, </w:t>
      </w:r>
      <w:r w:rsidR="00677C1A">
        <w:t xml:space="preserve">some </w:t>
      </w:r>
      <w:r>
        <w:t>judgments are</w:t>
      </w:r>
      <w:del w:id="264" w:author="Nicholas Harp" w:date="2020-03-18T12:13:00Z">
        <w:r w:rsidDel="003771C3">
          <w:delText xml:space="preserve"> </w:delText>
        </w:r>
      </w:del>
      <w:ins w:id="265" w:author="Nicholas Harp" w:date="2020-03-16T10:28:00Z">
        <w:r w:rsidR="00A71DC1">
          <w:t xml:space="preserve"> </w:t>
        </w:r>
      </w:ins>
      <w:r w:rsidR="00677C1A">
        <w:t xml:space="preserve">vulnerable </w:t>
      </w:r>
      <w:r>
        <w:t xml:space="preserve">to </w:t>
      </w:r>
      <w:r w:rsidR="00074CC8">
        <w:t>resource depletion</w:t>
      </w:r>
      <w:r w:rsidR="00A715CB">
        <w:t xml:space="preserve">. </w:t>
      </w:r>
      <w:commentRangeEnd w:id="259"/>
      <w:r w:rsidR="003771C3">
        <w:rPr>
          <w:rStyle w:val="CommentReference"/>
          <w:rFonts w:asciiTheme="minorHAnsi" w:hAnsiTheme="minorHAnsi"/>
        </w:rPr>
        <w:commentReference w:id="259"/>
      </w:r>
    </w:p>
    <w:p w14:paraId="677FB108" w14:textId="6E36EA40" w:rsidR="00D30C7B" w:rsidRDefault="00EF0648" w:rsidP="000D2199">
      <w:pPr>
        <w:pStyle w:val="FirstParagraph"/>
      </w:pPr>
      <w:r>
        <w:t>For example</w:t>
      </w:r>
      <w:r w:rsidR="00A715CB">
        <w:t xml:space="preserve">, </w:t>
      </w:r>
      <w:r w:rsidR="00677C1A">
        <w:t xml:space="preserve">we </w:t>
      </w:r>
      <w:r>
        <w:t>swiftly</w:t>
      </w:r>
      <w:r w:rsidR="00677C1A">
        <w:t xml:space="preserve"> </w:t>
      </w:r>
      <w:r>
        <w:t>categorize</w:t>
      </w:r>
      <w:r w:rsidR="00677C1A">
        <w:t xml:space="preserve"> new information</w:t>
      </w:r>
      <w:r w:rsidR="00D07496">
        <w:t>, including facial expressions,</w:t>
      </w:r>
      <w:r w:rsidR="00677C1A">
        <w:t xml:space="preserve"> </w:t>
      </w:r>
      <w:r>
        <w:t>by</w:t>
      </w:r>
      <w:r w:rsidR="00677C1A">
        <w:t xml:space="preserve"> valence</w:t>
      </w:r>
      <w:r>
        <w:t xml:space="preserve">, which is </w:t>
      </w:r>
      <w:r w:rsidR="00A715CB">
        <w:t xml:space="preserve">crucial </w:t>
      </w:r>
      <w:r w:rsidR="001B2084">
        <w:t>for</w:t>
      </w:r>
      <w:r>
        <w:t xml:space="preserve"> guiding</w:t>
      </w:r>
      <w:r w:rsidR="00A715CB">
        <w:t xml:space="preserve"> social behavior (e.g., approach-avoidance; </w:t>
      </w:r>
      <w:proofErr w:type="spellStart"/>
      <w:r w:rsidR="00A715CB">
        <w:t>Krieglmeyer</w:t>
      </w:r>
      <w:proofErr w:type="spellEnd"/>
      <w:r w:rsidR="00A715CB">
        <w:t xml:space="preserve">, Deutsch, De </w:t>
      </w:r>
      <w:proofErr w:type="spellStart"/>
      <w:r w:rsidR="00A715CB">
        <w:t>Houwer</w:t>
      </w:r>
      <w:proofErr w:type="spellEnd"/>
      <w:r w:rsidR="00A715CB">
        <w:t xml:space="preserve">, &amp; De </w:t>
      </w:r>
      <w:proofErr w:type="spellStart"/>
      <w:r w:rsidR="00A715CB">
        <w:t>Raedt</w:t>
      </w:r>
      <w:proofErr w:type="spellEnd"/>
      <w:r w:rsidR="00A715CB">
        <w:t xml:space="preserve">, 2010; and group membership or affiliation; </w:t>
      </w:r>
      <w:proofErr w:type="spellStart"/>
      <w:r w:rsidR="00A715CB">
        <w:t>Taskhay</w:t>
      </w:r>
      <w:proofErr w:type="spellEnd"/>
      <w:r w:rsidR="00A715CB">
        <w:t xml:space="preserve"> &amp; Rule, </w:t>
      </w:r>
      <w:r w:rsidR="00A715CB">
        <w:lastRenderedPageBreak/>
        <w:t xml:space="preserve">2015; </w:t>
      </w:r>
      <w:proofErr w:type="spellStart"/>
      <w:r w:rsidR="00A715CB">
        <w:t>T</w:t>
      </w:r>
      <w:r w:rsidR="00EE55BE">
        <w:t>a</w:t>
      </w:r>
      <w:r w:rsidR="00A715CB">
        <w:t>skhay</w:t>
      </w:r>
      <w:proofErr w:type="spellEnd"/>
      <w:r w:rsidR="00A715CB">
        <w:t xml:space="preserve"> &amp; Rule, 2018).</w:t>
      </w:r>
      <w:r>
        <w:t xml:space="preserve"> A</w:t>
      </w:r>
      <w:r w:rsidR="00677C1A">
        <w:t xml:space="preserve">lthough </w:t>
      </w:r>
      <w:r w:rsidR="00C51652">
        <w:t xml:space="preserve">some facial expressions are easily categorized as positive (happy) or negative (angry), </w:t>
      </w:r>
      <w:r w:rsidR="003821F1">
        <w:t xml:space="preserve">others (surprise) require more resources due to the nature of their valence ambiguity </w:t>
      </w:r>
      <w:r w:rsidR="00C51652">
        <w:t xml:space="preserve">(Neta et al., 2009; </w:t>
      </w:r>
      <w:r w:rsidR="003821F1">
        <w:t xml:space="preserve">Neta &amp; Tong, 2016; </w:t>
      </w:r>
      <w:r w:rsidR="00C51652">
        <w:t>Petro, Tong, Henley, &amp; Neta, 2018).</w:t>
      </w:r>
      <w:r w:rsidR="00D30C7B">
        <w:t xml:space="preserve"> </w:t>
      </w:r>
      <w:r w:rsidR="00E131EE">
        <w:t xml:space="preserve">Indeed, surprised expressions can predict both positive (e.g., winning the lottery) and negative (e.g., a car accident) outcomes. </w:t>
      </w:r>
      <w:r w:rsidR="003821F1">
        <w:t xml:space="preserve">Thus, there are individual differences in the </w:t>
      </w:r>
      <w:r w:rsidR="00E131EE">
        <w:t xml:space="preserve">tendency to </w:t>
      </w:r>
      <w:r w:rsidR="00357199">
        <w:t xml:space="preserve">categorize </w:t>
      </w:r>
      <w:r w:rsidR="00E131EE">
        <w:t>surprised faces as having a more positive or negative meaning</w:t>
      </w:r>
      <w:r w:rsidR="003821F1">
        <w:t>, which</w:t>
      </w:r>
      <w:r w:rsidR="00E131EE">
        <w:t xml:space="preserve"> is known as one’s </w:t>
      </w:r>
      <w:r w:rsidR="00E131EE">
        <w:rPr>
          <w:i/>
        </w:rPr>
        <w:t>valence bias</w:t>
      </w:r>
      <w:r w:rsidR="00E131EE">
        <w:t xml:space="preserve"> (Neta, Kelley, &amp; Whalen, 2013; Neta et al., 2009; Neta &amp; Whalen, 2010).</w:t>
      </w:r>
      <w:r w:rsidR="00074CC8">
        <w:t xml:space="preserve"> </w:t>
      </w:r>
    </w:p>
    <w:p w14:paraId="7465B8C6" w14:textId="589590B5" w:rsidR="00D30C7B" w:rsidRDefault="00D30C7B" w:rsidP="00D60ADB">
      <w:pPr>
        <w:pStyle w:val="BodyText"/>
      </w:pPr>
      <w:r>
        <w:t xml:space="preserve">Despite </w:t>
      </w:r>
      <w:r w:rsidR="00616F23">
        <w:t xml:space="preserve">the </w:t>
      </w:r>
      <w:r w:rsidR="00F3766A">
        <w:t xml:space="preserve">individual differences in </w:t>
      </w:r>
      <w:r>
        <w:t xml:space="preserve">valence bias, </w:t>
      </w:r>
      <w:r w:rsidR="00D60ADB">
        <w:t>there appears to be</w:t>
      </w:r>
      <w:r w:rsidR="00B32C02">
        <w:t xml:space="preserve"> </w:t>
      </w:r>
      <w:r w:rsidR="00831FFA">
        <w:t>an</w:t>
      </w:r>
      <w:r>
        <w:t xml:space="preserve"> initial </w:t>
      </w:r>
      <w:r w:rsidR="00B32C02">
        <w:t>negativity</w:t>
      </w:r>
      <w:r w:rsidR="00831FFA">
        <w:t xml:space="preserve"> across people</w:t>
      </w:r>
      <w:r w:rsidR="009D4D45">
        <w:t xml:space="preserve"> </w:t>
      </w:r>
      <w:r>
        <w:t>(</w:t>
      </w:r>
      <w:r w:rsidR="00B32C02">
        <w:t xml:space="preserve">i.e., </w:t>
      </w:r>
      <w:r w:rsidR="00B32C02" w:rsidRPr="00246B75">
        <w:rPr>
          <w:i/>
        </w:rPr>
        <w:t>initial negativity hypothesis</w:t>
      </w:r>
      <w:r w:rsidR="00B32C02">
        <w:t xml:space="preserve">; </w:t>
      </w:r>
      <w:r>
        <w:t xml:space="preserve">Neta, Davis, &amp; Whalen, 2011; Neta et al., 2009; Neta &amp; Whalen, 2010; Petro et al., 2018). Under this framework, positive </w:t>
      </w:r>
      <w:r w:rsidR="00D60ADB">
        <w:t xml:space="preserve">categorizations </w:t>
      </w:r>
      <w:r>
        <w:t xml:space="preserve">rely on </w:t>
      </w:r>
      <w:r w:rsidR="00D60ADB">
        <w:t xml:space="preserve">additional emotion regulation resources that help to </w:t>
      </w:r>
      <w:r w:rsidR="002D0958">
        <w:t>override the initial negativity</w:t>
      </w:r>
      <w:r w:rsidR="00415B25">
        <w:t>.</w:t>
      </w:r>
      <w:r w:rsidR="002D0958">
        <w:t xml:space="preserve"> </w:t>
      </w:r>
      <w:r w:rsidR="00D60ADB">
        <w:t xml:space="preserve">Support for this model comes from studies using </w:t>
      </w:r>
      <w:proofErr w:type="spellStart"/>
      <w:r w:rsidR="00D60ADB">
        <w:t>mousetracker</w:t>
      </w:r>
      <w:proofErr w:type="spellEnd"/>
      <w:r w:rsidR="00D60ADB">
        <w:t xml:space="preserve"> </w:t>
      </w:r>
      <w:r w:rsidR="00600BAE">
        <w:t xml:space="preserve">(Freeman &amp; </w:t>
      </w:r>
      <w:proofErr w:type="spellStart"/>
      <w:r w:rsidR="00600BAE">
        <w:t>Ambady</w:t>
      </w:r>
      <w:proofErr w:type="spellEnd"/>
      <w:r w:rsidR="00600BAE">
        <w:t>, 2010)</w:t>
      </w:r>
      <w:r w:rsidR="00D60ADB">
        <w:t>, which</w:t>
      </w:r>
      <w:r w:rsidR="00600BAE">
        <w:t xml:space="preserve"> </w:t>
      </w:r>
      <w:r w:rsidR="008C340A">
        <w:t>offer</w:t>
      </w:r>
      <w:r w:rsidR="00D60ADB">
        <w:t>s</w:t>
      </w:r>
      <w:r w:rsidR="008C340A">
        <w:t xml:space="preserve"> a rich insight into the process underlying decision-making and associated response competition (</w:t>
      </w:r>
      <w:proofErr w:type="spellStart"/>
      <w:r w:rsidR="008C340A">
        <w:t>Calcagni</w:t>
      </w:r>
      <w:proofErr w:type="spellEnd"/>
      <w:r w:rsidR="008C340A">
        <w:t xml:space="preserve">, Lombardi, &amp; Sulpizio, 2017; Freeman, Dale, &amp; Farmer, 2011; </w:t>
      </w:r>
      <w:proofErr w:type="spellStart"/>
      <w:r w:rsidR="008C340A">
        <w:t>Hehman</w:t>
      </w:r>
      <w:proofErr w:type="spellEnd"/>
      <w:r w:rsidR="008C340A">
        <w:t xml:space="preserve">, </w:t>
      </w:r>
      <w:proofErr w:type="spellStart"/>
      <w:r w:rsidR="008C340A">
        <w:t>Stolier</w:t>
      </w:r>
      <w:proofErr w:type="spellEnd"/>
      <w:r w:rsidR="008C340A">
        <w:t>, &amp; Freeman, 2015</w:t>
      </w:r>
      <w:r w:rsidR="008C340A" w:rsidRPr="00001DC9">
        <w:t>)</w:t>
      </w:r>
      <w:r w:rsidR="008C340A">
        <w:t xml:space="preserve">. </w:t>
      </w:r>
      <w:r w:rsidR="00D60ADB">
        <w:t xml:space="preserve">This </w:t>
      </w:r>
      <w:r w:rsidR="00357199">
        <w:t>work revealed</w:t>
      </w:r>
      <w:r w:rsidR="00F1749B">
        <w:t xml:space="preserve"> that</w:t>
      </w:r>
      <w:r w:rsidR="00D60ADB">
        <w:t xml:space="preserve"> </w:t>
      </w:r>
      <w:r w:rsidR="008C340A">
        <w:t>trajector</w:t>
      </w:r>
      <w:r w:rsidR="00357199">
        <w:t>ies</w:t>
      </w:r>
      <w:r w:rsidR="00B32C02">
        <w:t xml:space="preserve"> to the negative response option</w:t>
      </w:r>
      <w:r w:rsidR="00F1749B">
        <w:t xml:space="preserve"> are more direct</w:t>
      </w:r>
      <w:r w:rsidR="00B32C02">
        <w:t xml:space="preserve">, </w:t>
      </w:r>
      <w:r w:rsidR="00F1749B">
        <w:t>whereas</w:t>
      </w:r>
      <w:r w:rsidR="00B32C02">
        <w:t xml:space="preserve"> positive</w:t>
      </w:r>
      <w:r w:rsidR="00F1749B">
        <w:t xml:space="preserve"> categorizations</w:t>
      </w:r>
      <w:r w:rsidR="00B32C02">
        <w:t xml:space="preserve"> </w:t>
      </w:r>
      <w:r w:rsidR="00F1749B">
        <w:t>are characterized by</w:t>
      </w:r>
      <w:r w:rsidR="00B32C02">
        <w:t xml:space="preserve"> greater response competition </w:t>
      </w:r>
      <w:r w:rsidR="00F1749B">
        <w:t>for</w:t>
      </w:r>
      <w:r w:rsidR="00B32C02">
        <w:t xml:space="preserve"> the </w:t>
      </w:r>
      <w:r w:rsidR="00F1749B">
        <w:t>unselected</w:t>
      </w:r>
      <w:r w:rsidR="00B32C02">
        <w:t xml:space="preserve"> (negative) response </w:t>
      </w:r>
      <w:r w:rsidR="00415B25">
        <w:t>(</w:t>
      </w:r>
      <w:r w:rsidR="00D84F4E">
        <w:t xml:space="preserve">Brown </w:t>
      </w:r>
      <w:r w:rsidR="00415B25">
        <w:t>et al., 20</w:t>
      </w:r>
      <w:r w:rsidR="00D84F4E">
        <w:t>17</w:t>
      </w:r>
      <w:r w:rsidR="00D91DC3">
        <w:t xml:space="preserve">; </w:t>
      </w:r>
      <w:proofErr w:type="spellStart"/>
      <w:r w:rsidR="00D91DC3">
        <w:t>Mattek</w:t>
      </w:r>
      <w:proofErr w:type="spellEnd"/>
      <w:r w:rsidR="00D91DC3">
        <w:t xml:space="preserve"> et al., 2016</w:t>
      </w:r>
      <w:r w:rsidR="00415B25">
        <w:t>)</w:t>
      </w:r>
      <w:r w:rsidR="000E7A10">
        <w:t xml:space="preserve">. </w:t>
      </w:r>
      <w:r w:rsidR="00415B25">
        <w:t xml:space="preserve">Neuroimaging work has </w:t>
      </w:r>
      <w:r w:rsidR="00D60ADB">
        <w:t>also supported this initial negativity hypothesis</w:t>
      </w:r>
      <w:r w:rsidR="001E0B4C">
        <w:t xml:space="preserve"> by demonstrating </w:t>
      </w:r>
      <w:r w:rsidR="00435B14">
        <w:t xml:space="preserve">that </w:t>
      </w:r>
      <w:r w:rsidR="000E7A10">
        <w:t>the amygdala, which responds to more bottom-up signals of emotion</w:t>
      </w:r>
      <w:r w:rsidR="00B32C02">
        <w:t xml:space="preserve"> (</w:t>
      </w:r>
      <w:proofErr w:type="spellStart"/>
      <w:r w:rsidR="00D91DC3">
        <w:t>Aggleton</w:t>
      </w:r>
      <w:proofErr w:type="spellEnd"/>
      <w:r w:rsidR="00D91DC3">
        <w:t xml:space="preserve"> and Saunders, 2000; </w:t>
      </w:r>
      <w:proofErr w:type="spellStart"/>
      <w:r w:rsidR="00D91DC3">
        <w:t>Adolphs</w:t>
      </w:r>
      <w:proofErr w:type="spellEnd"/>
      <w:r w:rsidR="00D91DC3">
        <w:t>, 1994; LeDoux, 2000</w:t>
      </w:r>
      <w:r w:rsidR="00B32C02">
        <w:t xml:space="preserve">), </w:t>
      </w:r>
      <w:r w:rsidR="000E7A10">
        <w:t xml:space="preserve">and the </w:t>
      </w:r>
      <w:r w:rsidR="00415B25">
        <w:t>ventromedial prefrontal cortex</w:t>
      </w:r>
      <w:r w:rsidR="000E7A10">
        <w:t xml:space="preserve"> (</w:t>
      </w:r>
      <w:proofErr w:type="spellStart"/>
      <w:r w:rsidR="000E7A10">
        <w:t>vmPFC</w:t>
      </w:r>
      <w:proofErr w:type="spellEnd"/>
      <w:r w:rsidR="000E7A10">
        <w:t>)</w:t>
      </w:r>
      <w:r w:rsidR="00415B25">
        <w:t xml:space="preserve">, a putative </w:t>
      </w:r>
      <w:r w:rsidR="000E7A10">
        <w:t xml:space="preserve">top-down </w:t>
      </w:r>
      <w:r w:rsidR="00415B25">
        <w:t>regulatory region</w:t>
      </w:r>
      <w:r w:rsidR="005258B8">
        <w:t xml:space="preserve"> (</w:t>
      </w:r>
      <w:proofErr w:type="spellStart"/>
      <w:r w:rsidR="00323087">
        <w:t>Motzkin</w:t>
      </w:r>
      <w:proofErr w:type="spellEnd"/>
      <w:r w:rsidR="00323087">
        <w:t xml:space="preserve">, Philippi, Wolf, </w:t>
      </w:r>
      <w:proofErr w:type="spellStart"/>
      <w:r w:rsidR="00323087">
        <w:t>Baskaya</w:t>
      </w:r>
      <w:proofErr w:type="spellEnd"/>
      <w:r w:rsidR="00323087">
        <w:t xml:space="preserve">, &amp; </w:t>
      </w:r>
      <w:proofErr w:type="spellStart"/>
      <w:r w:rsidR="00323087">
        <w:t>Koenigs</w:t>
      </w:r>
      <w:proofErr w:type="spellEnd"/>
      <w:r w:rsidR="00323087">
        <w:t>, 2015</w:t>
      </w:r>
      <w:r w:rsidR="005258B8">
        <w:t>)</w:t>
      </w:r>
      <w:r w:rsidR="00435B14">
        <w:t xml:space="preserve">, show inverse activity </w:t>
      </w:r>
      <w:r w:rsidR="00E7479F">
        <w:t xml:space="preserve">that is </w:t>
      </w:r>
      <w:r w:rsidR="00323087">
        <w:t>predictive</w:t>
      </w:r>
      <w:r w:rsidR="00435B14">
        <w:t xml:space="preserve"> </w:t>
      </w:r>
      <w:r w:rsidR="00323087">
        <w:t xml:space="preserve">of </w:t>
      </w:r>
      <w:r w:rsidR="00435B14">
        <w:t>subjective categorizations of surprised expressions (Kim et al., 2003)</w:t>
      </w:r>
      <w:r w:rsidR="005258B8">
        <w:t xml:space="preserve">. </w:t>
      </w:r>
      <w:r w:rsidR="00435B14">
        <w:t>Specifically</w:t>
      </w:r>
      <w:r w:rsidR="005258B8">
        <w:t>, more frequent negative categorizations are associated</w:t>
      </w:r>
      <w:r w:rsidR="00F1749B">
        <w:t xml:space="preserve"> </w:t>
      </w:r>
      <w:r w:rsidR="005258B8">
        <w:t>with</w:t>
      </w:r>
      <w:r w:rsidR="00F1749B">
        <w:t xml:space="preserve"> greater</w:t>
      </w:r>
      <w:r w:rsidR="005258B8">
        <w:t xml:space="preserve"> </w:t>
      </w:r>
      <w:proofErr w:type="spellStart"/>
      <w:r w:rsidR="005258B8">
        <w:t>amgydala</w:t>
      </w:r>
      <w:proofErr w:type="spellEnd"/>
      <w:r w:rsidR="00F1749B">
        <w:t xml:space="preserve"> activity (Kim et al., </w:t>
      </w:r>
      <w:r w:rsidR="00F1749B">
        <w:lastRenderedPageBreak/>
        <w:t xml:space="preserve">2003; Neta &amp; Whalen, 2010) and </w:t>
      </w:r>
      <w:r w:rsidR="005258B8">
        <w:t xml:space="preserve">positive categorizations are associated with greater </w:t>
      </w:r>
      <w:proofErr w:type="spellStart"/>
      <w:r w:rsidR="00F1749B">
        <w:t>vmPFC</w:t>
      </w:r>
      <w:proofErr w:type="spellEnd"/>
      <w:r w:rsidR="00F1749B">
        <w:t xml:space="preserve"> activity </w:t>
      </w:r>
      <w:r w:rsidR="00415B25">
        <w:t>(Kim, Somerville, Johnstone, Alexander, &amp; Whalen, 2003). More recently, Petro</w:t>
      </w:r>
      <w:r w:rsidR="009D4D45">
        <w:t xml:space="preserve">, Tong, Henley, &amp; Neta </w:t>
      </w:r>
      <w:r w:rsidR="00415B25">
        <w:t xml:space="preserve">(2018) </w:t>
      </w:r>
      <w:r w:rsidR="001376C8">
        <w:t>found</w:t>
      </w:r>
      <w:r w:rsidR="00415B25">
        <w:t xml:space="preserve"> that participants with a more positive valence bias show</w:t>
      </w:r>
      <w:r w:rsidR="00042A20">
        <w:t>ed</w:t>
      </w:r>
      <w:r w:rsidR="00415B25">
        <w:t xml:space="preserve"> </w:t>
      </w:r>
      <w:r w:rsidR="00042A20">
        <w:t>greater</w:t>
      </w:r>
      <w:r w:rsidR="00415B25">
        <w:t xml:space="preserve"> </w:t>
      </w:r>
      <w:r w:rsidR="00357199">
        <w:t xml:space="preserve">surprise-related </w:t>
      </w:r>
      <w:r w:rsidR="00415B25">
        <w:t xml:space="preserve">activity in </w:t>
      </w:r>
      <w:r w:rsidR="00C55538">
        <w:t xml:space="preserve">brain regions recruited during an explicit </w:t>
      </w:r>
      <w:r w:rsidR="00415B25">
        <w:t>emotion regulation</w:t>
      </w:r>
      <w:r w:rsidR="00C55538">
        <w:t xml:space="preserve"> (cognitive reappraisal) task</w:t>
      </w:r>
      <w:r w:rsidR="00415B25">
        <w:t xml:space="preserve">.  </w:t>
      </w:r>
      <w:r w:rsidR="0035400A">
        <w:t xml:space="preserve">Taken together, positive </w:t>
      </w:r>
      <w:r w:rsidR="001E0B4C">
        <w:t xml:space="preserve">categorizations appear to </w:t>
      </w:r>
      <w:r w:rsidR="0035400A">
        <w:t xml:space="preserve">rely on </w:t>
      </w:r>
      <w:r w:rsidR="001E0B4C">
        <w:t xml:space="preserve">more </w:t>
      </w:r>
      <w:r w:rsidR="0035400A">
        <w:t xml:space="preserve">regulatory </w:t>
      </w:r>
      <w:r w:rsidR="001E0B4C">
        <w:t>resources than negative categorizations, therefore</w:t>
      </w:r>
      <w:r w:rsidR="005D683A">
        <w:t xml:space="preserve"> </w:t>
      </w:r>
      <w:r w:rsidR="001472AC">
        <w:t xml:space="preserve">concurrent demands </w:t>
      </w:r>
      <w:r w:rsidR="00357199">
        <w:t xml:space="preserve">that use those same resources </w:t>
      </w:r>
      <w:r w:rsidR="001E0B4C">
        <w:t xml:space="preserve">are </w:t>
      </w:r>
      <w:r w:rsidR="001472AC">
        <w:t>likely</w:t>
      </w:r>
      <w:r w:rsidR="001E0B4C">
        <w:t xml:space="preserve"> to</w:t>
      </w:r>
      <w:r w:rsidR="001472AC">
        <w:t xml:space="preserve"> interfere with </w:t>
      </w:r>
      <w:r w:rsidR="001E0B4C">
        <w:t xml:space="preserve">one’s </w:t>
      </w:r>
      <w:r w:rsidR="001472AC">
        <w:t xml:space="preserve">ability to </w:t>
      </w:r>
      <w:r w:rsidR="001E0B4C">
        <w:t>see</w:t>
      </w:r>
      <w:r w:rsidR="001472AC">
        <w:t xml:space="preserve"> ambiguity</w:t>
      </w:r>
      <w:r w:rsidR="001E0B4C">
        <w:t xml:space="preserve"> in a positive light</w:t>
      </w:r>
      <w:r w:rsidR="001472AC">
        <w:t xml:space="preserve">.  </w:t>
      </w:r>
    </w:p>
    <w:p w14:paraId="34780895" w14:textId="3681E1E3" w:rsidR="003D1572" w:rsidRDefault="001E0B4C" w:rsidP="001E0B4C">
      <w:pPr>
        <w:pStyle w:val="BodyText"/>
      </w:pPr>
      <w:r>
        <w:t>Although some</w:t>
      </w:r>
      <w:r w:rsidR="00101E01">
        <w:t xml:space="preserve"> p</w:t>
      </w:r>
      <w:r w:rsidR="00D30C7B">
        <w:t xml:space="preserve">revious work </w:t>
      </w:r>
      <w:r>
        <w:t>found no effect of</w:t>
      </w:r>
      <w:r w:rsidR="00101E01">
        <w:t xml:space="preserve"> load </w:t>
      </w:r>
      <w:r>
        <w:t>on</w:t>
      </w:r>
      <w:r w:rsidR="00101E01">
        <w:t xml:space="preserve"> </w:t>
      </w:r>
      <w:r>
        <w:t>categorizations</w:t>
      </w:r>
      <w:r w:rsidR="00101E01">
        <w:t xml:space="preserve"> </w:t>
      </w:r>
      <w:r w:rsidR="00D30C7B">
        <w:t xml:space="preserve">of surprised </w:t>
      </w:r>
      <w:r>
        <w:t xml:space="preserve">faces </w:t>
      </w:r>
      <w:r w:rsidR="00101E01">
        <w:t>(</w:t>
      </w:r>
      <w:proofErr w:type="spellStart"/>
      <w:r w:rsidR="00101E01">
        <w:t>Mattek</w:t>
      </w:r>
      <w:proofErr w:type="spellEnd"/>
      <w:r w:rsidR="00101E01">
        <w:t xml:space="preserve"> et al.,</w:t>
      </w:r>
      <w:r w:rsidR="005608CD">
        <w:t xml:space="preserve"> 2016</w:t>
      </w:r>
      <w:r w:rsidR="00101E01">
        <w:t>)</w:t>
      </w:r>
      <w:r>
        <w:t xml:space="preserve">, </w:t>
      </w:r>
      <w:r w:rsidR="00101E01">
        <w:t xml:space="preserve">this study </w:t>
      </w:r>
      <w:r>
        <w:t>used</w:t>
      </w:r>
      <w:r w:rsidR="00101E01">
        <w:t xml:space="preserve"> </w:t>
      </w:r>
      <w:r w:rsidR="00323087">
        <w:t>only</w:t>
      </w:r>
      <w:r w:rsidR="00101E01">
        <w:t xml:space="preserve"> </w:t>
      </w:r>
      <w:r w:rsidR="006D456D">
        <w:t>non-emotional</w:t>
      </w:r>
      <w:r w:rsidR="00101E01">
        <w:t xml:space="preserve"> load (i.e., remembering a number sequence). </w:t>
      </w:r>
      <w:r>
        <w:t>Th</w:t>
      </w:r>
      <w:r w:rsidR="00357199">
        <w:t>u</w:t>
      </w:r>
      <w:r>
        <w:t>s, it could be that a domain-specific (</w:t>
      </w:r>
      <w:r w:rsidR="00101E01">
        <w:t>emotional</w:t>
      </w:r>
      <w:r>
        <w:t>)</w:t>
      </w:r>
      <w:r w:rsidR="00101E01">
        <w:t xml:space="preserve"> load </w:t>
      </w:r>
      <w:r w:rsidR="00255CF7" w:rsidRPr="00FA10EA">
        <w:t xml:space="preserve">will </w:t>
      </w:r>
      <w:r>
        <w:t>more effectively deplete the resources putatively</w:t>
      </w:r>
      <w:r w:rsidR="00255CF7" w:rsidRPr="00690FFF">
        <w:t xml:space="preserve"> </w:t>
      </w:r>
      <w:r w:rsidR="00600BAE">
        <w:t>required for a positive bias</w:t>
      </w:r>
      <w:r w:rsidR="00357199">
        <w:t>,</w:t>
      </w:r>
      <w:r w:rsidR="00357199" w:rsidRPr="00357199">
        <w:t xml:space="preserve"> </w:t>
      </w:r>
      <w:r w:rsidR="00357199">
        <w:t>resulting in more negative categorizations</w:t>
      </w:r>
      <w:r w:rsidR="006679E4">
        <w:t>.</w:t>
      </w:r>
      <w:r w:rsidR="00AB4C72" w:rsidRPr="006679E4">
        <w:t xml:space="preserve"> </w:t>
      </w:r>
      <w:r>
        <w:t xml:space="preserve">It is worth noting that </w:t>
      </w:r>
      <w:r w:rsidR="00981D77">
        <w:t xml:space="preserve">although </w:t>
      </w:r>
      <w:r>
        <w:t xml:space="preserve">the </w:t>
      </w:r>
      <w:r w:rsidR="00600BAE">
        <w:t>non-emotional</w:t>
      </w:r>
      <w:r w:rsidR="00E72089">
        <w:t xml:space="preserve"> load </w:t>
      </w:r>
      <w:r>
        <w:t>did</w:t>
      </w:r>
      <w:r w:rsidR="00981D77">
        <w:t xml:space="preserve"> not affect the categorizations, it did</w:t>
      </w:r>
      <w:r>
        <w:t xml:space="preserve"> </w:t>
      </w:r>
      <w:r w:rsidR="00981D77">
        <w:t xml:space="preserve">impact the </w:t>
      </w:r>
      <w:r w:rsidR="005B7BEC">
        <w:t>response</w:t>
      </w:r>
      <w:r w:rsidR="00101E01">
        <w:t xml:space="preserve"> trajectories</w:t>
      </w:r>
      <w:r w:rsidR="00981D77">
        <w:t xml:space="preserve"> such that high load </w:t>
      </w:r>
      <w:r w:rsidR="00357199">
        <w:t xml:space="preserve">diminished </w:t>
      </w:r>
      <w:r w:rsidR="00323087">
        <w:t xml:space="preserve">attraction towards modal responses (i.e., in line with one’s bias) during categorizations of surprised faces </w:t>
      </w:r>
      <w:r w:rsidR="00B67292">
        <w:t>(</w:t>
      </w:r>
      <w:proofErr w:type="spellStart"/>
      <w:r w:rsidR="00B67292">
        <w:t>Mattek</w:t>
      </w:r>
      <w:proofErr w:type="spellEnd"/>
      <w:r w:rsidR="00527B88">
        <w:t xml:space="preserve"> et al., 2016</w:t>
      </w:r>
      <w:r w:rsidR="00B67292">
        <w:t>)</w:t>
      </w:r>
      <w:r w:rsidR="00101E01">
        <w:t xml:space="preserve">. </w:t>
      </w:r>
      <w:r w:rsidR="00981D77">
        <w:t>Thus</w:t>
      </w:r>
      <w:r w:rsidR="00B67292">
        <w:t>, we predict that domain-general load (</w:t>
      </w:r>
      <w:r w:rsidR="008C340A">
        <w:t xml:space="preserve">i.e., </w:t>
      </w:r>
      <w:r w:rsidR="00B67292">
        <w:t>load that is irrespective of domain)</w:t>
      </w:r>
      <w:r w:rsidR="00E5385F">
        <w:t xml:space="preserve"> </w:t>
      </w:r>
      <w:r w:rsidR="008C18EA">
        <w:t xml:space="preserve">will </w:t>
      </w:r>
      <w:r w:rsidR="00B67292">
        <w:t xml:space="preserve">be associated with </w:t>
      </w:r>
      <w:r w:rsidR="00F256F2">
        <w:t xml:space="preserve">a </w:t>
      </w:r>
      <w:r w:rsidR="00981D77">
        <w:t>similar change in the response trajectories</w:t>
      </w:r>
      <w:r w:rsidR="00CA5C28">
        <w:t xml:space="preserve">, </w:t>
      </w:r>
      <w:r w:rsidR="006B0B39">
        <w:t>particularly diminishing the</w:t>
      </w:r>
      <w:r w:rsidR="00981D77">
        <w:t xml:space="preserve"> difference in</w:t>
      </w:r>
      <w:r w:rsidR="006B0B39">
        <w:t xml:space="preserve"> response competition </w:t>
      </w:r>
      <w:r w:rsidR="00981D77">
        <w:t>between negative and positive categorizations</w:t>
      </w:r>
      <w:r w:rsidR="00E5385F">
        <w:t xml:space="preserve">.  </w:t>
      </w:r>
      <w:r w:rsidR="003D1572" w:rsidDel="007240C0">
        <w:t xml:space="preserve"> </w:t>
      </w:r>
    </w:p>
    <w:p w14:paraId="4C36A309" w14:textId="6520F84F" w:rsidR="00E72089" w:rsidRPr="00E72089" w:rsidRDefault="00E72089" w:rsidP="008C340A">
      <w:pPr>
        <w:pStyle w:val="Heading2"/>
      </w:pPr>
      <w:r>
        <w:t>The present study</w:t>
      </w:r>
    </w:p>
    <w:p w14:paraId="0C0ADD05" w14:textId="1E4710DC" w:rsidR="00B377E9" w:rsidRPr="00B377E9" w:rsidRDefault="00D30C7B" w:rsidP="00001DC9">
      <w:pPr>
        <w:pStyle w:val="FirstParagraph"/>
      </w:pPr>
      <w:r>
        <w:t>In the present study we test</w:t>
      </w:r>
      <w:r w:rsidR="00536268">
        <w:t>ed</w:t>
      </w:r>
      <w:r>
        <w:t xml:space="preserve"> the effect</w:t>
      </w:r>
      <w:r w:rsidR="00536268">
        <w:t xml:space="preserve"> </w:t>
      </w:r>
      <w:r>
        <w:t>of cognitive load</w:t>
      </w:r>
      <w:r w:rsidR="00536268">
        <w:t xml:space="preserve"> on valence bias, </w:t>
      </w:r>
      <w:r w:rsidR="00B67292">
        <w:t xml:space="preserve">as a function of load </w:t>
      </w:r>
      <w:r w:rsidR="00DE7903">
        <w:t xml:space="preserve">(low </w:t>
      </w:r>
      <w:r w:rsidR="00357199">
        <w:t xml:space="preserve">versus </w:t>
      </w:r>
      <w:r w:rsidR="00DE7903">
        <w:t xml:space="preserve">high) and </w:t>
      </w:r>
      <w:r w:rsidR="007D376D">
        <w:t>domain</w:t>
      </w:r>
      <w:r w:rsidR="00B67292">
        <w:t xml:space="preserve"> (</w:t>
      </w:r>
      <w:r w:rsidR="007D376D">
        <w:t>non-emotional</w:t>
      </w:r>
      <w:r w:rsidR="00B67292">
        <w:t xml:space="preserve"> </w:t>
      </w:r>
      <w:r w:rsidR="00357199">
        <w:t xml:space="preserve">versus </w:t>
      </w:r>
      <w:r w:rsidR="00B67292">
        <w:t xml:space="preserve">emotional). </w:t>
      </w:r>
      <w:r w:rsidR="005E0CC2">
        <w:t>To do this</w:t>
      </w:r>
      <w:r w:rsidR="0081299C">
        <w:t xml:space="preserve">, we manipulated the amount of material that participants needed to </w:t>
      </w:r>
      <w:r w:rsidR="001064A1">
        <w:t>remember</w:t>
      </w:r>
      <w:r w:rsidR="0081299C">
        <w:t xml:space="preserve"> </w:t>
      </w:r>
      <w:r w:rsidR="006B0B39">
        <w:t xml:space="preserve">and the domain of that material </w:t>
      </w:r>
      <w:r w:rsidR="0081299C">
        <w:t xml:space="preserve">while concurrently </w:t>
      </w:r>
      <w:r w:rsidR="00EB13E7">
        <w:t xml:space="preserve">categorizing the </w:t>
      </w:r>
      <w:r w:rsidR="0081299C">
        <w:t xml:space="preserve">valence of facial expressions. </w:t>
      </w:r>
      <w:r w:rsidR="00536268">
        <w:t xml:space="preserve">First, we </w:t>
      </w:r>
      <w:r w:rsidR="00B67292">
        <w:t>predict that there will be no</w:t>
      </w:r>
      <w:r w:rsidR="00536268">
        <w:t xml:space="preserve"> effect of load on </w:t>
      </w:r>
      <w:r w:rsidR="00A9225C">
        <w:t xml:space="preserve">categorizations </w:t>
      </w:r>
      <w:r w:rsidR="00536268">
        <w:t xml:space="preserve">of surprised faces, replicating </w:t>
      </w:r>
      <w:proofErr w:type="spellStart"/>
      <w:r w:rsidR="00536268">
        <w:t>Mattek</w:t>
      </w:r>
      <w:proofErr w:type="spellEnd"/>
      <w:r w:rsidR="00536268">
        <w:t xml:space="preserve"> </w:t>
      </w:r>
      <w:r w:rsidR="003119BB">
        <w:t>and colleagues</w:t>
      </w:r>
      <w:r w:rsidR="00536268">
        <w:t xml:space="preserve"> </w:t>
      </w:r>
      <w:r w:rsidR="00536268">
        <w:lastRenderedPageBreak/>
        <w:t>(20</w:t>
      </w:r>
      <w:r w:rsidR="00F56DC5">
        <w:t>16</w:t>
      </w:r>
      <w:r w:rsidR="00536268">
        <w:t xml:space="preserve">). </w:t>
      </w:r>
      <w:r w:rsidR="00332227">
        <w:t>However</w:t>
      </w:r>
      <w:r w:rsidR="00536268">
        <w:t>, w</w:t>
      </w:r>
      <w:r>
        <w:t xml:space="preserve">e </w:t>
      </w:r>
      <w:r w:rsidR="00332227">
        <w:t xml:space="preserve">do </w:t>
      </w:r>
      <w:r>
        <w:t>expect to find a</w:t>
      </w:r>
      <w:r w:rsidR="00B67292">
        <w:t>n</w:t>
      </w:r>
      <w:r>
        <w:t xml:space="preserve"> effect of </w:t>
      </w:r>
      <w:r w:rsidR="009B1784">
        <w:t xml:space="preserve">domain </w:t>
      </w:r>
      <w:r>
        <w:t xml:space="preserve">on </w:t>
      </w:r>
      <w:r w:rsidR="00A9225C">
        <w:t>categorizations</w:t>
      </w:r>
      <w:r>
        <w:t xml:space="preserve">, such that </w:t>
      </w:r>
      <w:r w:rsidR="00B67292">
        <w:t>a</w:t>
      </w:r>
      <w:r w:rsidR="003F58CB">
        <w:t>n</w:t>
      </w:r>
      <w:r w:rsidR="00B67292">
        <w:t xml:space="preserve"> </w:t>
      </w:r>
      <w:r>
        <w:t xml:space="preserve">emotional load </w:t>
      </w:r>
      <w:r w:rsidR="00B67292">
        <w:t xml:space="preserve">will result in </w:t>
      </w:r>
      <w:r>
        <w:t xml:space="preserve">more negative </w:t>
      </w:r>
      <w:r w:rsidR="00246B75">
        <w:t xml:space="preserve">categorizations </w:t>
      </w:r>
      <w:r>
        <w:t xml:space="preserve">than </w:t>
      </w:r>
      <w:r w:rsidR="00B67292">
        <w:t xml:space="preserve">a </w:t>
      </w:r>
      <w:r w:rsidR="001064A1">
        <w:t xml:space="preserve">non-emotional </w:t>
      </w:r>
      <w:r w:rsidR="00B67292">
        <w:t>load</w:t>
      </w:r>
      <w:r w:rsidR="003F58CB">
        <w:t xml:space="preserve">, suggesting </w:t>
      </w:r>
      <w:r w:rsidR="00876084">
        <w:t>that emotional load</w:t>
      </w:r>
      <w:r w:rsidR="003F58CB">
        <w:t xml:space="preserve"> </w:t>
      </w:r>
      <w:r w:rsidR="00A9225C">
        <w:t xml:space="preserve">depletes </w:t>
      </w:r>
      <w:r w:rsidR="003F58CB">
        <w:t xml:space="preserve">the resources </w:t>
      </w:r>
      <w:r w:rsidR="00246B75">
        <w:t>required for seeing ambiguity in a positive light</w:t>
      </w:r>
      <w:r w:rsidR="00D67E9C">
        <w:t>.</w:t>
      </w:r>
      <w:r w:rsidR="00876084">
        <w:t xml:space="preserve">  </w:t>
      </w:r>
      <w:r w:rsidR="00A9225C">
        <w:t>Further, we predict greater response competition for positive than negative categorizations</w:t>
      </w:r>
      <w:r w:rsidR="00AE72C4">
        <w:t xml:space="preserve"> under low load</w:t>
      </w:r>
      <w:r w:rsidR="00A9225C">
        <w:t>, c</w:t>
      </w:r>
      <w:r w:rsidR="003F58CB">
        <w:t>onsistent with previous work</w:t>
      </w:r>
      <w:r w:rsidR="00A9225C">
        <w:t xml:space="preserve"> (Brown et al., 2017; </w:t>
      </w:r>
      <w:proofErr w:type="spellStart"/>
      <w:r w:rsidR="00A9225C">
        <w:t>Mattek</w:t>
      </w:r>
      <w:proofErr w:type="spellEnd"/>
      <w:r w:rsidR="00A9225C">
        <w:t xml:space="preserve"> et al., 2016), and that</w:t>
      </w:r>
      <w:r w:rsidR="001064A1">
        <w:t xml:space="preserve"> </w:t>
      </w:r>
      <w:r w:rsidR="00A9225C">
        <w:t>this effect</w:t>
      </w:r>
      <w:r w:rsidR="003F58CB">
        <w:t xml:space="preserve"> </w:t>
      </w:r>
      <w:r w:rsidR="00001DC9" w:rsidRPr="000C1B00">
        <w:t>will be mitigated under high load</w:t>
      </w:r>
      <w:r w:rsidR="00332227">
        <w:t xml:space="preserve"> </w:t>
      </w:r>
      <w:r w:rsidR="00B974BE">
        <w:t>(</w:t>
      </w:r>
      <w:proofErr w:type="spellStart"/>
      <w:r w:rsidR="00B974BE">
        <w:t>Mattek</w:t>
      </w:r>
      <w:proofErr w:type="spellEnd"/>
      <w:r w:rsidR="00B974BE">
        <w:t xml:space="preserve"> et al., 2016)</w:t>
      </w:r>
      <w:r w:rsidR="003F58CB">
        <w:t xml:space="preserve">, </w:t>
      </w:r>
      <w:r w:rsidR="00A9225C">
        <w:t>irrespective of the load</w:t>
      </w:r>
      <w:r w:rsidR="003F58CB">
        <w:t xml:space="preserve"> domain. </w:t>
      </w:r>
    </w:p>
    <w:p w14:paraId="4F14B643" w14:textId="77777777" w:rsidR="00E75F14" w:rsidRDefault="00C95E64">
      <w:pPr>
        <w:pStyle w:val="Heading1"/>
      </w:pPr>
      <w:bookmarkStart w:id="266" w:name="methods"/>
      <w:bookmarkEnd w:id="257"/>
      <w:r>
        <w:t>Methods</w:t>
      </w:r>
      <w:bookmarkEnd w:id="266"/>
    </w:p>
    <w:p w14:paraId="68A0FE0E" w14:textId="77777777" w:rsidR="00E75F14" w:rsidRDefault="00C95E64">
      <w:pPr>
        <w:pStyle w:val="Heading2"/>
      </w:pPr>
      <w:bookmarkStart w:id="267" w:name="participants"/>
      <w:r>
        <w:t>Participants</w:t>
      </w:r>
      <w:bookmarkEnd w:id="267"/>
    </w:p>
    <w:p w14:paraId="033F5780" w14:textId="28B3F555" w:rsidR="00E75F14" w:rsidRDefault="00C95E64">
      <w:pPr>
        <w:pStyle w:val="FirstParagraph"/>
      </w:pPr>
      <w:r>
        <w:t>Fifty-</w:t>
      </w:r>
      <w:r w:rsidR="00AC210E">
        <w:t xml:space="preserve">nine </w:t>
      </w:r>
      <w:r w:rsidR="00F17A97">
        <w:t xml:space="preserve">participants </w:t>
      </w:r>
      <w:r w:rsidR="00F17A97" w:rsidRPr="0088274C">
        <w:t>(</w:t>
      </w:r>
      <w:r w:rsidR="00F17A97">
        <w:rPr>
          <w:i/>
        </w:rPr>
        <w:t>M</w:t>
      </w:r>
      <w:r w:rsidR="00F17A97" w:rsidRPr="000F4B1D">
        <w:rPr>
          <w:vertAlign w:val="subscript"/>
        </w:rPr>
        <w:t>age</w:t>
      </w:r>
      <w:r w:rsidR="00F17A97" w:rsidRPr="0088274C">
        <w:t xml:space="preserve"> = </w:t>
      </w:r>
      <w:r w:rsidR="00C910FB">
        <w:t>1</w:t>
      </w:r>
      <w:r w:rsidR="00AC210E">
        <w:t>9</w:t>
      </w:r>
      <w:r w:rsidR="00C910FB">
        <w:t>.</w:t>
      </w:r>
      <w:r w:rsidR="00AC210E">
        <w:t>03</w:t>
      </w:r>
      <w:r w:rsidR="00F17A97">
        <w:t xml:space="preserve"> years</w:t>
      </w:r>
      <w:r w:rsidR="00F17A97" w:rsidRPr="0088274C">
        <w:t>, SD = </w:t>
      </w:r>
      <w:r w:rsidR="00AC210E">
        <w:t>1.</w:t>
      </w:r>
      <w:r w:rsidR="00B65AD5">
        <w:t>70</w:t>
      </w:r>
      <w:r w:rsidR="00F17A97">
        <w:t xml:space="preserve"> years</w:t>
      </w:r>
      <w:r w:rsidR="00F17A97" w:rsidRPr="0088274C">
        <w:t xml:space="preserve">, </w:t>
      </w:r>
      <w:r w:rsidR="00AC210E">
        <w:t>49</w:t>
      </w:r>
      <w:r w:rsidR="00F17A97" w:rsidRPr="0088274C">
        <w:t xml:space="preserve"> female) </w:t>
      </w:r>
      <w:r>
        <w:t xml:space="preserve">were recruited from the undergraduate research pool at the University of Nebraska-Lincoln. The data from </w:t>
      </w:r>
      <w:r w:rsidR="00D872A2">
        <w:t xml:space="preserve">nine </w:t>
      </w:r>
      <w:r w:rsidR="00F17A97">
        <w:t xml:space="preserve">participants </w:t>
      </w:r>
      <w:r>
        <w:t xml:space="preserve">were excluded due to technical difficulties </w:t>
      </w:r>
      <w:r w:rsidR="00F17A97">
        <w:t>that prevented data from being saved</w:t>
      </w:r>
      <w:r>
        <w:t>. Th</w:t>
      </w:r>
      <w:r w:rsidR="00F17A97">
        <w:t>e final sample included the remaining</w:t>
      </w:r>
      <w:r>
        <w:t xml:space="preserve"> 50 </w:t>
      </w:r>
      <w:r w:rsidR="00F17A97">
        <w:t>participants (</w:t>
      </w:r>
      <w:r w:rsidR="00F17A97">
        <w:rPr>
          <w:i/>
        </w:rPr>
        <w:t>M</w:t>
      </w:r>
      <w:r w:rsidR="00F17A97" w:rsidRPr="000F4B1D">
        <w:rPr>
          <w:vertAlign w:val="subscript"/>
        </w:rPr>
        <w:t>age</w:t>
      </w:r>
      <w:r w:rsidR="00F17A97" w:rsidRPr="0088274C">
        <w:t xml:space="preserve"> = </w:t>
      </w:r>
      <w:r w:rsidR="00F17A97">
        <w:t>18.82 years</w:t>
      </w:r>
      <w:r w:rsidR="00F17A97" w:rsidRPr="0088274C">
        <w:t>, SD = </w:t>
      </w:r>
      <w:r w:rsidR="00F17A97">
        <w:t>1.1</w:t>
      </w:r>
      <w:r w:rsidR="00F17A97" w:rsidRPr="0088274C">
        <w:t>9</w:t>
      </w:r>
      <w:r w:rsidR="00F17A97">
        <w:t xml:space="preserve"> years</w:t>
      </w:r>
      <w:r w:rsidR="00F17A97" w:rsidRPr="0088274C">
        <w:t xml:space="preserve">, </w:t>
      </w:r>
      <w:r w:rsidR="00AC210E">
        <w:t>41</w:t>
      </w:r>
      <w:r w:rsidR="00F17A97" w:rsidRPr="0088274C">
        <w:t xml:space="preserve"> female)</w:t>
      </w:r>
      <w:r>
        <w:t xml:space="preserve">, and all </w:t>
      </w:r>
      <w:r w:rsidR="00F17A97">
        <w:t>identified as White</w:t>
      </w:r>
      <w:r>
        <w:t>/</w:t>
      </w:r>
      <w:r w:rsidR="00F17A97">
        <w:t xml:space="preserve">Caucasian </w:t>
      </w:r>
      <w:r>
        <w:t xml:space="preserve">without </w:t>
      </w:r>
      <w:r w:rsidR="00F17A97">
        <w:t>Hispanic</w:t>
      </w:r>
      <w:r>
        <w:t>/Latinx ethnicity. All subjects provided written informed consent in accordance with the Declaration of Helsinki and all procedures were approved by the University of Nebraska-Lincoln Institutional Review Board (Approval #20141014670EP). Each participant received course credit for completing the study.</w:t>
      </w:r>
    </w:p>
    <w:p w14:paraId="300C7901" w14:textId="7D8B270D" w:rsidR="00E75F14" w:rsidRDefault="00292C48">
      <w:pPr>
        <w:pStyle w:val="Heading2"/>
      </w:pPr>
      <w:r>
        <w:t>P</w:t>
      </w:r>
      <w:r w:rsidR="00F87B70">
        <w:t>rocedure</w:t>
      </w:r>
    </w:p>
    <w:p w14:paraId="5E619980" w14:textId="74904124" w:rsidR="00436BF2" w:rsidRDefault="00132CBE" w:rsidP="00436BF2">
      <w:pPr>
        <w:pStyle w:val="BodyText"/>
      </w:pPr>
      <w:bookmarkStart w:id="268" w:name="stimuli"/>
      <w:r>
        <w:t xml:space="preserve">The task was conducted using MouseTracker software (Freeman &amp; </w:t>
      </w:r>
      <w:proofErr w:type="spellStart"/>
      <w:r>
        <w:t>Ambady</w:t>
      </w:r>
      <w:proofErr w:type="spellEnd"/>
      <w:r>
        <w:t xml:space="preserve">, 2010) and was structured to closely resemble the cognitive load task used by </w:t>
      </w:r>
      <w:proofErr w:type="spellStart"/>
      <w:r>
        <w:t>Mattek</w:t>
      </w:r>
      <w:proofErr w:type="spellEnd"/>
      <w:r>
        <w:t xml:space="preserve">, Whalen, Berkowitz, and Freeman (2016), which used a single digit (low load) or </w:t>
      </w:r>
      <w:proofErr w:type="gramStart"/>
      <w:r>
        <w:t>seven digit</w:t>
      </w:r>
      <w:proofErr w:type="gramEnd"/>
      <w:r>
        <w:t xml:space="preserve"> sequence (high load). </w:t>
      </w:r>
      <w:bookmarkEnd w:id="268"/>
      <w:r w:rsidR="00A06813">
        <w:t xml:space="preserve">The trials were self-initiated; </w:t>
      </w:r>
      <w:del w:id="269" w:author="Nicholas Harp" w:date="2020-03-16T08:05:00Z">
        <w:r w:rsidR="00A06813" w:rsidDel="00786E02">
          <w:delText xml:space="preserve">that is, </w:delText>
        </w:r>
      </w:del>
      <w:r w:rsidR="00A06813">
        <w:t>the participant initiated each trial at their own pace by clicking the</w:t>
      </w:r>
      <w:r w:rsidR="005E1C74">
        <w:t xml:space="preserve"> “start” button at the bottom of the screen</w:t>
      </w:r>
      <w:r w:rsidR="00A06813">
        <w:t xml:space="preserve">. After initiating the trial, a fixation cross appeared (1000 </w:t>
      </w:r>
      <w:proofErr w:type="spellStart"/>
      <w:r w:rsidR="00A06813">
        <w:lastRenderedPageBreak/>
        <w:t>ms</w:t>
      </w:r>
      <w:proofErr w:type="spellEnd"/>
      <w:r w:rsidR="00A06813">
        <w:t xml:space="preserve">), then participants viewed an image matrix </w:t>
      </w:r>
      <w:r>
        <w:t>consisting of 2 or 6 images (low or high load, respectively)</w:t>
      </w:r>
      <w:r w:rsidR="00722EA4">
        <w:t xml:space="preserve"> with either emotional </w:t>
      </w:r>
      <w:r w:rsidR="00E7479F">
        <w:t xml:space="preserve">or </w:t>
      </w:r>
      <w:r w:rsidR="007D2E3E">
        <w:t>non-</w:t>
      </w:r>
      <w:r w:rsidR="00E7479F">
        <w:t xml:space="preserve">emotional </w:t>
      </w:r>
      <w:r w:rsidR="00722EA4">
        <w:t xml:space="preserve">properties (equal number of trials) for 4000 </w:t>
      </w:r>
      <w:proofErr w:type="spellStart"/>
      <w:r w:rsidR="00722EA4">
        <w:t>ms</w:t>
      </w:r>
      <w:proofErr w:type="spellEnd"/>
      <w:r w:rsidR="00722EA4">
        <w:t xml:space="preserve"> (Figure 1). P</w:t>
      </w:r>
      <w:r w:rsidR="00A06813">
        <w:t xml:space="preserve">articipants were instructed to remember </w:t>
      </w:r>
      <w:r w:rsidR="00722EA4">
        <w:t xml:space="preserve">these images </w:t>
      </w:r>
      <w:r w:rsidR="00A06813">
        <w:t xml:space="preserve">for the duration of the trial (i.e., until the memory probe </w:t>
      </w:r>
      <w:r w:rsidR="00722EA4">
        <w:t>at the end of</w:t>
      </w:r>
      <w:r w:rsidR="00A06813">
        <w:t xml:space="preserve"> the trial). </w:t>
      </w:r>
      <w:r w:rsidR="00436BF2">
        <w:t xml:space="preserve">After the image matrix, a happy, angry, or surprised face appeared for 1000 </w:t>
      </w:r>
      <w:proofErr w:type="spellStart"/>
      <w:r w:rsidR="00436BF2">
        <w:t>ms</w:t>
      </w:r>
      <w:proofErr w:type="spellEnd"/>
      <w:r w:rsidR="00436BF2">
        <w:t xml:space="preserve">, and the participants </w:t>
      </w:r>
      <w:r w:rsidR="00722EA4">
        <w:t xml:space="preserve">categorized </w:t>
      </w:r>
      <w:r w:rsidR="00436BF2">
        <w:t xml:space="preserve">the face </w:t>
      </w:r>
      <w:r w:rsidR="00722EA4">
        <w:t xml:space="preserve">as positive or negative </w:t>
      </w:r>
      <w:r w:rsidR="00436BF2">
        <w:t xml:space="preserve">using the computer mouse. </w:t>
      </w:r>
      <w:r w:rsidR="00722EA4">
        <w:t>Finally</w:t>
      </w:r>
      <w:r w:rsidR="00436BF2">
        <w:t xml:space="preserve">, a single image probe appeared (5000 </w:t>
      </w:r>
      <w:proofErr w:type="spellStart"/>
      <w:r w:rsidR="00436BF2">
        <w:t>ms</w:t>
      </w:r>
      <w:proofErr w:type="spellEnd"/>
      <w:r w:rsidR="00436BF2">
        <w:t>), and participants used the computer mouse to indicate whether the image probe was present in the previous image matrix by clicking either yes (i.e., the image was present) or no (i.e., the image was not present). The experimenter guided participants through a practice face rating and memory probe trial, after which they completed a total of 144 trials, and their mouse movements were recorded throughout.</w:t>
      </w:r>
      <w:r w:rsidR="002324AB">
        <w:t xml:space="preserve"> Notably, in two-choice designs, maximum deviations are often conceptualized as a measure of response competition for ultimately unchosen responses (</w:t>
      </w:r>
      <w:proofErr w:type="spellStart"/>
      <w:r w:rsidR="002324AB">
        <w:t>Calcagni</w:t>
      </w:r>
      <w:proofErr w:type="spellEnd"/>
      <w:r w:rsidR="002324AB">
        <w:t xml:space="preserve">, Lombardi, &amp; Sulpizio, 2017; Freeman, Dale, &amp; Farmer, 2011; </w:t>
      </w:r>
      <w:proofErr w:type="spellStart"/>
      <w:r w:rsidR="002324AB">
        <w:t>Hehman</w:t>
      </w:r>
      <w:proofErr w:type="spellEnd"/>
      <w:r w:rsidR="002324AB">
        <w:t xml:space="preserve">, </w:t>
      </w:r>
      <w:proofErr w:type="spellStart"/>
      <w:r w:rsidR="002324AB">
        <w:t>Stolier</w:t>
      </w:r>
      <w:proofErr w:type="spellEnd"/>
      <w:r w:rsidR="002324AB">
        <w:t>, &amp; Freeman, 2015).</w:t>
      </w:r>
    </w:p>
    <w:p w14:paraId="3D69BD58" w14:textId="45CFF3BF" w:rsidR="00292C48" w:rsidRPr="00132CBE" w:rsidRDefault="00292C48" w:rsidP="000A3A56">
      <w:pPr>
        <w:pStyle w:val="Heading2"/>
      </w:pPr>
      <w:r>
        <w:t>Stimuli</w:t>
      </w:r>
    </w:p>
    <w:p w14:paraId="55A13860" w14:textId="37C46848" w:rsidR="005E1C74" w:rsidRDefault="005E1C74" w:rsidP="002324AB">
      <w:pPr>
        <w:pStyle w:val="FirstParagraph"/>
      </w:pPr>
      <w:r>
        <w:t xml:space="preserve">A total of 288 scenes (72 positive, 72 </w:t>
      </w:r>
      <w:proofErr w:type="gramStart"/>
      <w:r>
        <w:t>negative</w:t>
      </w:r>
      <w:proofErr w:type="gramEnd"/>
      <w:r>
        <w:t>, and 144 neutral) were selected from the International Affective Picture System (</w:t>
      </w:r>
      <w:r w:rsidR="003B3951">
        <w:t xml:space="preserve">IAPS; </w:t>
      </w:r>
      <w:r>
        <w:t>Lang, Bradley, &amp; Cuthbert, 2008) for use in the matrices</w:t>
      </w:r>
      <w:r w:rsidR="00D537AB">
        <w:t>.</w:t>
      </w:r>
      <w:r>
        <w:t xml:space="preserve"> </w:t>
      </w:r>
      <w:r w:rsidR="00D537AB">
        <w:t xml:space="preserve">An </w:t>
      </w:r>
      <w:r w:rsidR="00765E44">
        <w:t xml:space="preserve">additional </w:t>
      </w:r>
      <w:commentRangeStart w:id="270"/>
      <w:r w:rsidR="00765E44">
        <w:t xml:space="preserve">61 IAPS images </w:t>
      </w:r>
      <w:commentRangeEnd w:id="270"/>
      <w:r w:rsidR="00765E44">
        <w:rPr>
          <w:rStyle w:val="CommentReference"/>
          <w:rFonts w:asciiTheme="minorHAnsi" w:hAnsiTheme="minorHAnsi"/>
        </w:rPr>
        <w:commentReference w:id="270"/>
      </w:r>
      <w:r w:rsidR="00765E44">
        <w:t xml:space="preserve">were used during memory probes, but never appeared in the image matrices. The positive and negative </w:t>
      </w:r>
      <w:commentRangeStart w:id="271"/>
      <w:r w:rsidR="00765E44">
        <w:t xml:space="preserve">images used in the matrices </w:t>
      </w:r>
      <w:commentRangeEnd w:id="271"/>
      <w:r w:rsidR="00765E44">
        <w:rPr>
          <w:rStyle w:val="CommentReference"/>
          <w:rFonts w:asciiTheme="minorHAnsi" w:hAnsiTheme="minorHAnsi"/>
        </w:rPr>
        <w:commentReference w:id="271"/>
      </w:r>
      <w:r w:rsidR="00765E44">
        <w:t xml:space="preserve">did </w:t>
      </w:r>
      <w:r>
        <w:t>not differ in arousal</w:t>
      </w:r>
      <w:r w:rsidR="00CA29AE">
        <w:t xml:space="preserve"> after testing with a Wilcoxon signed-rank test</w:t>
      </w:r>
      <w:r>
        <w:t xml:space="preserve"> (</w:t>
      </w:r>
      <w:r w:rsidRPr="00292C48">
        <w:rPr>
          <w:i/>
          <w:iCs/>
        </w:rPr>
        <w:t>Z</w:t>
      </w:r>
      <w:r>
        <w:t xml:space="preserve"> = -0.23, </w:t>
      </w:r>
      <w:r w:rsidRPr="00292C48">
        <w:rPr>
          <w:i/>
          <w:iCs/>
        </w:rPr>
        <w:t>p</w:t>
      </w:r>
      <w:r>
        <w:t xml:space="preserve"> = 0.82). </w:t>
      </w:r>
      <w:r w:rsidR="00A06813">
        <w:t xml:space="preserve">For the matrices with emotional properties, there were an equal number of positive and negative images within a matrix </w:t>
      </w:r>
      <w:r w:rsidR="00292C48">
        <w:t xml:space="preserve">in order to avoid </w:t>
      </w:r>
      <w:r w:rsidR="00A06813">
        <w:t>priming effects</w:t>
      </w:r>
      <w:r w:rsidR="00292C48">
        <w:t xml:space="preserve"> on the subsequent face ratings</w:t>
      </w:r>
      <w:r w:rsidR="00A06813">
        <w:t xml:space="preserve"> (e.g., </w:t>
      </w:r>
      <w:proofErr w:type="spellStart"/>
      <w:r w:rsidR="00A06813">
        <w:t>Flexas</w:t>
      </w:r>
      <w:proofErr w:type="spellEnd"/>
      <w:r w:rsidR="00A06813">
        <w:t xml:space="preserve">, </w:t>
      </w:r>
      <w:proofErr w:type="spellStart"/>
      <w:r w:rsidR="00A06813">
        <w:t>Rosselló</w:t>
      </w:r>
      <w:proofErr w:type="spellEnd"/>
      <w:r w:rsidR="00A06813">
        <w:t xml:space="preserve">, </w:t>
      </w:r>
      <w:r w:rsidR="00A06813">
        <w:lastRenderedPageBreak/>
        <w:t xml:space="preserve">Christensen, Nada, La Rosa, &amp; </w:t>
      </w:r>
      <w:proofErr w:type="spellStart"/>
      <w:r w:rsidR="00A06813">
        <w:t>Munar</w:t>
      </w:r>
      <w:proofErr w:type="spellEnd"/>
      <w:r w:rsidR="00A06813">
        <w:t xml:space="preserve">, 2013), </w:t>
      </w:r>
      <w:r w:rsidR="00292C48">
        <w:t>particularly given that</w:t>
      </w:r>
      <w:r w:rsidR="00A06813">
        <w:t xml:space="preserve"> </w:t>
      </w:r>
      <w:r w:rsidR="00530A65">
        <w:t xml:space="preserve">categorizations </w:t>
      </w:r>
      <w:r w:rsidR="00292C48">
        <w:t xml:space="preserve">of surprised faces are sensitive to </w:t>
      </w:r>
      <w:r w:rsidR="002324AB">
        <w:t xml:space="preserve">valence priming </w:t>
      </w:r>
      <w:r w:rsidR="00A06813">
        <w:t xml:space="preserve">(Neta et al., 2011). </w:t>
      </w:r>
    </w:p>
    <w:p w14:paraId="2E3E2B8C" w14:textId="4470EA2D" w:rsidR="00A06813" w:rsidRDefault="005E1C74" w:rsidP="00334150">
      <w:pPr>
        <w:pStyle w:val="FirstParagraph"/>
      </w:pPr>
      <w:r>
        <w:t xml:space="preserve">The face stimuli included </w:t>
      </w:r>
      <w:r w:rsidR="002324AB">
        <w:t>images</w:t>
      </w:r>
      <w:r>
        <w:t xml:space="preserve"> from the </w:t>
      </w:r>
      <w:proofErr w:type="spellStart"/>
      <w:r>
        <w:t>NimStim</w:t>
      </w:r>
      <w:proofErr w:type="spellEnd"/>
      <w:r>
        <w:t xml:space="preserve"> (Tottenham et al., 2009) and Karolinska Directed Emotional Faces (Lundqvist, </w:t>
      </w:r>
      <w:proofErr w:type="spellStart"/>
      <w:r>
        <w:t>Flykt</w:t>
      </w:r>
      <w:proofErr w:type="spellEnd"/>
      <w:r>
        <w:t xml:space="preserve">, &amp; </w:t>
      </w:r>
      <w:proofErr w:type="spellStart"/>
      <w:r>
        <w:t>Öhman</w:t>
      </w:r>
      <w:proofErr w:type="spellEnd"/>
      <w:r>
        <w:t>, 1998) stimuli sets, as in previous work (Brown et al., 2017; Neta &amp; Whalen, 2010). The faces consisted of 34 unique identities including 1</w:t>
      </w:r>
      <w:r w:rsidR="006A716B">
        <w:t>2</w:t>
      </w:r>
      <w:r>
        <w:t xml:space="preserve"> angry, 12 happy, and 24 surprised expressions organized pseudorandomly. </w:t>
      </w:r>
    </w:p>
    <w:p w14:paraId="4C3352AD" w14:textId="2B1B2222" w:rsidR="00E75F14" w:rsidRDefault="00741A67" w:rsidP="00A829FA">
      <w:pPr>
        <w:pStyle w:val="FirstParagraph"/>
        <w:ind w:firstLine="0"/>
      </w:pPr>
      <w:r>
        <w:rPr>
          <w:noProof/>
        </w:rPr>
        <w:drawing>
          <wp:inline distT="0" distB="0" distL="0" distR="0" wp14:anchorId="0C8BB122" wp14:editId="0CDCCFDE">
            <wp:extent cx="5971540" cy="2278185"/>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12 at 11.28.02 AM.png"/>
                    <pic:cNvPicPr/>
                  </pic:nvPicPr>
                  <pic:blipFill rotWithShape="1">
                    <a:blip r:embed="rId11">
                      <a:extLst>
                        <a:ext uri="{28A0092B-C50C-407E-A947-70E740481C1C}">
                          <a14:useLocalDpi xmlns:a14="http://schemas.microsoft.com/office/drawing/2010/main" val="0"/>
                        </a:ext>
                      </a:extLst>
                    </a:blip>
                    <a:srcRect t="29928"/>
                    <a:stretch/>
                  </pic:blipFill>
                  <pic:spPr bwMode="auto">
                    <a:xfrm>
                      <a:off x="0" y="0"/>
                      <a:ext cx="5971540" cy="2278185"/>
                    </a:xfrm>
                    <a:prstGeom prst="rect">
                      <a:avLst/>
                    </a:prstGeom>
                    <a:ln>
                      <a:noFill/>
                    </a:ln>
                    <a:extLst>
                      <a:ext uri="{53640926-AAD7-44D8-BBD7-CCE9431645EC}">
                        <a14:shadowObscured xmlns:a14="http://schemas.microsoft.com/office/drawing/2010/main"/>
                      </a:ext>
                    </a:extLst>
                  </pic:spPr>
                </pic:pic>
              </a:graphicData>
            </a:graphic>
          </wp:inline>
        </w:drawing>
      </w:r>
    </w:p>
    <w:p w14:paraId="4ED2B37A" w14:textId="48C9FA2D" w:rsidR="00741A67" w:rsidRDefault="00741A67">
      <w:pPr>
        <w:pStyle w:val="Heading2"/>
      </w:pPr>
      <w:bookmarkStart w:id="272" w:name="data-analysis"/>
      <w:r>
        <w:t>Figure 1</w:t>
      </w:r>
      <w:r w:rsidR="003976D7">
        <w:t xml:space="preserve">: </w:t>
      </w:r>
      <w:r w:rsidR="00A829FA">
        <w:t>Example of a single trial</w:t>
      </w:r>
      <w:r w:rsidR="003976D7">
        <w:t xml:space="preserve">. </w:t>
      </w:r>
      <w:r w:rsidR="00A829FA">
        <w:rPr>
          <w:b w:val="0"/>
        </w:rPr>
        <w:t>At the start of each</w:t>
      </w:r>
      <w:r w:rsidR="00A829FA" w:rsidRPr="006511E5">
        <w:rPr>
          <w:b w:val="0"/>
        </w:rPr>
        <w:t xml:space="preserve"> trial, a fixation cross appeared (1000 </w:t>
      </w:r>
      <w:proofErr w:type="spellStart"/>
      <w:r w:rsidR="00A829FA" w:rsidRPr="006511E5">
        <w:rPr>
          <w:b w:val="0"/>
        </w:rPr>
        <w:t>ms</w:t>
      </w:r>
      <w:proofErr w:type="spellEnd"/>
      <w:r w:rsidR="00A829FA" w:rsidRPr="006511E5">
        <w:rPr>
          <w:b w:val="0"/>
        </w:rPr>
        <w:t xml:space="preserve">), </w:t>
      </w:r>
      <w:r w:rsidR="00A829FA">
        <w:rPr>
          <w:b w:val="0"/>
        </w:rPr>
        <w:t xml:space="preserve">followed by </w:t>
      </w:r>
      <w:r w:rsidR="00A829FA" w:rsidRPr="006511E5">
        <w:rPr>
          <w:b w:val="0"/>
        </w:rPr>
        <w:t xml:space="preserve">an image matrix consisting of 2 </w:t>
      </w:r>
      <w:r w:rsidR="00F61194">
        <w:rPr>
          <w:b w:val="0"/>
        </w:rPr>
        <w:t xml:space="preserve">(low load) </w:t>
      </w:r>
      <w:r w:rsidR="00A829FA" w:rsidRPr="006511E5">
        <w:rPr>
          <w:b w:val="0"/>
        </w:rPr>
        <w:t xml:space="preserve">or 6 </w:t>
      </w:r>
      <w:r w:rsidR="00F61194">
        <w:rPr>
          <w:b w:val="0"/>
        </w:rPr>
        <w:t xml:space="preserve">(high load) </w:t>
      </w:r>
      <w:r w:rsidR="00A829FA" w:rsidRPr="006511E5">
        <w:rPr>
          <w:b w:val="0"/>
        </w:rPr>
        <w:t xml:space="preserve">images </w:t>
      </w:r>
      <w:r w:rsidR="00A829FA">
        <w:rPr>
          <w:b w:val="0"/>
        </w:rPr>
        <w:t>with either non-emotional or emotional properties. P</w:t>
      </w:r>
      <w:r w:rsidR="00A829FA" w:rsidRPr="006511E5">
        <w:rPr>
          <w:b w:val="0"/>
        </w:rPr>
        <w:t xml:space="preserve">articipants were instructed to remember </w:t>
      </w:r>
      <w:r w:rsidR="00A829FA">
        <w:rPr>
          <w:b w:val="0"/>
        </w:rPr>
        <w:t xml:space="preserve">these images </w:t>
      </w:r>
      <w:r w:rsidR="00A829FA" w:rsidRPr="006511E5">
        <w:rPr>
          <w:b w:val="0"/>
        </w:rPr>
        <w:t xml:space="preserve">for the duration of the trial. </w:t>
      </w:r>
      <w:r w:rsidR="00A829FA">
        <w:rPr>
          <w:b w:val="0"/>
        </w:rPr>
        <w:t>Then,</w:t>
      </w:r>
      <w:r w:rsidR="00A829FA" w:rsidRPr="006511E5">
        <w:rPr>
          <w:b w:val="0"/>
        </w:rPr>
        <w:t xml:space="preserve"> a happy, angry, or surprised face appeared for 1000 </w:t>
      </w:r>
      <w:proofErr w:type="spellStart"/>
      <w:r w:rsidR="00A829FA" w:rsidRPr="006511E5">
        <w:rPr>
          <w:b w:val="0"/>
        </w:rPr>
        <w:t>ms</w:t>
      </w:r>
      <w:proofErr w:type="spellEnd"/>
      <w:r w:rsidR="00A829FA" w:rsidRPr="006511E5">
        <w:rPr>
          <w:b w:val="0"/>
        </w:rPr>
        <w:t xml:space="preserve">, </w:t>
      </w:r>
      <w:r w:rsidR="00A829FA">
        <w:rPr>
          <w:b w:val="0"/>
        </w:rPr>
        <w:t>which</w:t>
      </w:r>
      <w:r w:rsidR="00A829FA" w:rsidRPr="006511E5">
        <w:rPr>
          <w:b w:val="0"/>
        </w:rPr>
        <w:t xml:space="preserve"> the participants </w:t>
      </w:r>
      <w:r w:rsidR="00A829FA">
        <w:rPr>
          <w:b w:val="0"/>
        </w:rPr>
        <w:t xml:space="preserve">were instructed to categorize as positive or negative using </w:t>
      </w:r>
      <w:r w:rsidR="00A829FA" w:rsidRPr="006511E5">
        <w:rPr>
          <w:b w:val="0"/>
        </w:rPr>
        <w:t xml:space="preserve">the computer mouse. </w:t>
      </w:r>
      <w:r w:rsidR="00F61194">
        <w:rPr>
          <w:b w:val="0"/>
        </w:rPr>
        <w:t>Finally</w:t>
      </w:r>
      <w:r w:rsidR="00A829FA" w:rsidRPr="006511E5">
        <w:rPr>
          <w:b w:val="0"/>
        </w:rPr>
        <w:t xml:space="preserve">, a single image probe appeared (5000 </w:t>
      </w:r>
      <w:proofErr w:type="spellStart"/>
      <w:r w:rsidR="00A829FA" w:rsidRPr="006511E5">
        <w:rPr>
          <w:b w:val="0"/>
        </w:rPr>
        <w:t>ms</w:t>
      </w:r>
      <w:proofErr w:type="spellEnd"/>
      <w:r w:rsidR="00A829FA" w:rsidRPr="006511E5">
        <w:rPr>
          <w:b w:val="0"/>
        </w:rPr>
        <w:t xml:space="preserve">), and participants used the computer mouse to indicate whether the image probe was present </w:t>
      </w:r>
      <w:r w:rsidR="00A829FA">
        <w:rPr>
          <w:b w:val="0"/>
        </w:rPr>
        <w:t xml:space="preserve">(yes) or not (no) </w:t>
      </w:r>
      <w:r w:rsidR="00A829FA" w:rsidRPr="006511E5">
        <w:rPr>
          <w:b w:val="0"/>
        </w:rPr>
        <w:t>in the previous image matrix.</w:t>
      </w:r>
    </w:p>
    <w:p w14:paraId="67F794A8" w14:textId="58805892" w:rsidR="00E75F14" w:rsidRDefault="00C95E64">
      <w:pPr>
        <w:pStyle w:val="Heading2"/>
      </w:pPr>
      <w:r>
        <w:t>Data analysis</w:t>
      </w:r>
      <w:bookmarkEnd w:id="272"/>
    </w:p>
    <w:p w14:paraId="17DF79E7" w14:textId="730ED174" w:rsidR="004D1425" w:rsidRDefault="00C95E64" w:rsidP="004D1425">
      <w:pPr>
        <w:pStyle w:val="FirstParagraph"/>
      </w:pPr>
      <w:r>
        <w:t xml:space="preserve">We used R (Version 3.6.0; </w:t>
      </w:r>
      <w:r w:rsidR="003225B5" w:rsidRPr="006511E5">
        <w:rPr>
          <w:bCs/>
        </w:rPr>
        <w:t>R Core Team, 2019)</w:t>
      </w:r>
      <w:r w:rsidR="003225B5">
        <w:t xml:space="preserve"> </w:t>
      </w:r>
      <w:r>
        <w:t>for all our analyses. Data preprocessing</w:t>
      </w:r>
      <w:r w:rsidR="007574F2">
        <w:t>, analysis, and plotting</w:t>
      </w:r>
      <w:r>
        <w:t xml:space="preserve"> w</w:t>
      </w:r>
      <w:r w:rsidR="007574F2">
        <w:t>ere</w:t>
      </w:r>
      <w:r>
        <w:t xml:space="preserve"> completed in R using the mousetrap</w:t>
      </w:r>
      <w:r w:rsidR="007574F2">
        <w:t xml:space="preserve"> </w:t>
      </w:r>
      <w:r w:rsidR="00485591">
        <w:t>(</w:t>
      </w:r>
      <w:proofErr w:type="spellStart"/>
      <w:r w:rsidR="00485591" w:rsidRPr="00485591">
        <w:t>Kieslich</w:t>
      </w:r>
      <w:proofErr w:type="spellEnd"/>
      <w:r w:rsidR="00485591" w:rsidRPr="00485591">
        <w:t xml:space="preserve">, Henninger, Wulff, </w:t>
      </w:r>
      <w:proofErr w:type="spellStart"/>
      <w:r w:rsidR="00485591" w:rsidRPr="00485591">
        <w:lastRenderedPageBreak/>
        <w:t>Haslbeck</w:t>
      </w:r>
      <w:proofErr w:type="spellEnd"/>
      <w:r w:rsidR="00485591" w:rsidRPr="00485591">
        <w:t>, Schulte-</w:t>
      </w:r>
      <w:proofErr w:type="spellStart"/>
      <w:r w:rsidR="00485591" w:rsidRPr="00485591">
        <w:t>Mecklenbeck</w:t>
      </w:r>
      <w:proofErr w:type="spellEnd"/>
      <w:r w:rsidR="00485591">
        <w:t xml:space="preserve">, </w:t>
      </w:r>
      <w:r w:rsidR="00485591" w:rsidRPr="00485591">
        <w:t>2019</w:t>
      </w:r>
      <w:r>
        <w:t>)</w:t>
      </w:r>
      <w:r w:rsidR="007574F2">
        <w:t>, lme4 (</w:t>
      </w:r>
      <w:r w:rsidR="008420AB" w:rsidRPr="000C2B3C">
        <w:t xml:space="preserve">Bates, </w:t>
      </w:r>
      <w:proofErr w:type="spellStart"/>
      <w:r w:rsidR="008420AB" w:rsidRPr="000C2B3C">
        <w:t>Maechle</w:t>
      </w:r>
      <w:r w:rsidR="008420AB">
        <w:t>r</w:t>
      </w:r>
      <w:proofErr w:type="spellEnd"/>
      <w:r w:rsidR="008420AB">
        <w:t>,</w:t>
      </w:r>
      <w:r w:rsidR="008420AB" w:rsidRPr="000C2B3C">
        <w:t xml:space="preserve"> </w:t>
      </w:r>
      <w:proofErr w:type="spellStart"/>
      <w:r w:rsidR="008420AB" w:rsidRPr="000C2B3C">
        <w:t>Bolker</w:t>
      </w:r>
      <w:proofErr w:type="spellEnd"/>
      <w:r w:rsidR="008420AB" w:rsidRPr="000C2B3C">
        <w:t xml:space="preserve">, </w:t>
      </w:r>
      <w:r w:rsidR="008420AB">
        <w:t xml:space="preserve">&amp; </w:t>
      </w:r>
      <w:r w:rsidR="008420AB" w:rsidRPr="000C2B3C">
        <w:t>Walker</w:t>
      </w:r>
      <w:r w:rsidR="008420AB">
        <w:t xml:space="preserve">, </w:t>
      </w:r>
      <w:r w:rsidR="008420AB" w:rsidRPr="000C2B3C">
        <w:t>2015</w:t>
      </w:r>
      <w:r w:rsidR="007574F2">
        <w:t>),</w:t>
      </w:r>
      <w:r w:rsidR="004326A2">
        <w:t xml:space="preserve"> </w:t>
      </w:r>
      <w:r w:rsidR="00E7479F">
        <w:t>TOSTER (</w:t>
      </w:r>
      <w:proofErr w:type="spellStart"/>
      <w:r w:rsidR="00E7479F">
        <w:t>Lakens</w:t>
      </w:r>
      <w:proofErr w:type="spellEnd"/>
      <w:r w:rsidR="00E7479F">
        <w:t xml:space="preserve">, 2017), </w:t>
      </w:r>
      <w:proofErr w:type="spellStart"/>
      <w:r w:rsidR="00E7479F">
        <w:t>diptest</w:t>
      </w:r>
      <w:proofErr w:type="spellEnd"/>
      <w:r w:rsidR="00E7479F">
        <w:t xml:space="preserve"> (</w:t>
      </w:r>
      <w:proofErr w:type="spellStart"/>
      <w:r w:rsidR="00E7479F">
        <w:t>Maechler</w:t>
      </w:r>
      <w:proofErr w:type="spellEnd"/>
      <w:r w:rsidR="00E7479F">
        <w:t xml:space="preserve">, 2016), </w:t>
      </w:r>
      <w:r w:rsidR="007574F2">
        <w:t xml:space="preserve">and ggplot2 </w:t>
      </w:r>
      <w:r w:rsidR="00C26A26">
        <w:t>(Wickham, 2016</w:t>
      </w:r>
      <w:r w:rsidR="007574F2">
        <w:t>) packages</w:t>
      </w:r>
      <w:r>
        <w:t xml:space="preserve">. </w:t>
      </w:r>
      <w:r w:rsidR="00A3787E">
        <w:t>W</w:t>
      </w:r>
      <w:r w:rsidR="0005047F">
        <w:t>hil</w:t>
      </w:r>
      <w:r w:rsidR="00A3787E">
        <w:t>e</w:t>
      </w:r>
      <w:r w:rsidR="0005047F">
        <w:t xml:space="preserve"> it is possible that trials in which participants responded incorrectly to the memory probe indicated a manipulation failure (</w:t>
      </w:r>
      <w:r w:rsidR="00E71EB9">
        <w:t>i.e., the participant was not maintaining the images in memory</w:t>
      </w:r>
      <w:r w:rsidR="0005047F">
        <w:t>), we</w:t>
      </w:r>
      <w:r w:rsidR="00A3787E">
        <w:t xml:space="preserve"> included all trials regardless of accurac</w:t>
      </w:r>
      <w:r w:rsidR="00E71EB9">
        <w:t xml:space="preserve">y due to the lack of an objective method for </w:t>
      </w:r>
      <w:r w:rsidR="008034A2">
        <w:t xml:space="preserve">determining whether or not the participants </w:t>
      </w:r>
      <w:r w:rsidR="00706C8A">
        <w:t>were</w:t>
      </w:r>
      <w:r w:rsidR="008034A2">
        <w:t xml:space="preserve"> </w:t>
      </w:r>
      <w:r w:rsidR="006511E5">
        <w:t xml:space="preserve">at least </w:t>
      </w:r>
      <w:r w:rsidR="008034A2">
        <w:t>attempting to remember the images in the matrix</w:t>
      </w:r>
      <w:r w:rsidR="00C27DCC" w:rsidRPr="00E71EB9">
        <w:t>.</w:t>
      </w:r>
      <w:r w:rsidR="00C27DCC">
        <w:t xml:space="preserve"> </w:t>
      </w:r>
      <w:r w:rsidR="00706C8A">
        <w:t>Our primary dependent measures were valence bias, which is calculated as percent negative ratings for surprised faces across all trials</w:t>
      </w:r>
      <w:r w:rsidR="006511E5">
        <w:t>, and maximum deviation, or the extent to which a response trajectory deviated or was attracted to the competing – unselected – response option</w:t>
      </w:r>
      <w:r>
        <w:t xml:space="preserve">. </w:t>
      </w:r>
      <w:r w:rsidR="000613DA">
        <w:t xml:space="preserve">For the main test of our </w:t>
      </w:r>
      <w:r w:rsidR="006511E5">
        <w:t>hypotheses</w:t>
      </w:r>
      <w:r w:rsidR="000613DA">
        <w:t xml:space="preserve">, we </w:t>
      </w:r>
      <w:r w:rsidR="00706C8A">
        <w:t xml:space="preserve">compared the valence bias for </w:t>
      </w:r>
      <w:r w:rsidR="000613DA">
        <w:t>the different working memory load conditions</w:t>
      </w:r>
      <w:r w:rsidR="00706C8A">
        <w:t xml:space="preserve"> (high and low load, emotional and non-emotional load)</w:t>
      </w:r>
      <w:r w:rsidR="006511E5">
        <w:t xml:space="preserve">, and </w:t>
      </w:r>
      <w:r w:rsidR="009F5DE5">
        <w:t>explored the effects o</w:t>
      </w:r>
      <w:r w:rsidR="006511E5">
        <w:t xml:space="preserve">f condition and </w:t>
      </w:r>
      <w:proofErr w:type="spellStart"/>
      <w:r w:rsidR="006511E5">
        <w:t>trialwise</w:t>
      </w:r>
      <w:proofErr w:type="spellEnd"/>
      <w:r w:rsidR="006511E5">
        <w:t xml:space="preserve"> categorizations (positive and negative) o</w:t>
      </w:r>
      <w:r w:rsidR="009F5DE5">
        <w:t>n maximum deviation.</w:t>
      </w:r>
    </w:p>
    <w:p w14:paraId="15BDDEC6" w14:textId="68F52439" w:rsidR="00C673A2" w:rsidRDefault="00C27DCC" w:rsidP="001A0E00">
      <w:pPr>
        <w:pStyle w:val="FirstParagraph"/>
      </w:pPr>
      <w:r>
        <w:t xml:space="preserve">In order to account for the interdependence among measurements </w:t>
      </w:r>
      <w:r w:rsidR="004D1425">
        <w:t xml:space="preserve">due to </w:t>
      </w:r>
      <w:r>
        <w:t xml:space="preserve">the repeated measures design, we used </w:t>
      </w:r>
      <w:r w:rsidR="003976D7">
        <w:t xml:space="preserve">a </w:t>
      </w:r>
      <w:r w:rsidR="009C683E">
        <w:t>mixed</w:t>
      </w:r>
      <w:r w:rsidR="003C3F99">
        <w:t xml:space="preserve"> </w:t>
      </w:r>
      <w:r w:rsidR="009C683E">
        <w:t xml:space="preserve">effects </w:t>
      </w:r>
      <w:r>
        <w:t>modeling</w:t>
      </w:r>
      <w:r w:rsidR="003976D7">
        <w:t xml:space="preserve"> approach.</w:t>
      </w:r>
      <w:r>
        <w:t xml:space="preserve"> </w:t>
      </w:r>
      <w:r w:rsidR="00FC0F52">
        <w:t>Unlike the repeated measures ANOVA, mixed effects</w:t>
      </w:r>
      <w:r w:rsidR="00E71EB9">
        <w:t xml:space="preserve"> model</w:t>
      </w:r>
      <w:r w:rsidR="00FC0F52">
        <w:t>s</w:t>
      </w:r>
      <w:r w:rsidR="00E71EB9">
        <w:t xml:space="preserve"> can account for missing data</w:t>
      </w:r>
      <w:r w:rsidR="00FC0F52">
        <w:t xml:space="preserve"> in repeated measures designs</w:t>
      </w:r>
      <w:r w:rsidR="00E71EB9">
        <w:t xml:space="preserve">, which was a concern in </w:t>
      </w:r>
      <w:r w:rsidR="00FC0F52">
        <w:t xml:space="preserve">our </w:t>
      </w:r>
      <w:r w:rsidR="00E71EB9">
        <w:t xml:space="preserve">analyses </w:t>
      </w:r>
      <w:r w:rsidR="009F5DE5">
        <w:t xml:space="preserve">given that </w:t>
      </w:r>
      <w:r w:rsidR="00E71EB9">
        <w:t xml:space="preserve">some participants </w:t>
      </w:r>
      <w:r w:rsidR="009F5DE5">
        <w:t>rated surprise as</w:t>
      </w:r>
      <w:r w:rsidR="001A0E00">
        <w:t xml:space="preserve"> either</w:t>
      </w:r>
      <w:r w:rsidR="009F5DE5">
        <w:t xml:space="preserve"> negative</w:t>
      </w:r>
      <w:r w:rsidR="003F14DC">
        <w:t xml:space="preserve"> or positive</w:t>
      </w:r>
      <w:r w:rsidR="009F5DE5">
        <w:t xml:space="preserve"> on all trials (i.e., </w:t>
      </w:r>
      <w:r w:rsidR="001A0E00">
        <w:t xml:space="preserve">there were </w:t>
      </w:r>
      <w:r w:rsidR="00E71EB9">
        <w:t xml:space="preserve">missing values </w:t>
      </w:r>
      <w:r w:rsidR="009F5DE5">
        <w:t xml:space="preserve">for the </w:t>
      </w:r>
      <w:r w:rsidR="00A67B93">
        <w:t xml:space="preserve">analysis </w:t>
      </w:r>
      <w:r w:rsidR="009F5DE5">
        <w:t>of surprise</w:t>
      </w:r>
      <w:r w:rsidR="001A0E00">
        <w:t xml:space="preserve"> using trial-by-trial rating as a factor</w:t>
      </w:r>
      <w:r w:rsidR="00FC0F52">
        <w:t xml:space="preserve">). </w:t>
      </w:r>
      <w:r w:rsidR="009C683E">
        <w:t>Mixed</w:t>
      </w:r>
      <w:r w:rsidR="006C34F3">
        <w:t xml:space="preserve"> </w:t>
      </w:r>
      <w:r w:rsidR="009C683E">
        <w:t>effects approaches are an extension of ordinary least squares (OLS) regressions</w:t>
      </w:r>
      <w:r w:rsidR="009F5DE5">
        <w:t xml:space="preserve"> that also </w:t>
      </w:r>
      <w:r w:rsidR="009C683E">
        <w:t>include both fixed and random effects. The interpretations of fixed effects follow the conventions of OLS regression</w:t>
      </w:r>
      <w:r w:rsidR="009F5DE5">
        <w:t>, where</w:t>
      </w:r>
      <w:r w:rsidR="004D1425">
        <w:t xml:space="preserve"> the slope describes the average</w:t>
      </w:r>
      <w:r w:rsidR="00A67B93">
        <w:t xml:space="preserve"> effect</w:t>
      </w:r>
      <w:r w:rsidR="004D1425">
        <w:t xml:space="preserve"> </w:t>
      </w:r>
      <w:r w:rsidR="002944DB">
        <w:t>for each one unit increase in the predictor</w:t>
      </w:r>
      <w:r w:rsidR="009C683E">
        <w:t xml:space="preserve">, while random effects </w:t>
      </w:r>
      <w:r w:rsidR="002944DB">
        <w:t xml:space="preserve">allow the model to fit effects which </w:t>
      </w:r>
      <w:r w:rsidR="00A67B93">
        <w:t xml:space="preserve">vary </w:t>
      </w:r>
      <w:r w:rsidR="003A18C5">
        <w:t xml:space="preserve">randomly </w:t>
      </w:r>
      <w:r w:rsidR="001A0E00">
        <w:t>across the nested structure of the data</w:t>
      </w:r>
      <w:r w:rsidR="00A67B93">
        <w:t xml:space="preserve">. </w:t>
      </w:r>
      <w:r w:rsidR="001A0E00">
        <w:t xml:space="preserve">In other words, random effects </w:t>
      </w:r>
      <w:r w:rsidR="005E34CE">
        <w:t xml:space="preserve">allow the </w:t>
      </w:r>
      <w:r w:rsidR="005E34CE">
        <w:lastRenderedPageBreak/>
        <w:t xml:space="preserve">partitioning of variance to either lower or </w:t>
      </w:r>
      <w:proofErr w:type="gramStart"/>
      <w:r w:rsidR="005E34CE">
        <w:t>higher level</w:t>
      </w:r>
      <w:proofErr w:type="gramEnd"/>
      <w:r w:rsidR="005E34CE">
        <w:t xml:space="preserve"> units of analysis</w:t>
      </w:r>
      <w:r w:rsidR="001A0E00">
        <w:t>.</w:t>
      </w:r>
      <w:r w:rsidR="005E34CE">
        <w:t xml:space="preserve"> In </w:t>
      </w:r>
      <w:r w:rsidR="00234D75">
        <w:t>this</w:t>
      </w:r>
      <w:r w:rsidR="005E34CE">
        <w:t xml:space="preserve"> </w:t>
      </w:r>
      <w:r w:rsidR="00234D75">
        <w:t>analysis</w:t>
      </w:r>
      <w:r w:rsidR="005E34CE">
        <w:t xml:space="preserve">, the lower level units are the repeated measurements and the </w:t>
      </w:r>
      <w:proofErr w:type="gramStart"/>
      <w:r w:rsidR="005E34CE">
        <w:t>higher level</w:t>
      </w:r>
      <w:proofErr w:type="gramEnd"/>
      <w:r w:rsidR="005E34CE">
        <w:t xml:space="preserve"> units are </w:t>
      </w:r>
      <w:r w:rsidR="0058193B">
        <w:t>the</w:t>
      </w:r>
      <w:r w:rsidR="005E34CE">
        <w:t xml:space="preserve"> participants. Allowing the intercept to vary randomly as a function of the </w:t>
      </w:r>
      <w:proofErr w:type="gramStart"/>
      <w:r w:rsidR="005E34CE">
        <w:t>higher level</w:t>
      </w:r>
      <w:proofErr w:type="gramEnd"/>
      <w:r w:rsidR="005E34CE">
        <w:t xml:space="preserve"> units accounts for individual differences in bias</w:t>
      </w:r>
      <w:r w:rsidR="00234D75">
        <w:t xml:space="preserve"> or other measures</w:t>
      </w:r>
      <w:r w:rsidR="0058193B">
        <w:t>, thus allowing</w:t>
      </w:r>
      <w:r w:rsidR="005E34CE">
        <w:t xml:space="preserve"> </w:t>
      </w:r>
      <w:r w:rsidR="003A18C5">
        <w:t xml:space="preserve">better </w:t>
      </w:r>
      <w:r w:rsidR="005E34CE">
        <w:t>estimation of the working memory condition effects at the lower level of analysis: the repeated measurements.</w:t>
      </w:r>
      <w:r w:rsidR="001A0E00">
        <w:t xml:space="preserve"> </w:t>
      </w:r>
      <w:r w:rsidR="009F5DE5">
        <w:t>Additional justification for the mixed effects modeling approach comes from</w:t>
      </w:r>
      <w:r w:rsidR="0059347F">
        <w:t xml:space="preserve"> </w:t>
      </w:r>
      <w:r w:rsidR="005E34CE">
        <w:t>tests of</w:t>
      </w:r>
      <w:r w:rsidR="0059347F">
        <w:t xml:space="preserve"> statistical dependency among the measures for any given subject, which was </w:t>
      </w:r>
      <w:r w:rsidR="00D34FE5">
        <w:t>revealed</w:t>
      </w:r>
      <w:r w:rsidR="0059347F">
        <w:t xml:space="preserve"> through an </w:t>
      </w:r>
      <w:r>
        <w:t xml:space="preserve">intraclass correlation </w:t>
      </w:r>
      <w:r w:rsidR="00D34FE5">
        <w:t xml:space="preserve">(ICC) </w:t>
      </w:r>
      <w:r w:rsidR="0059347F">
        <w:t xml:space="preserve">of </w:t>
      </w:r>
      <w:r w:rsidR="00D758C5">
        <w:t>.75</w:t>
      </w:r>
      <w:r w:rsidR="004D1425">
        <w:t xml:space="preserve"> for </w:t>
      </w:r>
      <w:r w:rsidR="0059347F">
        <w:t>ratings</w:t>
      </w:r>
      <w:r w:rsidR="00D758C5">
        <w:t xml:space="preserve"> of </w:t>
      </w:r>
      <w:r w:rsidR="0059347F">
        <w:t>surprised faces</w:t>
      </w:r>
      <w:r w:rsidR="004D1425">
        <w:t xml:space="preserve"> and </w:t>
      </w:r>
      <w:r>
        <w:t>.1</w:t>
      </w:r>
      <w:r w:rsidR="00D758C5">
        <w:t>7</w:t>
      </w:r>
      <w:r w:rsidR="004D1425">
        <w:t xml:space="preserve"> for maximum deviations</w:t>
      </w:r>
      <w:r w:rsidR="00245AD9">
        <w:t xml:space="preserve">. </w:t>
      </w:r>
      <w:r>
        <w:t xml:space="preserve"> </w:t>
      </w:r>
    </w:p>
    <w:p w14:paraId="74EB0343" w14:textId="14F53561" w:rsidR="00E75F14" w:rsidRDefault="00950241" w:rsidP="00E93DEE">
      <w:pPr>
        <w:pStyle w:val="BodyText"/>
      </w:pPr>
      <w:r>
        <w:t xml:space="preserve">To test the effects of experimental conditions (load: high versus low, and domain: emotional versus non-emotional) on ratings and maximum deviations, we used a </w:t>
      </w:r>
      <w:r w:rsidR="00E93DEE">
        <w:t xml:space="preserve">linear mixed model with a </w:t>
      </w:r>
      <w:r w:rsidR="00C56AFB">
        <w:t>G</w:t>
      </w:r>
      <w:r w:rsidR="00E93DEE">
        <w:t>aussian error distribution</w:t>
      </w:r>
      <w:r>
        <w:t>. This approach demonstrated</w:t>
      </w:r>
      <w:r w:rsidR="00E93DEE">
        <w:t xml:space="preserve"> better </w:t>
      </w:r>
      <w:r>
        <w:t xml:space="preserve">model fit </w:t>
      </w:r>
      <w:r w:rsidR="00E93DEE">
        <w:t>than alternative options</w:t>
      </w:r>
      <w:r w:rsidR="004326A2">
        <w:t xml:space="preserve"> (i.e., gamma distribution)</w:t>
      </w:r>
      <w:r>
        <w:t xml:space="preserve">, and is </w:t>
      </w:r>
      <w:r w:rsidR="0091768D">
        <w:t>robust to violations of normality (</w:t>
      </w:r>
      <w:proofErr w:type="spellStart"/>
      <w:r w:rsidR="0091768D">
        <w:t>Knief</w:t>
      </w:r>
      <w:proofErr w:type="spellEnd"/>
      <w:r w:rsidR="0091768D">
        <w:t xml:space="preserve"> &amp; </w:t>
      </w:r>
      <w:proofErr w:type="spellStart"/>
      <w:r w:rsidR="0091768D">
        <w:t>Forstmeier</w:t>
      </w:r>
      <w:proofErr w:type="spellEnd"/>
      <w:r w:rsidR="0091768D">
        <w:t>, 2018)</w:t>
      </w:r>
      <w:r>
        <w:t xml:space="preserve"> evidenced </w:t>
      </w:r>
      <w:r w:rsidR="008145A7">
        <w:t xml:space="preserve">in our data </w:t>
      </w:r>
      <w:r>
        <w:t>by Shapiro-Wilks tests (</w:t>
      </w:r>
      <w:r w:rsidRPr="00843F20">
        <w:rPr>
          <w:i/>
          <w:iCs/>
        </w:rPr>
        <w:t>p</w:t>
      </w:r>
      <w:r>
        <w:t xml:space="preserve">’s &lt; .001). </w:t>
      </w:r>
      <w:r w:rsidR="00CB52D2">
        <w:t xml:space="preserve">All model </w:t>
      </w:r>
      <w:r w:rsidR="00C673A2">
        <w:t xml:space="preserve">building </w:t>
      </w:r>
      <w:r w:rsidR="00CB52D2">
        <w:t>w</w:t>
      </w:r>
      <w:r w:rsidR="00C673A2">
        <w:t>as</w:t>
      </w:r>
      <w:r w:rsidR="00CB52D2">
        <w:t xml:space="preserve"> completed </w:t>
      </w:r>
      <w:r w:rsidR="00C673A2">
        <w:t xml:space="preserve">using </w:t>
      </w:r>
      <w:r w:rsidR="00CB52D2">
        <w:t>full information maximum likelihood estimation</w:t>
      </w:r>
      <w:r w:rsidR="003976D7">
        <w:t xml:space="preserve"> to account for </w:t>
      </w:r>
      <w:r w:rsidR="00083DD4">
        <w:t>any missing data</w:t>
      </w:r>
      <w:r w:rsidR="000613DA" w:rsidRPr="000613DA">
        <w:t xml:space="preserve"> </w:t>
      </w:r>
      <w:r w:rsidR="00083DD4">
        <w:t xml:space="preserve">(e.g., if a participant did not rate any </w:t>
      </w:r>
      <w:r>
        <w:t xml:space="preserve">surprised faces </w:t>
      </w:r>
      <w:r w:rsidR="00083DD4">
        <w:t>as positive</w:t>
      </w:r>
      <w:r w:rsidR="005E34CE">
        <w:t xml:space="preserve"> or negative</w:t>
      </w:r>
      <w:r w:rsidR="00083DD4">
        <w:t>).</w:t>
      </w:r>
      <w:r w:rsidR="00B4384D">
        <w:t xml:space="preserve"> </w:t>
      </w:r>
    </w:p>
    <w:p w14:paraId="290F5BA5" w14:textId="77777777" w:rsidR="00DB6E4D" w:rsidRDefault="00C95E64">
      <w:pPr>
        <w:pStyle w:val="Heading1"/>
      </w:pPr>
      <w:bookmarkStart w:id="273" w:name="results"/>
      <w:r>
        <w:t>Results</w:t>
      </w:r>
      <w:bookmarkEnd w:id="273"/>
    </w:p>
    <w:p w14:paraId="69F4D504" w14:textId="28411B3E" w:rsidR="00E75F14" w:rsidRDefault="00C95E64">
      <w:pPr>
        <w:pStyle w:val="Heading2"/>
      </w:pPr>
      <w:bookmarkStart w:id="274" w:name="subjective-ratings"/>
      <w:r>
        <w:t xml:space="preserve">Subjective </w:t>
      </w:r>
      <w:bookmarkEnd w:id="274"/>
      <w:r w:rsidR="00FC7A40">
        <w:t xml:space="preserve">categorizations </w:t>
      </w:r>
      <w:r w:rsidR="003B43DF">
        <w:t>of ambiguity</w:t>
      </w:r>
    </w:p>
    <w:p w14:paraId="7D3B2AFD" w14:textId="4AEAD681" w:rsidR="00FC2196" w:rsidRDefault="00CB52D2" w:rsidP="000D126D">
      <w:pPr>
        <w:pStyle w:val="FirstParagraph"/>
      </w:pPr>
      <w:r>
        <w:t>First, a</w:t>
      </w:r>
      <w:r w:rsidR="003E7A83">
        <w:t xml:space="preserve"> random</w:t>
      </w:r>
      <w:r>
        <w:t xml:space="preserve"> intercept-only model was tested</w:t>
      </w:r>
      <w:r w:rsidR="000A1223">
        <w:t xml:space="preserve"> and</w:t>
      </w:r>
      <w:r>
        <w:t xml:space="preserve"> </w:t>
      </w:r>
      <w:r w:rsidR="000A1223">
        <w:t>t</w:t>
      </w:r>
      <w:r>
        <w:t xml:space="preserve">he </w:t>
      </w:r>
      <w:r w:rsidR="000A1223">
        <w:t xml:space="preserve">likelihood ratio test </w:t>
      </w:r>
      <w:r>
        <w:t>results support</w:t>
      </w:r>
      <w:r w:rsidR="003E7A83">
        <w:t>ed</w:t>
      </w:r>
      <w:r>
        <w:t xml:space="preserve"> the decision to model the intercept random</w:t>
      </w:r>
      <w:r w:rsidR="00324684">
        <w:t>ly across individuals</w:t>
      </w:r>
      <w:r>
        <w:t xml:space="preserve"> </w:t>
      </w:r>
      <w:r w:rsidR="004379CF">
        <w:t>(</w:t>
      </w:r>
      <w:r w:rsidRPr="00EF19A9">
        <w:rPr>
          <w:i/>
          <w:iCs/>
        </w:rPr>
        <w:t>p</w:t>
      </w:r>
      <w:r>
        <w:t xml:space="preserve"> &lt; .001</w:t>
      </w:r>
      <w:r w:rsidR="004379CF">
        <w:t>)</w:t>
      </w:r>
      <w:r w:rsidR="002D756E">
        <w:t>.</w:t>
      </w:r>
      <w:r w:rsidR="003E7A83">
        <w:t xml:space="preserve"> </w:t>
      </w:r>
      <w:r w:rsidR="002D756E">
        <w:t xml:space="preserve">This </w:t>
      </w:r>
      <w:r w:rsidR="003E7A83">
        <w:t>suggest</w:t>
      </w:r>
      <w:r w:rsidR="002D756E">
        <w:t>s</w:t>
      </w:r>
      <w:r w:rsidR="003E7A83">
        <w:t xml:space="preserve"> </w:t>
      </w:r>
      <w:r w:rsidR="002D756E">
        <w:t xml:space="preserve">there was </w:t>
      </w:r>
      <w:r w:rsidR="003E7A83">
        <w:t>individual var</w:t>
      </w:r>
      <w:r w:rsidR="002D756E">
        <w:t xml:space="preserve">iance </w:t>
      </w:r>
      <w:r w:rsidR="003E7A83">
        <w:t xml:space="preserve">in </w:t>
      </w:r>
      <w:r w:rsidR="002526F1">
        <w:t>valence bias</w:t>
      </w:r>
      <w:r w:rsidR="003E7A83">
        <w:t xml:space="preserve"> at baseline</w:t>
      </w:r>
      <w:r w:rsidR="00946C93">
        <w:t xml:space="preserve"> (i.e., </w:t>
      </w:r>
      <w:r w:rsidR="002526F1">
        <w:t xml:space="preserve">even under </w:t>
      </w:r>
      <w:r w:rsidR="00946C93">
        <w:t>low, non-emotional loads)</w:t>
      </w:r>
      <w:r w:rsidR="00AE6EAB">
        <w:t xml:space="preserve"> that is best modeled as a separate intercept for each subject</w:t>
      </w:r>
      <w:r>
        <w:t>.</w:t>
      </w:r>
      <w:r w:rsidR="00CA5C8A">
        <w:rPr>
          <w:i/>
          <w:iCs/>
        </w:rPr>
        <w:t xml:space="preserve"> </w:t>
      </w:r>
      <w:r w:rsidR="00EF19A9">
        <w:t>Next</w:t>
      </w:r>
      <w:r w:rsidR="00CA5C8A">
        <w:t xml:space="preserve">, fixed </w:t>
      </w:r>
      <w:r w:rsidR="00281E45">
        <w:t xml:space="preserve">effects </w:t>
      </w:r>
      <w:r w:rsidR="00CA5C8A">
        <w:t xml:space="preserve">for </w:t>
      </w:r>
      <w:r w:rsidR="00EF19A9">
        <w:t>Load (low versus high), D</w:t>
      </w:r>
      <w:r w:rsidR="004148BB">
        <w:t xml:space="preserve">omain </w:t>
      </w:r>
      <w:r w:rsidR="00CA5C8A">
        <w:t xml:space="preserve">(emotional </w:t>
      </w:r>
      <w:r w:rsidR="00EF19A9">
        <w:t>versus</w:t>
      </w:r>
      <w:r w:rsidR="00CA5C8A">
        <w:t xml:space="preserve"> non-emotional)</w:t>
      </w:r>
      <w:r w:rsidR="00DE4ECC">
        <w:t xml:space="preserve">, and their interaction </w:t>
      </w:r>
      <w:r w:rsidR="00051035">
        <w:t>were</w:t>
      </w:r>
      <w:r w:rsidR="00DE4ECC">
        <w:t xml:space="preserve"> </w:t>
      </w:r>
      <w:r w:rsidR="00DE4ECC">
        <w:lastRenderedPageBreak/>
        <w:t>added</w:t>
      </w:r>
      <w:r w:rsidR="00CA5C8A">
        <w:t xml:space="preserve"> to the model. The</w:t>
      </w:r>
      <w:r w:rsidR="00091E3F">
        <w:t xml:space="preserve">re </w:t>
      </w:r>
      <w:r w:rsidR="00191073">
        <w:t>was a</w:t>
      </w:r>
      <w:r w:rsidR="00091E3F">
        <w:t xml:space="preserve"> significant</w:t>
      </w:r>
      <w:r w:rsidR="00CA5C8A">
        <w:t xml:space="preserve"> effect of </w:t>
      </w:r>
      <w:r w:rsidR="00EF19A9">
        <w:t>D</w:t>
      </w:r>
      <w:r w:rsidR="004148BB">
        <w:t>omain</w:t>
      </w:r>
      <w:r w:rsidR="00091E3F">
        <w:t xml:space="preserve">, </w:t>
      </w:r>
      <w:r w:rsidR="00CA5C8A">
        <w:t xml:space="preserve">such that </w:t>
      </w:r>
      <w:r w:rsidR="002526F1">
        <w:t>categorizations</w:t>
      </w:r>
      <w:r w:rsidR="00F60AA6">
        <w:t xml:space="preserve"> of surprise</w:t>
      </w:r>
      <w:r w:rsidR="009541CD">
        <w:t>d faces</w:t>
      </w:r>
      <w:r w:rsidR="00F60AA6">
        <w:t xml:space="preserve"> following an </w:t>
      </w:r>
      <w:r w:rsidR="00CA5C8A">
        <w:t xml:space="preserve">emotional load </w:t>
      </w:r>
      <w:r w:rsidR="00946FA5">
        <w:t xml:space="preserve">(M = 74.0, S.E. = 3.49) </w:t>
      </w:r>
      <w:r w:rsidR="00CA5C8A">
        <w:t xml:space="preserve">were more negative than </w:t>
      </w:r>
      <w:r w:rsidR="00F60AA6">
        <w:t>those following</w:t>
      </w:r>
      <w:r w:rsidR="00CA5C8A">
        <w:t xml:space="preserve"> non-emotional load</w:t>
      </w:r>
      <w:r w:rsidR="00F60AA6">
        <w:t>s</w:t>
      </w:r>
      <w:r w:rsidR="00091E3F">
        <w:t xml:space="preserve"> (</w:t>
      </w:r>
      <w:r w:rsidR="00B11B56">
        <w:t xml:space="preserve">M = </w:t>
      </w:r>
      <w:r w:rsidR="00946FA5">
        <w:t>65.0</w:t>
      </w:r>
      <w:r w:rsidR="00B11B56">
        <w:t xml:space="preserve">, S.E. = </w:t>
      </w:r>
      <w:r w:rsidR="00946FA5">
        <w:t>3.49</w:t>
      </w:r>
      <w:r w:rsidR="00B11B56">
        <w:t xml:space="preserve">; </w:t>
      </w:r>
      <w:r w:rsidR="00091E3F">
        <w:t xml:space="preserve">ß = </w:t>
      </w:r>
      <w:r w:rsidR="00B11B56">
        <w:t>9</w:t>
      </w:r>
      <w:r w:rsidR="00091E3F">
        <w:t>.0</w:t>
      </w:r>
      <w:r w:rsidR="00B11B56">
        <w:t>3</w:t>
      </w:r>
      <w:r w:rsidR="00091E3F">
        <w:t xml:space="preserve">, </w:t>
      </w:r>
      <w:r w:rsidR="00091E3F" w:rsidRPr="00946C93">
        <w:rPr>
          <w:i/>
          <w:iCs/>
        </w:rPr>
        <w:t>t</w:t>
      </w:r>
      <w:r w:rsidR="00091E3F">
        <w:t>(1</w:t>
      </w:r>
      <w:r w:rsidR="00593803">
        <w:t>5</w:t>
      </w:r>
      <w:r w:rsidR="00B11B56">
        <w:t>3</w:t>
      </w:r>
      <w:r w:rsidR="00091E3F">
        <w:t xml:space="preserve">) = </w:t>
      </w:r>
      <w:r w:rsidR="00B11B56">
        <w:t>5</w:t>
      </w:r>
      <w:r w:rsidR="00091E3F">
        <w:t>.</w:t>
      </w:r>
      <w:r w:rsidR="00B11B56">
        <w:t>17</w:t>
      </w:r>
      <w:r w:rsidR="00091E3F">
        <w:t xml:space="preserve">, </w:t>
      </w:r>
      <w:r w:rsidR="00091E3F" w:rsidRPr="00EF19A9">
        <w:rPr>
          <w:i/>
          <w:iCs/>
        </w:rPr>
        <w:t>p</w:t>
      </w:r>
      <w:r w:rsidR="00091E3F">
        <w:t xml:space="preserve"> </w:t>
      </w:r>
      <w:r w:rsidR="00B11B56">
        <w:t>&lt;</w:t>
      </w:r>
      <w:r w:rsidR="00091E3F">
        <w:t xml:space="preserve"> .001)</w:t>
      </w:r>
      <w:r w:rsidR="00B11B56">
        <w:t xml:space="preserve">. </w:t>
      </w:r>
      <w:r w:rsidR="00584485">
        <w:t>The</w:t>
      </w:r>
      <w:r w:rsidR="004035D9">
        <w:t>re was no significant</w:t>
      </w:r>
      <w:r w:rsidR="00584485">
        <w:t xml:space="preserve"> effect of </w:t>
      </w:r>
      <w:r w:rsidR="00992AC3">
        <w:t>L</w:t>
      </w:r>
      <w:r w:rsidR="00584485">
        <w:t xml:space="preserve">oad </w:t>
      </w:r>
      <w:r w:rsidR="00057099">
        <w:t>(low load</w:t>
      </w:r>
      <w:r w:rsidR="00B93CC2">
        <w:t>:</w:t>
      </w:r>
      <w:r w:rsidR="00057099">
        <w:t xml:space="preserve"> M =</w:t>
      </w:r>
      <w:r w:rsidR="00C859DF">
        <w:t xml:space="preserve"> 68.9</w:t>
      </w:r>
      <w:r w:rsidR="00057099">
        <w:t xml:space="preserve">, S.E. = </w:t>
      </w:r>
      <w:r w:rsidR="00C859DF">
        <w:t>3.49</w:t>
      </w:r>
      <w:r w:rsidR="00057099">
        <w:t>; high load</w:t>
      </w:r>
      <w:r w:rsidR="00B93CC2">
        <w:t>:</w:t>
      </w:r>
      <w:r w:rsidR="00057099">
        <w:t xml:space="preserve"> M = </w:t>
      </w:r>
      <w:r w:rsidR="00C859DF">
        <w:t>70.2</w:t>
      </w:r>
      <w:r w:rsidR="00057099">
        <w:t xml:space="preserve">, S.E. = </w:t>
      </w:r>
      <w:r w:rsidR="00C859DF">
        <w:t>3.49</w:t>
      </w:r>
      <w:r w:rsidR="004035D9">
        <w:t>;</w:t>
      </w:r>
      <w:r w:rsidR="004035D9" w:rsidDel="004035D9">
        <w:t xml:space="preserve"> </w:t>
      </w:r>
      <w:r w:rsidR="00277A19">
        <w:t>ß</w:t>
      </w:r>
      <w:r w:rsidR="00277A19">
        <w:rPr>
          <w:vertAlign w:val="subscript"/>
        </w:rPr>
        <w:t xml:space="preserve"> </w:t>
      </w:r>
      <w:r w:rsidR="00277A19">
        <w:t xml:space="preserve">= </w:t>
      </w:r>
      <w:r w:rsidR="00E80720">
        <w:t>1</w:t>
      </w:r>
      <w:r w:rsidR="00E03AD5">
        <w:t>.3</w:t>
      </w:r>
      <w:r w:rsidR="00E80720">
        <w:t xml:space="preserve">4; </w:t>
      </w:r>
      <w:r w:rsidR="00584485">
        <w:rPr>
          <w:i/>
          <w:iCs/>
        </w:rPr>
        <w:t>t</w:t>
      </w:r>
      <w:r w:rsidR="00584485">
        <w:t>(1</w:t>
      </w:r>
      <w:r w:rsidR="00687BD2">
        <w:t>5</w:t>
      </w:r>
      <w:r w:rsidR="00E80720">
        <w:t>3</w:t>
      </w:r>
      <w:r w:rsidR="00584485">
        <w:t xml:space="preserve">) = </w:t>
      </w:r>
      <w:r w:rsidR="00E03AD5">
        <w:t>.</w:t>
      </w:r>
      <w:r w:rsidR="00E80720">
        <w:t>77</w:t>
      </w:r>
      <w:r w:rsidR="00584485">
        <w:t xml:space="preserve">, </w:t>
      </w:r>
      <w:r w:rsidR="00584485" w:rsidRPr="009541CD">
        <w:rPr>
          <w:i/>
          <w:iCs/>
        </w:rPr>
        <w:t>p</w:t>
      </w:r>
      <w:r w:rsidR="00584485">
        <w:t xml:space="preserve"> = .</w:t>
      </w:r>
      <w:r w:rsidR="00E80720">
        <w:t>45</w:t>
      </w:r>
      <w:r w:rsidR="00584485">
        <w:t>)</w:t>
      </w:r>
      <w:r w:rsidR="004035D9">
        <w:t>, nor was there a significant</w:t>
      </w:r>
      <w:r w:rsidR="00FC2196">
        <w:t xml:space="preserve"> </w:t>
      </w:r>
      <w:r w:rsidR="00992AC3">
        <w:t xml:space="preserve">Domain </w:t>
      </w:r>
      <w:r w:rsidR="00B40E15">
        <w:sym w:font="Symbol" w:char="F0B4"/>
      </w:r>
      <w:r w:rsidR="00992AC3">
        <w:t xml:space="preserve"> Load </w:t>
      </w:r>
      <w:r w:rsidR="00584485">
        <w:t>interaction (</w:t>
      </w:r>
      <w:r w:rsidR="00E2490D">
        <w:t>ß</w:t>
      </w:r>
      <w:r w:rsidR="00E2490D">
        <w:rPr>
          <w:vertAlign w:val="subscript"/>
        </w:rPr>
        <w:t xml:space="preserve">30 </w:t>
      </w:r>
      <w:r w:rsidR="00E2490D">
        <w:t xml:space="preserve">= </w:t>
      </w:r>
      <w:r w:rsidR="00E03AD5">
        <w:t>1</w:t>
      </w:r>
      <w:r w:rsidR="00E2490D">
        <w:t>.</w:t>
      </w:r>
      <w:r w:rsidR="00E03AD5">
        <w:t>9</w:t>
      </w:r>
      <w:r w:rsidR="000B40AE">
        <w:t>3</w:t>
      </w:r>
      <w:r w:rsidR="00E2490D">
        <w:t>,</w:t>
      </w:r>
      <w:r w:rsidR="000B40AE" w:rsidRPr="000B40AE">
        <w:t xml:space="preserve"> </w:t>
      </w:r>
      <w:r w:rsidR="000B40AE">
        <w:t xml:space="preserve">, S.E. = 3.46, </w:t>
      </w:r>
      <w:r w:rsidR="00E2490D">
        <w:rPr>
          <w:vertAlign w:val="subscript"/>
        </w:rPr>
        <w:t xml:space="preserve"> </w:t>
      </w:r>
      <w:r w:rsidR="00584485">
        <w:rPr>
          <w:i/>
          <w:iCs/>
        </w:rPr>
        <w:t>t</w:t>
      </w:r>
      <w:r w:rsidR="00584485">
        <w:t>(1</w:t>
      </w:r>
      <w:r w:rsidR="000B40AE">
        <w:t>50</w:t>
      </w:r>
      <w:r w:rsidR="00584485">
        <w:t>) = .</w:t>
      </w:r>
      <w:r w:rsidR="00E03AD5">
        <w:t>5</w:t>
      </w:r>
      <w:r w:rsidR="000B40AE">
        <w:t>6,</w:t>
      </w:r>
      <w:r w:rsidR="00584485">
        <w:t xml:space="preserve"> </w:t>
      </w:r>
      <w:r w:rsidR="00584485" w:rsidRPr="009541CD">
        <w:rPr>
          <w:i/>
          <w:iCs/>
        </w:rPr>
        <w:t>p</w:t>
      </w:r>
      <w:r w:rsidR="00584485">
        <w:t xml:space="preserve"> = .</w:t>
      </w:r>
      <w:r w:rsidR="00E03AD5">
        <w:t>5</w:t>
      </w:r>
      <w:r w:rsidR="00182E9F">
        <w:t>8</w:t>
      </w:r>
      <w:r w:rsidR="00584485">
        <w:t xml:space="preserve">). </w:t>
      </w:r>
    </w:p>
    <w:p w14:paraId="115743B2" w14:textId="501A32A4" w:rsidR="00CB52D2" w:rsidRDefault="00FC2196" w:rsidP="000D126D">
      <w:pPr>
        <w:pStyle w:val="FirstParagraph"/>
      </w:pPr>
      <w:r>
        <w:t>Given the non-significant effect of Load in the model, we next completed equivalence testing (</w:t>
      </w:r>
      <w:proofErr w:type="spellStart"/>
      <w:r w:rsidR="008C4230">
        <w:t>Lakens</w:t>
      </w:r>
      <w:proofErr w:type="spellEnd"/>
      <w:r w:rsidR="008C4230">
        <w:t xml:space="preserve">, Scheel, &amp; </w:t>
      </w:r>
      <w:proofErr w:type="spellStart"/>
      <w:r w:rsidR="008C4230">
        <w:t>Isager</w:t>
      </w:r>
      <w:proofErr w:type="spellEnd"/>
      <w:r w:rsidR="008C4230">
        <w:t>, 2018</w:t>
      </w:r>
      <w:r>
        <w:t xml:space="preserve">) for the low and high load conditions to assess whether there was evidence to support an effect size </w:t>
      </w:r>
      <w:r w:rsidR="00A84680">
        <w:t>statistically equivalent</w:t>
      </w:r>
      <w:r>
        <w:t xml:space="preserve"> to zero. The smallest effect size of interest for the present study was determined to be d = .22 or a raw score difference of 5.9% negativity between the conditions, which a post-hoc power analysis suggests the current study was powered at 33% to detect. </w:t>
      </w:r>
      <w:r w:rsidR="00A84680">
        <w:t>The result of the equivalence test (</w:t>
      </w:r>
      <w:proofErr w:type="gramStart"/>
      <w:r w:rsidR="00A84680" w:rsidRPr="00E91BE3">
        <w:rPr>
          <w:i/>
          <w:iCs/>
        </w:rPr>
        <w:t>t</w:t>
      </w:r>
      <w:r w:rsidR="00A84680" w:rsidRPr="00A84680">
        <w:t>(</w:t>
      </w:r>
      <w:proofErr w:type="gramEnd"/>
      <w:r w:rsidR="00A84680" w:rsidRPr="00A84680">
        <w:t xml:space="preserve">197.69) = 1.22, </w:t>
      </w:r>
      <w:r w:rsidR="00A84680" w:rsidRPr="00E91BE3">
        <w:rPr>
          <w:i/>
          <w:iCs/>
        </w:rPr>
        <w:t>p</w:t>
      </w:r>
      <w:r w:rsidR="00A84680" w:rsidRPr="00A84680">
        <w:t xml:space="preserve"> = 0.112</w:t>
      </w:r>
      <w:r w:rsidR="00A84680">
        <w:t xml:space="preserve">) was non-significant, and thus does not support the claim that the effect of </w:t>
      </w:r>
      <w:r w:rsidR="00E91BE3">
        <w:t>L</w:t>
      </w:r>
      <w:r w:rsidR="00A84680">
        <w:t>oad is equivalent to zero</w:t>
      </w:r>
      <w:r w:rsidR="00302138">
        <w:t xml:space="preserve">. </w:t>
      </w:r>
    </w:p>
    <w:p w14:paraId="5E31E562" w14:textId="2C6817B9" w:rsidR="00BD3DC6" w:rsidRPr="00946C93" w:rsidRDefault="00C52E47" w:rsidP="00BD3DC6">
      <w:pPr>
        <w:pStyle w:val="FirstParagraph"/>
        <w:ind w:firstLine="0"/>
        <w:jc w:val="both"/>
      </w:pPr>
      <w:r>
        <w:rPr>
          <w:b/>
          <w:bCs/>
        </w:rPr>
        <w:t xml:space="preserve">Mixed </w:t>
      </w:r>
      <w:r w:rsidR="00BD3DC6" w:rsidRPr="00DE0FF0">
        <w:rPr>
          <w:b/>
          <w:bCs/>
        </w:rPr>
        <w:t>Model</w:t>
      </w:r>
      <w:r w:rsidR="00DE0FF0" w:rsidRPr="00946C93">
        <w:rPr>
          <w:b/>
          <w:bCs/>
        </w:rPr>
        <w:t xml:space="preserve">: </w:t>
      </w:r>
      <w:r w:rsidR="00BD3DC6" w:rsidRPr="00946C93">
        <w:t>Percent Neg</w:t>
      </w:r>
      <w:r w:rsidR="00BD3DC6">
        <w:t>a</w:t>
      </w:r>
      <w:r w:rsidR="00BD3DC6" w:rsidRPr="00946C93">
        <w:t xml:space="preserve">tive </w:t>
      </w:r>
      <w:proofErr w:type="spellStart"/>
      <w:r w:rsidR="00BD3DC6" w:rsidRPr="00946C93">
        <w:t>Ratings</w:t>
      </w:r>
      <w:r w:rsidR="00BD3DC6" w:rsidRPr="00946C93">
        <w:rPr>
          <w:vertAlign w:val="subscript"/>
        </w:rPr>
        <w:t>ti</w:t>
      </w:r>
      <w:proofErr w:type="spellEnd"/>
      <w:r w:rsidR="00BD3DC6" w:rsidRPr="00946C93">
        <w:t xml:space="preserve"> = </w:t>
      </w:r>
      <w:r>
        <w:t>(</w:t>
      </w:r>
      <w:r w:rsidRPr="00946C93">
        <w:t>β</w:t>
      </w:r>
      <w:r w:rsidRPr="00946C93">
        <w:rPr>
          <w:vertAlign w:val="subscript"/>
        </w:rPr>
        <w:t>00</w:t>
      </w:r>
      <w:r w:rsidRPr="00946C93">
        <w:t xml:space="preserve"> + r</w:t>
      </w:r>
      <w:r w:rsidRPr="00946C93">
        <w:rPr>
          <w:vertAlign w:val="subscript"/>
        </w:rPr>
        <w:t>0i</w:t>
      </w:r>
      <w:r>
        <w:t>)</w:t>
      </w:r>
      <w:r w:rsidRPr="00946C93" w:rsidDel="00C52E47">
        <w:t xml:space="preserve"> </w:t>
      </w:r>
      <w:r w:rsidR="00BD3DC6" w:rsidRPr="00946C93">
        <w:t xml:space="preserve">+ </w:t>
      </w:r>
      <w:r w:rsidRPr="00946C93">
        <w:t>β</w:t>
      </w:r>
      <w:r w:rsidRPr="00946C93">
        <w:rPr>
          <w:vertAlign w:val="subscript"/>
        </w:rPr>
        <w:t>10</w:t>
      </w:r>
      <w:r w:rsidR="00BD3DC6" w:rsidRPr="00946C93">
        <w:t>*(</w:t>
      </w:r>
      <w:proofErr w:type="spellStart"/>
      <w:proofErr w:type="gramStart"/>
      <w:r w:rsidR="004148BB">
        <w:t>Domain</w:t>
      </w:r>
      <w:r w:rsidR="00BD3DC6" w:rsidRPr="00946C93">
        <w:rPr>
          <w:vertAlign w:val="subscript"/>
        </w:rPr>
        <w:t>ti</w:t>
      </w:r>
      <w:proofErr w:type="spellEnd"/>
      <w:r w:rsidR="00BD3DC6" w:rsidRPr="00946C93">
        <w:t xml:space="preserve">) </w:t>
      </w:r>
      <w:r w:rsidR="00423EB3">
        <w:t xml:space="preserve"> +</w:t>
      </w:r>
      <w:proofErr w:type="gramEnd"/>
      <w:r w:rsidR="00423EB3">
        <w:t xml:space="preserve"> </w:t>
      </w:r>
      <w:r w:rsidR="00423EB3" w:rsidRPr="00946C93">
        <w:t>β</w:t>
      </w:r>
      <w:r w:rsidR="00DE4ECC">
        <w:rPr>
          <w:vertAlign w:val="subscript"/>
        </w:rPr>
        <w:t>2</w:t>
      </w:r>
      <w:r w:rsidR="00423EB3" w:rsidRPr="00946C93">
        <w:rPr>
          <w:vertAlign w:val="subscript"/>
        </w:rPr>
        <w:t>0</w:t>
      </w:r>
      <w:r w:rsidR="00423EB3" w:rsidRPr="00946C93">
        <w:t>*(</w:t>
      </w:r>
      <w:proofErr w:type="spellStart"/>
      <w:r w:rsidR="00423EB3" w:rsidRPr="00946C93">
        <w:t>Load</w:t>
      </w:r>
      <w:r w:rsidR="00423EB3" w:rsidRPr="00946C93">
        <w:rPr>
          <w:vertAlign w:val="subscript"/>
        </w:rPr>
        <w:t>ti</w:t>
      </w:r>
      <w:proofErr w:type="spellEnd"/>
      <w:r w:rsidR="00423EB3" w:rsidRPr="00946C93">
        <w:t>) β</w:t>
      </w:r>
      <w:r w:rsidR="00423EB3">
        <w:rPr>
          <w:vertAlign w:val="subscript"/>
        </w:rPr>
        <w:t>3</w:t>
      </w:r>
      <w:r w:rsidR="00423EB3" w:rsidRPr="00946C93">
        <w:rPr>
          <w:vertAlign w:val="subscript"/>
        </w:rPr>
        <w:t>0</w:t>
      </w:r>
      <w:r w:rsidR="00423EB3" w:rsidRPr="00946C93">
        <w:t>*(</w:t>
      </w:r>
      <w:proofErr w:type="spellStart"/>
      <w:r w:rsidR="004148BB">
        <w:t>Domain</w:t>
      </w:r>
      <w:r w:rsidR="00423EB3">
        <w:rPr>
          <w:vertAlign w:val="subscript"/>
        </w:rPr>
        <w:t>ti</w:t>
      </w:r>
      <w:proofErr w:type="spellEnd"/>
      <w:r w:rsidR="00423EB3">
        <w:t xml:space="preserve"> * </w:t>
      </w:r>
      <w:proofErr w:type="spellStart"/>
      <w:r w:rsidR="00423EB3">
        <w:t>Load</w:t>
      </w:r>
      <w:r w:rsidR="00423EB3" w:rsidRPr="00946C93">
        <w:rPr>
          <w:vertAlign w:val="subscript"/>
        </w:rPr>
        <w:t>ti</w:t>
      </w:r>
      <w:proofErr w:type="spellEnd"/>
      <w:r w:rsidR="00423EB3" w:rsidRPr="00946C93">
        <w:t xml:space="preserve">) </w:t>
      </w:r>
      <w:r w:rsidR="00BD3DC6" w:rsidRPr="00946C93">
        <w:t xml:space="preserve">+ </w:t>
      </w:r>
      <w:proofErr w:type="spellStart"/>
      <w:r w:rsidR="00BD3DC6" w:rsidRPr="00946C93">
        <w:t>e</w:t>
      </w:r>
      <w:r w:rsidR="00BD3DC6" w:rsidRPr="00946C93">
        <w:rPr>
          <w:vertAlign w:val="subscript"/>
        </w:rPr>
        <w:t>ti</w:t>
      </w:r>
      <w:proofErr w:type="spellEnd"/>
    </w:p>
    <w:p w14:paraId="709CE1ED" w14:textId="6695037F" w:rsidR="00E75F14" w:rsidRDefault="00223C9C" w:rsidP="00946C93">
      <w:pPr>
        <w:pStyle w:val="FirstParagraph"/>
        <w:ind w:firstLine="0"/>
        <w:rPr>
          <w:b/>
          <w:bCs/>
        </w:rPr>
      </w:pPr>
      <w:r w:rsidRPr="00223C9C">
        <w:rPr>
          <w:noProof/>
        </w:rPr>
        <w:lastRenderedPageBreak/>
        <w:t xml:space="preserve"> </w:t>
      </w:r>
      <w:r w:rsidR="006532D4" w:rsidRPr="006532D4">
        <w:rPr>
          <w:noProof/>
        </w:rPr>
        <w:t xml:space="preserve"> </w:t>
      </w:r>
      <w:r w:rsidR="007D3B75" w:rsidRPr="007D3B75">
        <w:rPr>
          <w:noProof/>
        </w:rPr>
        <w:drawing>
          <wp:inline distT="0" distB="0" distL="0" distR="0" wp14:anchorId="7DB3FE5E" wp14:editId="6F7B6F04">
            <wp:extent cx="5971540" cy="307530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1540" cy="3075305"/>
                    </a:xfrm>
                    <a:prstGeom prst="rect">
                      <a:avLst/>
                    </a:prstGeom>
                  </pic:spPr>
                </pic:pic>
              </a:graphicData>
            </a:graphic>
          </wp:inline>
        </w:drawing>
      </w:r>
    </w:p>
    <w:p w14:paraId="770D0451" w14:textId="4441F5EA" w:rsidR="00741A67" w:rsidRDefault="00741A67" w:rsidP="00F80A18">
      <w:pPr>
        <w:pStyle w:val="BodyText"/>
        <w:ind w:firstLine="0"/>
        <w:rPr>
          <w:b/>
          <w:bCs/>
        </w:rPr>
      </w:pPr>
      <w:r>
        <w:rPr>
          <w:b/>
          <w:bCs/>
        </w:rPr>
        <w:t>Figure 2</w:t>
      </w:r>
      <w:r w:rsidR="00BA7EFC">
        <w:rPr>
          <w:b/>
          <w:bCs/>
        </w:rPr>
        <w:t xml:space="preserve">: Percent negative ratings across conditions. </w:t>
      </w:r>
      <w:r w:rsidR="00BA7EFC" w:rsidRPr="00402782">
        <w:rPr>
          <w:bCs/>
        </w:rPr>
        <w:t>Ratings during emotional</w:t>
      </w:r>
      <w:r w:rsidR="00440D03" w:rsidRPr="00402782">
        <w:rPr>
          <w:bCs/>
        </w:rPr>
        <w:t xml:space="preserve"> loads</w:t>
      </w:r>
      <w:r w:rsidR="00BA7EFC" w:rsidRPr="00402782">
        <w:rPr>
          <w:bCs/>
        </w:rPr>
        <w:t xml:space="preserve"> were more negative than ratings during non-emotional</w:t>
      </w:r>
      <w:r w:rsidR="00440D03" w:rsidRPr="00402782">
        <w:rPr>
          <w:bCs/>
        </w:rPr>
        <w:t xml:space="preserve"> loads</w:t>
      </w:r>
      <w:r w:rsidR="00176D6A" w:rsidRPr="00402782">
        <w:rPr>
          <w:bCs/>
        </w:rPr>
        <w:t xml:space="preserve"> </w:t>
      </w:r>
      <w:r w:rsidR="00402782">
        <w:rPr>
          <w:bCs/>
        </w:rPr>
        <w:t>(</w:t>
      </w:r>
      <w:del w:id="275" w:author="Nicholas Harp" w:date="2020-03-17T14:38:00Z">
        <w:r w:rsidR="00B93CC2" w:rsidRPr="00B93CC2" w:rsidDel="005C54DE">
          <w:rPr>
            <w:i/>
            <w:iCs/>
          </w:rPr>
          <w:delText xml:space="preserve"> </w:delText>
        </w:r>
      </w:del>
      <w:proofErr w:type="gramStart"/>
      <w:r w:rsidR="00B93CC2" w:rsidRPr="00946C93">
        <w:rPr>
          <w:i/>
          <w:iCs/>
        </w:rPr>
        <w:t>t</w:t>
      </w:r>
      <w:r w:rsidR="00B93CC2">
        <w:t>(</w:t>
      </w:r>
      <w:proofErr w:type="gramEnd"/>
      <w:r w:rsidR="00B93CC2">
        <w:t xml:space="preserve">153) = 5.17, </w:t>
      </w:r>
      <w:r w:rsidR="00B93CC2" w:rsidRPr="00EF19A9">
        <w:rPr>
          <w:i/>
          <w:iCs/>
        </w:rPr>
        <w:t>p</w:t>
      </w:r>
      <w:r w:rsidR="00B93CC2">
        <w:t xml:space="preserve"> &lt; .001</w:t>
      </w:r>
      <w:r w:rsidR="00402782">
        <w:rPr>
          <w:bCs/>
        </w:rPr>
        <w:t>)</w:t>
      </w:r>
      <w:r w:rsidR="00BA7EFC" w:rsidRPr="00402782">
        <w:rPr>
          <w:bCs/>
        </w:rPr>
        <w:t xml:space="preserve">, but there was no </w:t>
      </w:r>
      <w:r w:rsidR="00176D6A" w:rsidRPr="00402782">
        <w:rPr>
          <w:bCs/>
        </w:rPr>
        <w:t xml:space="preserve">effect of load </w:t>
      </w:r>
      <w:r w:rsidR="00073089" w:rsidRPr="00402782">
        <w:rPr>
          <w:bCs/>
        </w:rPr>
        <w:t>on</w:t>
      </w:r>
      <w:r w:rsidR="00176D6A" w:rsidRPr="00402782">
        <w:rPr>
          <w:bCs/>
        </w:rPr>
        <w:t xml:space="preserve"> </w:t>
      </w:r>
      <w:r w:rsidR="00BA7EFC" w:rsidRPr="00402782">
        <w:rPr>
          <w:bCs/>
        </w:rPr>
        <w:t xml:space="preserve">ratings </w:t>
      </w:r>
      <w:r w:rsidR="00402782">
        <w:rPr>
          <w:bCs/>
        </w:rPr>
        <w:t>(</w:t>
      </w:r>
      <w:del w:id="276" w:author="Nicholas Harp" w:date="2020-03-17T14:38:00Z">
        <w:r w:rsidR="00B93CC2" w:rsidRPr="00B93CC2" w:rsidDel="005C54DE">
          <w:rPr>
            <w:i/>
            <w:iCs/>
          </w:rPr>
          <w:delText xml:space="preserve"> </w:delText>
        </w:r>
      </w:del>
      <w:r w:rsidR="00B93CC2">
        <w:rPr>
          <w:i/>
          <w:iCs/>
        </w:rPr>
        <w:t>t</w:t>
      </w:r>
      <w:r w:rsidR="00B93CC2">
        <w:t xml:space="preserve">(153) = .77, </w:t>
      </w:r>
      <w:r w:rsidR="00B93CC2" w:rsidRPr="009541CD">
        <w:rPr>
          <w:i/>
          <w:iCs/>
        </w:rPr>
        <w:t>p</w:t>
      </w:r>
      <w:r w:rsidR="00B93CC2">
        <w:t xml:space="preserve"> = .45</w:t>
      </w:r>
      <w:r w:rsidR="00402782">
        <w:rPr>
          <w:bCs/>
        </w:rPr>
        <w:t>)</w:t>
      </w:r>
      <w:r w:rsidR="00BA7EFC" w:rsidRPr="002526F1">
        <w:rPr>
          <w:bCs/>
        </w:rPr>
        <w:t xml:space="preserve">. </w:t>
      </w:r>
      <w:r w:rsidR="004E54DF" w:rsidRPr="002526F1">
        <w:rPr>
          <w:bCs/>
        </w:rPr>
        <w:t>Error bars represent the standard error of the mean.</w:t>
      </w:r>
      <w:r w:rsidR="00EB46AC">
        <w:rPr>
          <w:bCs/>
        </w:rPr>
        <w:t xml:space="preserve"> </w:t>
      </w:r>
      <w:r w:rsidR="00A96EC2">
        <w:rPr>
          <w:bCs/>
        </w:rPr>
        <w:t xml:space="preserve">**p </w:t>
      </w:r>
      <w:r w:rsidR="00A96EC2" w:rsidRPr="00A96EC2">
        <w:rPr>
          <w:bCs/>
        </w:rPr>
        <w:t>≤</w:t>
      </w:r>
      <w:r w:rsidR="00A96EC2">
        <w:rPr>
          <w:bCs/>
        </w:rPr>
        <w:t xml:space="preserve"> .001.</w:t>
      </w:r>
    </w:p>
    <w:p w14:paraId="7E14653D" w14:textId="1132BDB8" w:rsidR="00083DD4" w:rsidRPr="00083DD4" w:rsidRDefault="00083DD4" w:rsidP="00F80A18">
      <w:pPr>
        <w:pStyle w:val="BodyText"/>
        <w:ind w:firstLine="0"/>
        <w:rPr>
          <w:b/>
          <w:bCs/>
        </w:rPr>
      </w:pPr>
      <w:r>
        <w:rPr>
          <w:b/>
          <w:bCs/>
        </w:rPr>
        <w:t>Maximum deviation</w:t>
      </w:r>
    </w:p>
    <w:p w14:paraId="389D0B49" w14:textId="0F3590C1" w:rsidR="008C5444" w:rsidRDefault="001C09FE" w:rsidP="00DD5B72">
      <w:pPr>
        <w:pStyle w:val="FirstParagraph"/>
      </w:pPr>
      <w:r>
        <w:t xml:space="preserve">Next, </w:t>
      </w:r>
      <w:r w:rsidR="00083DD4">
        <w:t xml:space="preserve">we </w:t>
      </w:r>
      <w:r w:rsidR="005F213E">
        <w:t xml:space="preserve">examined the effect of our experimental manipulation and </w:t>
      </w:r>
      <w:r w:rsidR="00EB03BE">
        <w:t xml:space="preserve">surprise </w:t>
      </w:r>
      <w:r w:rsidR="002526F1">
        <w:t>categorizations</w:t>
      </w:r>
      <w:r w:rsidR="00EB03BE">
        <w:t xml:space="preserve"> (positive versus negative trials) </w:t>
      </w:r>
      <w:r w:rsidR="005F213E">
        <w:t>on</w:t>
      </w:r>
      <w:r w:rsidR="00083DD4">
        <w:t xml:space="preserve"> maximum deviation</w:t>
      </w:r>
      <w:r w:rsidR="00EB03BE">
        <w:t>.</w:t>
      </w:r>
      <w:r w:rsidR="00C56AFB">
        <w:t xml:space="preserve"> </w:t>
      </w:r>
      <w:r w:rsidR="00083DD4">
        <w:t xml:space="preserve">First, </w:t>
      </w:r>
      <w:r>
        <w:t>a</w:t>
      </w:r>
      <w:r w:rsidR="00946C93">
        <w:t xml:space="preserve"> random</w:t>
      </w:r>
      <w:r>
        <w:t xml:space="preserve"> intercept-only model was tested for maximum deviation</w:t>
      </w:r>
      <w:r w:rsidR="00B3642F">
        <w:t xml:space="preserve">, and a likelihood ratio test </w:t>
      </w:r>
      <w:r>
        <w:t>support</w:t>
      </w:r>
      <w:r w:rsidR="00946C93">
        <w:t>ed</w:t>
      </w:r>
      <w:r>
        <w:t xml:space="preserve"> th</w:t>
      </w:r>
      <w:r w:rsidR="00B3642F">
        <w:t>is</w:t>
      </w:r>
      <w:r>
        <w:t xml:space="preserve"> decision to model </w:t>
      </w:r>
      <w:r w:rsidRPr="00CB5639">
        <w:t>the intercept random</w:t>
      </w:r>
      <w:r w:rsidR="00946C93" w:rsidRPr="00CB5639">
        <w:t>ly</w:t>
      </w:r>
      <w:r w:rsidRPr="00CB5639">
        <w:t xml:space="preserve"> (</w:t>
      </w:r>
      <w:r w:rsidRPr="00EB03BE">
        <w:rPr>
          <w:i/>
          <w:iCs/>
        </w:rPr>
        <w:t>p</w:t>
      </w:r>
      <w:r w:rsidRPr="00D22831">
        <w:t xml:space="preserve"> &lt; .001)</w:t>
      </w:r>
      <w:r w:rsidR="00B3642F" w:rsidRPr="00A06813">
        <w:t>. This</w:t>
      </w:r>
      <w:r w:rsidR="00946C93" w:rsidRPr="005E1C74">
        <w:t xml:space="preserve"> mean</w:t>
      </w:r>
      <w:r w:rsidR="00B3642F" w:rsidRPr="005E1C74">
        <w:t xml:space="preserve">s </w:t>
      </w:r>
      <w:r w:rsidR="009C1295">
        <w:t xml:space="preserve">that </w:t>
      </w:r>
      <w:r w:rsidR="00946C93" w:rsidRPr="005E1C74">
        <w:t>individuals differed in their average</w:t>
      </w:r>
      <w:r w:rsidR="00F80A18" w:rsidRPr="005E1C74">
        <w:t xml:space="preserve"> maximum</w:t>
      </w:r>
      <w:r w:rsidR="00946C93" w:rsidRPr="005E1C74">
        <w:t xml:space="preserve"> deviations at baseline (i.e., </w:t>
      </w:r>
      <w:r w:rsidR="008C5444">
        <w:t xml:space="preserve">under </w:t>
      </w:r>
      <w:r w:rsidR="00946C93" w:rsidRPr="005E1C74">
        <w:t>low, non-emotional loads)</w:t>
      </w:r>
      <w:r w:rsidR="00AE6EAB">
        <w:t>, and that the best fitting model includes an intercept for each subject individually</w:t>
      </w:r>
      <w:r w:rsidRPr="00AE5840">
        <w:t>.</w:t>
      </w:r>
      <w:r w:rsidRPr="004326A2">
        <w:rPr>
          <w:i/>
          <w:iCs/>
        </w:rPr>
        <w:t xml:space="preserve"> </w:t>
      </w:r>
      <w:r w:rsidR="00EB03BE">
        <w:t>Next</w:t>
      </w:r>
      <w:r w:rsidRPr="00223C9C">
        <w:t xml:space="preserve">, fixed </w:t>
      </w:r>
      <w:r w:rsidRPr="007F5E4E">
        <w:t>effect</w:t>
      </w:r>
      <w:r w:rsidR="004E2B53">
        <w:t>s</w:t>
      </w:r>
      <w:r w:rsidRPr="007F5E4E">
        <w:t xml:space="preserve"> of </w:t>
      </w:r>
      <w:r w:rsidR="00EB03BE">
        <w:t>L</w:t>
      </w:r>
      <w:r w:rsidR="00EB03BE" w:rsidRPr="00CB5639">
        <w:t xml:space="preserve">oad (low </w:t>
      </w:r>
      <w:r w:rsidR="00EB03BE">
        <w:t>versus</w:t>
      </w:r>
      <w:r w:rsidR="00EB03BE" w:rsidRPr="00CB5639">
        <w:t xml:space="preserve"> high),</w:t>
      </w:r>
      <w:r w:rsidR="00EB03BE">
        <w:t xml:space="preserve"> D</w:t>
      </w:r>
      <w:r w:rsidR="004148BB">
        <w:t>omain</w:t>
      </w:r>
      <w:r w:rsidR="000B34B6" w:rsidRPr="005F258F">
        <w:t xml:space="preserve"> </w:t>
      </w:r>
      <w:r w:rsidRPr="002461C5">
        <w:t>(</w:t>
      </w:r>
      <w:r w:rsidR="00EB03BE">
        <w:t>emotional versus non-emotional</w:t>
      </w:r>
      <w:proofErr w:type="gramStart"/>
      <w:r w:rsidRPr="00717A6E">
        <w:t>)</w:t>
      </w:r>
      <w:r w:rsidR="00801D0F" w:rsidRPr="00E774B0">
        <w:t>,</w:t>
      </w:r>
      <w:r w:rsidRPr="00E774B0">
        <w:t xml:space="preserve"> </w:t>
      </w:r>
      <w:r w:rsidR="00801D0F" w:rsidRPr="00CB5639">
        <w:t xml:space="preserve"> </w:t>
      </w:r>
      <w:r w:rsidR="00EB03BE">
        <w:t>R</w:t>
      </w:r>
      <w:r w:rsidR="00801D0F" w:rsidRPr="00CB5639">
        <w:t>ating</w:t>
      </w:r>
      <w:proofErr w:type="gramEnd"/>
      <w:r w:rsidR="00801D0F" w:rsidRPr="00CB5639">
        <w:t xml:space="preserve"> (positive </w:t>
      </w:r>
      <w:r w:rsidR="00EB03BE">
        <w:t>versus</w:t>
      </w:r>
      <w:r w:rsidR="00801D0F" w:rsidRPr="00CB5639">
        <w:t xml:space="preserve"> negative</w:t>
      </w:r>
      <w:r w:rsidR="00EB03BE">
        <w:t xml:space="preserve"> </w:t>
      </w:r>
      <w:r w:rsidR="008C5444">
        <w:lastRenderedPageBreak/>
        <w:t xml:space="preserve">categorizations </w:t>
      </w:r>
      <w:r w:rsidR="00EB03BE">
        <w:t>of surprise</w:t>
      </w:r>
      <w:r w:rsidR="00492EE5" w:rsidRPr="00CB5639">
        <w:t xml:space="preserve">), and their interactions </w:t>
      </w:r>
      <w:r w:rsidR="00801D0F" w:rsidRPr="00CB5639">
        <w:t>were added to the model</w:t>
      </w:r>
      <w:r w:rsidR="00313B09" w:rsidRPr="00CB5639">
        <w:t xml:space="preserve">. </w:t>
      </w:r>
      <w:r w:rsidR="00EB03BE">
        <w:t xml:space="preserve">A </w:t>
      </w:r>
      <w:r w:rsidR="002D1921">
        <w:t>significant</w:t>
      </w:r>
      <w:r w:rsidR="00801D0F" w:rsidRPr="00CB5639">
        <w:t xml:space="preserve"> </w:t>
      </w:r>
      <w:r w:rsidR="008C5444">
        <w:t xml:space="preserve">Load </w:t>
      </w:r>
      <w:r w:rsidR="008C5444">
        <w:sym w:font="Symbol" w:char="F0B4"/>
      </w:r>
      <w:r w:rsidR="008C5444">
        <w:t xml:space="preserve"> </w:t>
      </w:r>
      <w:r w:rsidR="00801D0F" w:rsidRPr="00CB5639">
        <w:t>Rating interaction</w:t>
      </w:r>
      <w:r w:rsidR="00C96C8F" w:rsidRPr="00CB5639">
        <w:t xml:space="preserve"> (</w:t>
      </w:r>
      <w:r w:rsidR="00CB5639" w:rsidRPr="00CB5639">
        <w:t>β</w:t>
      </w:r>
      <w:r w:rsidR="008565B3">
        <w:rPr>
          <w:vertAlign w:val="subscript"/>
        </w:rPr>
        <w:t>50</w:t>
      </w:r>
      <w:r w:rsidR="00CB5639" w:rsidRPr="00EB03BE">
        <w:t xml:space="preserve"> = .</w:t>
      </w:r>
      <w:r w:rsidR="00D758FE">
        <w:t>32</w:t>
      </w:r>
      <w:r w:rsidR="00CB5639" w:rsidRPr="00EB03BE">
        <w:t xml:space="preserve">, </w:t>
      </w:r>
      <w:r w:rsidR="00CA3076" w:rsidRPr="00CB5639">
        <w:rPr>
          <w:i/>
          <w:iCs/>
        </w:rPr>
        <w:t>t</w:t>
      </w:r>
      <w:r w:rsidR="00CA3076" w:rsidRPr="00CB5639">
        <w:t>(31</w:t>
      </w:r>
      <w:r w:rsidR="00D758FE">
        <w:t>4</w:t>
      </w:r>
      <w:r w:rsidR="00CA3076" w:rsidRPr="00CB5639">
        <w:t>) = 3.</w:t>
      </w:r>
      <w:r w:rsidR="00D758FE">
        <w:t>55</w:t>
      </w:r>
      <w:r w:rsidR="00CA3076" w:rsidRPr="00CB5639">
        <w:t xml:space="preserve">, </w:t>
      </w:r>
      <w:r w:rsidR="00CA3076" w:rsidRPr="00480CB2">
        <w:t>S.E. =</w:t>
      </w:r>
      <w:r w:rsidR="00CB5639" w:rsidRPr="00EB03BE">
        <w:t xml:space="preserve"> .09</w:t>
      </w:r>
      <w:r w:rsidR="00CA3076" w:rsidRPr="00CB5639">
        <w:t xml:space="preserve">, </w:t>
      </w:r>
      <w:r w:rsidR="00CA3076" w:rsidRPr="00EB03BE">
        <w:rPr>
          <w:i/>
          <w:iCs/>
        </w:rPr>
        <w:t>p</w:t>
      </w:r>
      <w:r w:rsidR="00CA3076" w:rsidRPr="00CB5639">
        <w:t xml:space="preserve"> </w:t>
      </w:r>
      <w:r w:rsidR="00D758FE">
        <w:t>&lt;</w:t>
      </w:r>
      <w:r w:rsidR="00CA3076" w:rsidRPr="00CB5639">
        <w:t xml:space="preserve"> .001; </w:t>
      </w:r>
      <w:r w:rsidR="00C96C8F" w:rsidRPr="00CB5639">
        <w:t>Figure 3)</w:t>
      </w:r>
      <w:r w:rsidR="00801D0F" w:rsidRPr="00CB5639">
        <w:t xml:space="preserve"> </w:t>
      </w:r>
      <w:r w:rsidR="00EB03BE">
        <w:t>revealed</w:t>
      </w:r>
      <w:r w:rsidR="00EB03BE" w:rsidRPr="00480CB2">
        <w:t xml:space="preserve"> </w:t>
      </w:r>
      <w:r w:rsidR="00C96C8F" w:rsidRPr="00480CB2">
        <w:t>that</w:t>
      </w:r>
      <w:r w:rsidR="00EB03BE">
        <w:t>, as expected,</w:t>
      </w:r>
      <w:r w:rsidR="00C96C8F" w:rsidRPr="00480CB2">
        <w:t xml:space="preserve"> </w:t>
      </w:r>
      <w:r w:rsidR="00801D0F" w:rsidRPr="00480CB2">
        <w:t xml:space="preserve">positive </w:t>
      </w:r>
      <w:r w:rsidR="008C5444">
        <w:t>categorizations</w:t>
      </w:r>
      <w:r w:rsidR="00D33357">
        <w:t xml:space="preserve"> (M = .50, S.E. = .04)</w:t>
      </w:r>
      <w:r w:rsidR="008C5444" w:rsidRPr="00480CB2">
        <w:t xml:space="preserve"> </w:t>
      </w:r>
      <w:r w:rsidR="00C96C8F" w:rsidRPr="00480CB2">
        <w:t>had</w:t>
      </w:r>
      <w:r w:rsidR="00801D0F" w:rsidRPr="00480CB2">
        <w:t xml:space="preserve"> larger maximum deviations than negative </w:t>
      </w:r>
      <w:r w:rsidR="00801D0F" w:rsidRPr="00BC4F67">
        <w:t>(</w:t>
      </w:r>
      <w:r w:rsidR="00D33357">
        <w:t xml:space="preserve">M = .30, S.E. = .04; </w:t>
      </w:r>
      <w:r w:rsidR="00B3642F" w:rsidRPr="00EB03BE">
        <w:rPr>
          <w:i/>
          <w:iCs/>
        </w:rPr>
        <w:t>t</w:t>
      </w:r>
      <w:r w:rsidR="00B3642F" w:rsidRPr="00BC4F67">
        <w:t>(3</w:t>
      </w:r>
      <w:r w:rsidR="00CB5639" w:rsidRPr="00BC4F67">
        <w:t>2</w:t>
      </w:r>
      <w:r w:rsidR="00BC4F67" w:rsidRPr="00EB03BE">
        <w:t>5</w:t>
      </w:r>
      <w:r w:rsidR="00B3642F" w:rsidRPr="00BC4F67">
        <w:t xml:space="preserve">) = </w:t>
      </w:r>
      <w:r w:rsidR="00BC4F67" w:rsidRPr="00EB03BE">
        <w:t>4.39</w:t>
      </w:r>
      <w:r w:rsidR="00B3642F" w:rsidRPr="00BC4F67">
        <w:t>, S.E. =</w:t>
      </w:r>
      <w:r w:rsidR="00CB5639" w:rsidRPr="00BC4F67">
        <w:t xml:space="preserve"> .0</w:t>
      </w:r>
      <w:r w:rsidR="00BC4F67" w:rsidRPr="00EB03BE">
        <w:t>5</w:t>
      </w:r>
      <w:r w:rsidR="00B3642F" w:rsidRPr="00BC4F67">
        <w:t xml:space="preserve">, </w:t>
      </w:r>
      <w:r w:rsidR="00801D0F" w:rsidRPr="00EB03BE">
        <w:rPr>
          <w:i/>
          <w:iCs/>
        </w:rPr>
        <w:t>p</w:t>
      </w:r>
      <w:r w:rsidR="00801D0F" w:rsidRPr="00BC4F67">
        <w:t xml:space="preserve"> </w:t>
      </w:r>
      <w:r w:rsidR="002E5FD2" w:rsidRPr="00BC4F67">
        <w:t>&lt;</w:t>
      </w:r>
      <w:r w:rsidR="00801D0F" w:rsidRPr="00BC4F67">
        <w:t xml:space="preserve"> .00</w:t>
      </w:r>
      <w:r w:rsidR="002E5FD2" w:rsidRPr="00BC4F67">
        <w:t>1</w:t>
      </w:r>
      <w:r w:rsidR="00801D0F" w:rsidRPr="00BC4F67">
        <w:t xml:space="preserve">; </w:t>
      </w:r>
      <w:r w:rsidR="00B4384D" w:rsidRPr="00BC4F67">
        <w:t xml:space="preserve">Bonferroni corrected </w:t>
      </w:r>
      <w:r w:rsidR="009C1295" w:rsidRPr="00BC4F67">
        <w:t>significance</w:t>
      </w:r>
      <w:r w:rsidR="00D07E8C">
        <w:t xml:space="preserve"> for these analyses</w:t>
      </w:r>
      <w:r w:rsidR="009C1295" w:rsidRPr="00EB03BE">
        <w:rPr>
          <w:i/>
          <w:iCs/>
        </w:rPr>
        <w:t xml:space="preserve"> p</w:t>
      </w:r>
      <w:r w:rsidR="009C1295" w:rsidRPr="00BC4F67">
        <w:t xml:space="preserve"> &lt; .0</w:t>
      </w:r>
      <w:r w:rsidR="00AE649F" w:rsidRPr="00BC4F67">
        <w:t>13</w:t>
      </w:r>
      <w:r w:rsidR="00801D0F" w:rsidRPr="00BC4F67">
        <w:t xml:space="preserve">) </w:t>
      </w:r>
      <w:r w:rsidR="00EB03BE">
        <w:t>on</w:t>
      </w:r>
      <w:r w:rsidR="00EB03BE" w:rsidRPr="00BC4F67">
        <w:t xml:space="preserve"> </w:t>
      </w:r>
      <w:r w:rsidR="00801D0F" w:rsidRPr="00BC4F67">
        <w:t xml:space="preserve">low load trials. </w:t>
      </w:r>
      <w:r w:rsidR="00CB5639" w:rsidRPr="00BC4F67">
        <w:t xml:space="preserve">However, this difference was not present </w:t>
      </w:r>
      <w:r w:rsidR="00EB03BE">
        <w:t xml:space="preserve">on </w:t>
      </w:r>
      <w:r w:rsidR="00CB5639" w:rsidRPr="00BC4F67">
        <w:t xml:space="preserve">high load </w:t>
      </w:r>
      <w:r w:rsidR="00EB03BE">
        <w:t xml:space="preserve">trials </w:t>
      </w:r>
      <w:r w:rsidR="00BC4F67">
        <w:t>(</w:t>
      </w:r>
      <w:r w:rsidR="00D33357">
        <w:t xml:space="preserve">positive: M = .41, S. E. = .04; negative: M = .42, S. E. = .04; </w:t>
      </w:r>
      <w:r w:rsidR="00BC4F67">
        <w:rPr>
          <w:i/>
          <w:iCs/>
        </w:rPr>
        <w:t>t</w:t>
      </w:r>
      <w:r w:rsidR="00BC4F67">
        <w:t xml:space="preserve">(327) = -.31, S.E. = .05, </w:t>
      </w:r>
      <w:r w:rsidR="00BC4F67">
        <w:rPr>
          <w:i/>
          <w:iCs/>
        </w:rPr>
        <w:t>p</w:t>
      </w:r>
      <w:r w:rsidR="00BC4F67">
        <w:t xml:space="preserve"> = .7</w:t>
      </w:r>
      <w:r w:rsidR="00182E9F">
        <w:t>6</w:t>
      </w:r>
      <w:r w:rsidR="00BC4F67">
        <w:t>),</w:t>
      </w:r>
      <w:r w:rsidR="002E5FD2" w:rsidRPr="00BC4F67">
        <w:t xml:space="preserve"> </w:t>
      </w:r>
      <w:r w:rsidR="008B7F1B">
        <w:t>support</w:t>
      </w:r>
      <w:r w:rsidR="00EB03BE">
        <w:t xml:space="preserve">ing </w:t>
      </w:r>
      <w:r w:rsidR="008B7F1B">
        <w:t>our hypothesis</w:t>
      </w:r>
      <w:r w:rsidR="00CB3404">
        <w:t xml:space="preserve"> that</w:t>
      </w:r>
      <w:r w:rsidR="00EB03BE">
        <w:t xml:space="preserve"> high load would </w:t>
      </w:r>
      <w:r w:rsidR="008C5444">
        <w:t xml:space="preserve">diminish the </w:t>
      </w:r>
      <w:r w:rsidR="00A072D8">
        <w:t>attraction towards the ‘negative’ response</w:t>
      </w:r>
      <w:r w:rsidR="008C5444">
        <w:t xml:space="preserve"> </w:t>
      </w:r>
      <w:r w:rsidR="00A072D8">
        <w:t>on response trajectories during</w:t>
      </w:r>
      <w:r w:rsidR="008C5444">
        <w:t xml:space="preserve"> categorizations </w:t>
      </w:r>
      <w:r w:rsidR="00A072D8">
        <w:t>under high load</w:t>
      </w:r>
      <w:r w:rsidR="00CB5639">
        <w:t xml:space="preserve">. </w:t>
      </w:r>
      <w:r w:rsidR="0008172A">
        <w:t>Specifically</w:t>
      </w:r>
      <w:r w:rsidR="00CB5639">
        <w:t xml:space="preserve">, maximum deviations </w:t>
      </w:r>
      <w:r w:rsidR="00AE649F">
        <w:t>for</w:t>
      </w:r>
      <w:r w:rsidR="00CB5639">
        <w:t xml:space="preserve"> negative </w:t>
      </w:r>
      <w:r w:rsidR="008C5444">
        <w:t>trials</w:t>
      </w:r>
      <w:r w:rsidR="00CB5639">
        <w:t xml:space="preserve"> </w:t>
      </w:r>
      <w:r w:rsidR="0008172A">
        <w:t>were larger on</w:t>
      </w:r>
      <w:r w:rsidR="00CB5639">
        <w:t xml:space="preserve"> high load compared to low load</w:t>
      </w:r>
      <w:r w:rsidR="00AE649F">
        <w:t xml:space="preserve"> </w:t>
      </w:r>
      <w:r w:rsidR="0008172A">
        <w:t>trials</w:t>
      </w:r>
      <w:r w:rsidR="00CB5639">
        <w:t xml:space="preserve"> (</w:t>
      </w:r>
      <w:r w:rsidR="00CB5639">
        <w:rPr>
          <w:i/>
          <w:iCs/>
        </w:rPr>
        <w:t>t</w:t>
      </w:r>
      <w:r w:rsidR="00CB5639">
        <w:t>(3</w:t>
      </w:r>
      <w:r w:rsidR="00BC4F67">
        <w:t>20</w:t>
      </w:r>
      <w:r w:rsidR="00CB5639">
        <w:t>) = -2.</w:t>
      </w:r>
      <w:r w:rsidR="00BC4F67">
        <w:t>81</w:t>
      </w:r>
      <w:r w:rsidR="00CB5639">
        <w:t>, S.E. = .0</w:t>
      </w:r>
      <w:r w:rsidR="00BC4F67">
        <w:t>5</w:t>
      </w:r>
      <w:r w:rsidR="00CB5639">
        <w:t xml:space="preserve">, </w:t>
      </w:r>
      <w:r w:rsidR="00CB5639" w:rsidRPr="00BB78B7">
        <w:rPr>
          <w:i/>
          <w:iCs/>
        </w:rPr>
        <w:t>p</w:t>
      </w:r>
      <w:r w:rsidR="00CB5639">
        <w:t xml:space="preserve"> = .0</w:t>
      </w:r>
      <w:r w:rsidR="00BC4F67">
        <w:t>05</w:t>
      </w:r>
      <w:r w:rsidR="00CB5639">
        <w:t>)</w:t>
      </w:r>
      <w:r w:rsidR="008C5444">
        <w:t>, and there was a trend for smaller maximum deviations for positive trials on high load compared to low load trials (</w:t>
      </w:r>
      <w:r w:rsidR="00E60BB8">
        <w:rPr>
          <w:i/>
          <w:iCs/>
        </w:rPr>
        <w:t>t</w:t>
      </w:r>
      <w:r w:rsidR="00E60BB8">
        <w:t>(324) = 1.93, p = .055</w:t>
      </w:r>
      <w:r w:rsidR="008C5444">
        <w:t>)</w:t>
      </w:r>
      <w:r w:rsidR="00CB5639">
        <w:t xml:space="preserve">. </w:t>
      </w:r>
    </w:p>
    <w:p w14:paraId="776042B1" w14:textId="38C92E92" w:rsidR="00CB389A" w:rsidRDefault="00930C73" w:rsidP="00930C73">
      <w:pPr>
        <w:pStyle w:val="BodyText"/>
        <w:ind w:firstLine="0"/>
        <w:rPr>
          <w:vertAlign w:val="subscript"/>
        </w:rPr>
      </w:pPr>
      <w:r>
        <w:rPr>
          <w:b/>
          <w:bCs/>
        </w:rPr>
        <w:t xml:space="preserve">Mixed </w:t>
      </w:r>
      <w:r w:rsidRPr="00946C93">
        <w:rPr>
          <w:b/>
          <w:bCs/>
        </w:rPr>
        <w:t>Model:</w:t>
      </w:r>
      <w:r>
        <w:t xml:space="preserve"> Maximum </w:t>
      </w:r>
      <w:proofErr w:type="spellStart"/>
      <w:r>
        <w:t>Deviation</w:t>
      </w:r>
      <w:r w:rsidRPr="00946C93">
        <w:rPr>
          <w:vertAlign w:val="subscript"/>
        </w:rPr>
        <w:t>ti</w:t>
      </w:r>
      <w:proofErr w:type="spellEnd"/>
      <w:r>
        <w:t xml:space="preserve"> = (β</w:t>
      </w:r>
      <w:r w:rsidRPr="00946C93">
        <w:rPr>
          <w:vertAlign w:val="subscript"/>
        </w:rPr>
        <w:t>00</w:t>
      </w:r>
      <w:r>
        <w:t xml:space="preserve"> + r</w:t>
      </w:r>
      <w:r w:rsidRPr="00946C93">
        <w:rPr>
          <w:vertAlign w:val="subscript"/>
        </w:rPr>
        <w:t>0i</w:t>
      </w:r>
      <w:r>
        <w:t>)</w:t>
      </w:r>
      <w:r w:rsidDel="005F170A">
        <w:t xml:space="preserve"> </w:t>
      </w:r>
      <w:r>
        <w:t>+ β</w:t>
      </w:r>
      <w:r>
        <w:rPr>
          <w:vertAlign w:val="subscript"/>
        </w:rPr>
        <w:t>10</w:t>
      </w:r>
      <w:r>
        <w:t>*</w:t>
      </w:r>
      <w:r w:rsidR="0006469E">
        <w:t>(</w:t>
      </w:r>
      <w:proofErr w:type="spellStart"/>
      <w:r w:rsidR="0006469E">
        <w:t>Load</w:t>
      </w:r>
      <w:r w:rsidRPr="00946C93">
        <w:rPr>
          <w:vertAlign w:val="subscript"/>
        </w:rPr>
        <w:t>ti</w:t>
      </w:r>
      <w:proofErr w:type="spellEnd"/>
      <w:r>
        <w:t>) + β</w:t>
      </w:r>
      <w:r>
        <w:rPr>
          <w:vertAlign w:val="subscript"/>
        </w:rPr>
        <w:t>20</w:t>
      </w:r>
      <w:r>
        <w:t>*</w:t>
      </w:r>
      <w:r w:rsidR="0006469E">
        <w:t>(</w:t>
      </w:r>
      <w:proofErr w:type="spellStart"/>
      <w:r w:rsidR="0006469E">
        <w:t>Domain</w:t>
      </w:r>
      <w:r w:rsidRPr="00946C93">
        <w:rPr>
          <w:vertAlign w:val="subscript"/>
        </w:rPr>
        <w:t>ti</w:t>
      </w:r>
      <w:proofErr w:type="spellEnd"/>
      <w:r>
        <w:t>) + β</w:t>
      </w:r>
      <w:r>
        <w:rPr>
          <w:vertAlign w:val="subscript"/>
        </w:rPr>
        <w:t>30</w:t>
      </w:r>
      <w:r>
        <w:t>*(</w:t>
      </w:r>
      <w:proofErr w:type="spellStart"/>
      <w:r>
        <w:t>Rating</w:t>
      </w:r>
      <w:r w:rsidRPr="00946C93">
        <w:rPr>
          <w:vertAlign w:val="subscript"/>
        </w:rPr>
        <w:t>ti</w:t>
      </w:r>
      <w:proofErr w:type="spellEnd"/>
      <w:r>
        <w:t>) + β</w:t>
      </w:r>
      <w:r>
        <w:rPr>
          <w:vertAlign w:val="subscript"/>
        </w:rPr>
        <w:t>40</w:t>
      </w:r>
      <w:r w:rsidR="00265BC6">
        <w:t>*(</w:t>
      </w:r>
      <w:proofErr w:type="spellStart"/>
      <w:r w:rsidR="0006469E">
        <w:t>Load</w:t>
      </w:r>
      <w:r w:rsidR="0006469E">
        <w:rPr>
          <w:vertAlign w:val="subscript"/>
        </w:rPr>
        <w:t>ti</w:t>
      </w:r>
      <w:proofErr w:type="spellEnd"/>
      <w:r w:rsidR="00265BC6">
        <w:t>)</w:t>
      </w:r>
      <w:r>
        <w:t>*(</w:t>
      </w:r>
      <w:proofErr w:type="spellStart"/>
      <w:r w:rsidR="0006469E">
        <w:t>Domain</w:t>
      </w:r>
      <w:r w:rsidRPr="00946C93">
        <w:rPr>
          <w:vertAlign w:val="subscript"/>
        </w:rPr>
        <w:t>ti</w:t>
      </w:r>
      <w:proofErr w:type="spellEnd"/>
      <w:r w:rsidR="00265BC6">
        <w:t xml:space="preserve">) </w:t>
      </w:r>
      <w:r>
        <w:t>+ β</w:t>
      </w:r>
      <w:r>
        <w:rPr>
          <w:vertAlign w:val="subscript"/>
        </w:rPr>
        <w:t>50</w:t>
      </w:r>
      <w:r w:rsidR="00265BC6">
        <w:t>*(</w:t>
      </w:r>
      <w:proofErr w:type="spellStart"/>
      <w:r w:rsidR="0006469E">
        <w:t>Load</w:t>
      </w:r>
      <w:r w:rsidR="0006469E">
        <w:rPr>
          <w:vertAlign w:val="subscript"/>
        </w:rPr>
        <w:t>ti</w:t>
      </w:r>
      <w:proofErr w:type="spellEnd"/>
      <w:r w:rsidR="00265BC6">
        <w:t>)*(</w:t>
      </w:r>
      <w:proofErr w:type="spellStart"/>
      <w:r w:rsidR="0006469E">
        <w:t>Rating</w:t>
      </w:r>
      <w:r w:rsidRPr="00946C93">
        <w:rPr>
          <w:vertAlign w:val="subscript"/>
        </w:rPr>
        <w:t>ti</w:t>
      </w:r>
      <w:proofErr w:type="spellEnd"/>
      <w:r>
        <w:t>)</w:t>
      </w:r>
      <w:r w:rsidR="00265BC6">
        <w:t xml:space="preserve"> </w:t>
      </w:r>
      <w:r>
        <w:t>+</w:t>
      </w:r>
      <w:r w:rsidRPr="00783064">
        <w:t xml:space="preserve"> </w:t>
      </w:r>
      <w:r>
        <w:t>β</w:t>
      </w:r>
      <w:r>
        <w:rPr>
          <w:vertAlign w:val="subscript"/>
        </w:rPr>
        <w:t>60</w:t>
      </w:r>
      <w:r>
        <w:t>*(</w:t>
      </w:r>
      <w:proofErr w:type="spellStart"/>
      <w:r w:rsidR="0006469E">
        <w:t>Domain</w:t>
      </w:r>
      <w:r w:rsidRPr="00946C93">
        <w:rPr>
          <w:vertAlign w:val="subscript"/>
        </w:rPr>
        <w:t>ti</w:t>
      </w:r>
      <w:proofErr w:type="spellEnd"/>
      <w:r>
        <w:t>)*(</w:t>
      </w:r>
      <w:proofErr w:type="spellStart"/>
      <w:proofErr w:type="gramStart"/>
      <w:r w:rsidR="0006469E">
        <w:t>Rating</w:t>
      </w:r>
      <w:r w:rsidR="0006469E">
        <w:rPr>
          <w:vertAlign w:val="subscript"/>
        </w:rPr>
        <w:t>ti</w:t>
      </w:r>
      <w:proofErr w:type="spellEnd"/>
      <w:r>
        <w:t>)  +</w:t>
      </w:r>
      <w:proofErr w:type="gramEnd"/>
      <w:r>
        <w:t xml:space="preserve"> β</w:t>
      </w:r>
      <w:r>
        <w:rPr>
          <w:vertAlign w:val="subscript"/>
        </w:rPr>
        <w:t>70</w:t>
      </w:r>
      <w:r>
        <w:t>*</w:t>
      </w:r>
      <w:r w:rsidR="00265BC6">
        <w:t>(</w:t>
      </w:r>
      <w:proofErr w:type="spellStart"/>
      <w:r w:rsidR="0006469E">
        <w:t>Load</w:t>
      </w:r>
      <w:r w:rsidR="0006469E">
        <w:rPr>
          <w:vertAlign w:val="subscript"/>
        </w:rPr>
        <w:t>ti</w:t>
      </w:r>
      <w:proofErr w:type="spellEnd"/>
      <w:r w:rsidR="00265BC6">
        <w:t>)*</w:t>
      </w:r>
      <w:r>
        <w:t>(</w:t>
      </w:r>
      <w:proofErr w:type="spellStart"/>
      <w:r w:rsidR="0006469E">
        <w:t>Domain</w:t>
      </w:r>
      <w:r w:rsidR="0006469E" w:rsidRPr="00946C93">
        <w:rPr>
          <w:vertAlign w:val="subscript"/>
        </w:rPr>
        <w:t>ti</w:t>
      </w:r>
      <w:proofErr w:type="spellEnd"/>
      <w:r>
        <w:t>)*</w:t>
      </w:r>
      <w:r w:rsidR="00265BC6">
        <w:t>(</w:t>
      </w:r>
      <w:proofErr w:type="spellStart"/>
      <w:r>
        <w:t>Rating</w:t>
      </w:r>
      <w:r>
        <w:rPr>
          <w:vertAlign w:val="subscript"/>
        </w:rPr>
        <w:t>ti</w:t>
      </w:r>
      <w:proofErr w:type="spellEnd"/>
      <w:r>
        <w:t xml:space="preserve">) + </w:t>
      </w:r>
      <w:proofErr w:type="spellStart"/>
      <w:r>
        <w:t>e</w:t>
      </w:r>
      <w:r w:rsidRPr="00946C93">
        <w:rPr>
          <w:vertAlign w:val="subscript"/>
        </w:rPr>
        <w:t>ti</w:t>
      </w:r>
      <w:proofErr w:type="spellEnd"/>
    </w:p>
    <w:p w14:paraId="6F06BB85" w14:textId="4C90384F" w:rsidR="00CB389A" w:rsidRPr="00402782" w:rsidRDefault="0075236F" w:rsidP="00930C73">
      <w:pPr>
        <w:pStyle w:val="BodyText"/>
        <w:ind w:firstLine="0"/>
      </w:pPr>
      <w:r w:rsidRPr="0075236F">
        <w:rPr>
          <w:noProof/>
        </w:rPr>
        <w:lastRenderedPageBreak/>
        <w:t xml:space="preserve"> </w:t>
      </w:r>
      <w:r w:rsidR="00AC41C1">
        <w:rPr>
          <w:noProof/>
        </w:rPr>
        <w:drawing>
          <wp:inline distT="0" distB="0" distL="0" distR="0" wp14:anchorId="1675FC8F" wp14:editId="4766C494">
            <wp:extent cx="5971540" cy="3075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1540" cy="3075305"/>
                    </a:xfrm>
                    <a:prstGeom prst="rect">
                      <a:avLst/>
                    </a:prstGeom>
                  </pic:spPr>
                </pic:pic>
              </a:graphicData>
            </a:graphic>
          </wp:inline>
        </w:drawing>
      </w:r>
      <w:r w:rsidR="00AC41C1" w:rsidRPr="00AC41C1" w:rsidDel="00247109">
        <w:rPr>
          <w:noProof/>
        </w:rPr>
        <w:t xml:space="preserve"> </w:t>
      </w:r>
      <w:r w:rsidR="00247109" w:rsidRPr="00247109" w:rsidDel="00247109">
        <w:rPr>
          <w:noProof/>
        </w:rPr>
        <w:t xml:space="preserve"> </w:t>
      </w:r>
    </w:p>
    <w:p w14:paraId="54138878" w14:textId="28394277" w:rsidR="001E7BC6" w:rsidRPr="00691BCD" w:rsidRDefault="007F5E4E" w:rsidP="00691BCD">
      <w:pPr>
        <w:pStyle w:val="FirstParagraph"/>
        <w:ind w:firstLine="0"/>
        <w:rPr>
          <w:b/>
          <w:bCs/>
        </w:rPr>
      </w:pPr>
      <w:r>
        <w:rPr>
          <w:b/>
          <w:bCs/>
        </w:rPr>
        <w:t xml:space="preserve">Figure 3: </w:t>
      </w:r>
      <w:r w:rsidR="00402782">
        <w:rPr>
          <w:b/>
          <w:bCs/>
        </w:rPr>
        <w:t xml:space="preserve">Response competition as a function </w:t>
      </w:r>
      <w:r w:rsidR="00CD15D3">
        <w:rPr>
          <w:b/>
          <w:bCs/>
        </w:rPr>
        <w:t xml:space="preserve">of </w:t>
      </w:r>
      <w:r w:rsidR="00402782">
        <w:rPr>
          <w:b/>
          <w:bCs/>
        </w:rPr>
        <w:t xml:space="preserve">load and categorization. </w:t>
      </w:r>
      <w:r w:rsidRPr="00CD15D3">
        <w:rPr>
          <w:bCs/>
        </w:rPr>
        <w:t>The</w:t>
      </w:r>
      <w:r w:rsidR="00402782">
        <w:rPr>
          <w:bCs/>
        </w:rPr>
        <w:t>re was greater</w:t>
      </w:r>
      <w:r w:rsidRPr="00CD15D3">
        <w:rPr>
          <w:bCs/>
        </w:rPr>
        <w:t xml:space="preserve"> </w:t>
      </w:r>
      <w:r w:rsidR="00402782">
        <w:rPr>
          <w:bCs/>
        </w:rPr>
        <w:t xml:space="preserve">response competition, operationalized as </w:t>
      </w:r>
      <w:r w:rsidRPr="00402782">
        <w:rPr>
          <w:bCs/>
        </w:rPr>
        <w:t>maximum deviation</w:t>
      </w:r>
      <w:r w:rsidR="00402782">
        <w:rPr>
          <w:bCs/>
        </w:rPr>
        <w:t>,</w:t>
      </w:r>
      <w:r w:rsidRPr="00402782">
        <w:rPr>
          <w:bCs/>
        </w:rPr>
        <w:t xml:space="preserve"> </w:t>
      </w:r>
      <w:r w:rsidR="00402782">
        <w:rPr>
          <w:bCs/>
        </w:rPr>
        <w:t>for positive than n</w:t>
      </w:r>
      <w:r w:rsidR="00CD15D3">
        <w:rPr>
          <w:bCs/>
        </w:rPr>
        <w:t>e</w:t>
      </w:r>
      <w:r w:rsidR="00402782">
        <w:rPr>
          <w:bCs/>
        </w:rPr>
        <w:t>gative categorization</w:t>
      </w:r>
      <w:r w:rsidR="00CD15D3">
        <w:rPr>
          <w:bCs/>
        </w:rPr>
        <w:t>, but</w:t>
      </w:r>
      <w:r w:rsidR="00402782">
        <w:rPr>
          <w:bCs/>
        </w:rPr>
        <w:t xml:space="preserve"> only under low load (</w:t>
      </w:r>
      <w:proofErr w:type="gramStart"/>
      <w:r w:rsidR="00CD15D3" w:rsidRPr="00EB03BE">
        <w:rPr>
          <w:i/>
          <w:iCs/>
        </w:rPr>
        <w:t>t</w:t>
      </w:r>
      <w:r w:rsidR="00CD15D3" w:rsidRPr="00BC4F67">
        <w:t>(</w:t>
      </w:r>
      <w:proofErr w:type="gramEnd"/>
      <w:r w:rsidR="00CD15D3" w:rsidRPr="00BC4F67">
        <w:t>32</w:t>
      </w:r>
      <w:r w:rsidR="00CD15D3" w:rsidRPr="00EB03BE">
        <w:t>5</w:t>
      </w:r>
      <w:r w:rsidR="00CD15D3" w:rsidRPr="00BC4F67">
        <w:t xml:space="preserve">) = </w:t>
      </w:r>
      <w:r w:rsidR="00CD15D3" w:rsidRPr="00EB03BE">
        <w:t>4.39</w:t>
      </w:r>
      <w:r w:rsidR="00CD15D3" w:rsidRPr="00BC4F67">
        <w:t>, S.E. = .0</w:t>
      </w:r>
      <w:r w:rsidR="00CD15D3" w:rsidRPr="00EB03BE">
        <w:t>5</w:t>
      </w:r>
      <w:r w:rsidR="00CD15D3" w:rsidRPr="00BC4F67">
        <w:t xml:space="preserve">, </w:t>
      </w:r>
      <w:r w:rsidR="00CD15D3" w:rsidRPr="00EB03BE">
        <w:rPr>
          <w:i/>
          <w:iCs/>
        </w:rPr>
        <w:t>p</w:t>
      </w:r>
      <w:r w:rsidR="00CD15D3" w:rsidRPr="00BC4F67">
        <w:t xml:space="preserve"> &lt; .001</w:t>
      </w:r>
      <w:r w:rsidR="00402782">
        <w:rPr>
          <w:bCs/>
        </w:rPr>
        <w:t>).</w:t>
      </w:r>
      <w:r w:rsidRPr="00402782">
        <w:rPr>
          <w:bCs/>
        </w:rPr>
        <w:t xml:space="preserve">  </w:t>
      </w:r>
      <w:r w:rsidR="004E54DF" w:rsidRPr="00CD15D3">
        <w:rPr>
          <w:bCs/>
        </w:rPr>
        <w:t xml:space="preserve">Error bars represent the standard error of the mean. </w:t>
      </w:r>
      <w:r w:rsidR="0075236F">
        <w:rPr>
          <w:bCs/>
        </w:rPr>
        <w:t xml:space="preserve">+p &lt; .06, </w:t>
      </w:r>
      <w:r w:rsidR="00A96EC2">
        <w:rPr>
          <w:bCs/>
        </w:rPr>
        <w:t>*</w:t>
      </w:r>
      <w:proofErr w:type="gramStart"/>
      <w:r w:rsidR="00A96EC2">
        <w:rPr>
          <w:bCs/>
        </w:rPr>
        <w:t xml:space="preserve">p </w:t>
      </w:r>
      <w:r w:rsidR="00A96EC2" w:rsidRPr="00A96EC2">
        <w:t xml:space="preserve"> </w:t>
      </w:r>
      <w:r w:rsidR="00A96EC2">
        <w:rPr>
          <w:bCs/>
        </w:rPr>
        <w:t>&lt;</w:t>
      </w:r>
      <w:proofErr w:type="gramEnd"/>
      <w:r w:rsidR="00A96EC2">
        <w:rPr>
          <w:bCs/>
        </w:rPr>
        <w:t xml:space="preserve"> .05, **p </w:t>
      </w:r>
      <w:r w:rsidR="00A96EC2" w:rsidRPr="00A96EC2">
        <w:t xml:space="preserve"> </w:t>
      </w:r>
      <w:r w:rsidR="00A96EC2" w:rsidRPr="00A96EC2">
        <w:rPr>
          <w:bCs/>
        </w:rPr>
        <w:t>≤</w:t>
      </w:r>
      <w:r w:rsidR="00A96EC2">
        <w:rPr>
          <w:bCs/>
        </w:rPr>
        <w:t xml:space="preserve"> .001. </w:t>
      </w:r>
    </w:p>
    <w:p w14:paraId="32DD6B0F" w14:textId="54986E9F" w:rsidR="008C5444" w:rsidRDefault="008C5444" w:rsidP="008C5444">
      <w:pPr>
        <w:pStyle w:val="FirstParagraph"/>
      </w:pPr>
      <w:r>
        <w:t>The increase in maximum deviation for negative categorizations under high load could result from either an increased attraction towards the competing (positive) response option that weighs in across the decision-making process or a qualitative change in the trajectories (e.g., erratic “flip-flopping” trajectories</w:t>
      </w:r>
      <w:r w:rsidR="00410DF0">
        <w:t>) that could be adjudicated by examining the modality of the response trajectories</w:t>
      </w:r>
      <w:r>
        <w:t xml:space="preserve"> </w:t>
      </w:r>
      <w:r w:rsidR="00410DF0">
        <w:t>(</w:t>
      </w:r>
      <w:r>
        <w:t xml:space="preserve">Freeman &amp; Dale, 2013). </w:t>
      </w:r>
      <w:r w:rsidR="00410DF0">
        <w:t xml:space="preserve">Specifically, </w:t>
      </w:r>
      <w:r w:rsidR="0098202D">
        <w:t xml:space="preserve">multimodality would suggest multiple subpopulations of trajectory patterns </w:t>
      </w:r>
      <w:r w:rsidR="00410DF0">
        <w:t xml:space="preserve">(flip-flopping) </w:t>
      </w:r>
      <w:r w:rsidR="0098202D">
        <w:t xml:space="preserve">at play. </w:t>
      </w:r>
      <w:r>
        <w:t xml:space="preserve">Hartigan’s dip statistic (HDS; Hartigan &amp; Hartigan, 1985) was calculated for each trial condition, </w:t>
      </w:r>
      <w:r w:rsidR="00410DF0">
        <w:t>and revealed no evidence of multimodality</w:t>
      </w:r>
      <w:r>
        <w:t xml:space="preserve"> for the ‘positive’ and ‘negative’ </w:t>
      </w:r>
      <w:r w:rsidR="00410DF0">
        <w:t>categorizations</w:t>
      </w:r>
      <w:r>
        <w:t xml:space="preserve"> in both the low </w:t>
      </w:r>
      <w:r>
        <w:lastRenderedPageBreak/>
        <w:t>(</w:t>
      </w:r>
      <w:r w:rsidR="00410DF0">
        <w:t xml:space="preserve">positive: </w:t>
      </w:r>
      <w:r>
        <w:t xml:space="preserve">HDS = .03, </w:t>
      </w:r>
      <w:r>
        <w:rPr>
          <w:i/>
          <w:iCs/>
        </w:rPr>
        <w:t>p</w:t>
      </w:r>
      <w:r>
        <w:t xml:space="preserve"> = .98; </w:t>
      </w:r>
      <w:r w:rsidR="00410DF0">
        <w:t xml:space="preserve">negative: </w:t>
      </w:r>
      <w:r>
        <w:t xml:space="preserve">HDS = .02, </w:t>
      </w:r>
      <w:r>
        <w:rPr>
          <w:i/>
          <w:iCs/>
        </w:rPr>
        <w:t>p</w:t>
      </w:r>
      <w:r>
        <w:t xml:space="preserve"> = .99) and high</w:t>
      </w:r>
      <w:r w:rsidR="00410DF0">
        <w:t xml:space="preserve"> load conditions</w:t>
      </w:r>
      <w:r>
        <w:t xml:space="preserve"> (</w:t>
      </w:r>
      <w:r w:rsidR="00410DF0">
        <w:t xml:space="preserve">positive: </w:t>
      </w:r>
      <w:r>
        <w:t xml:space="preserve">HDS = .04, </w:t>
      </w:r>
      <w:r>
        <w:rPr>
          <w:i/>
          <w:iCs/>
        </w:rPr>
        <w:t xml:space="preserve">p </w:t>
      </w:r>
      <w:r>
        <w:t xml:space="preserve">= .68; </w:t>
      </w:r>
      <w:r w:rsidR="00410DF0">
        <w:t xml:space="preserve">negative: </w:t>
      </w:r>
      <w:r>
        <w:t xml:space="preserve">HDS = .03, </w:t>
      </w:r>
      <w:r>
        <w:rPr>
          <w:i/>
          <w:iCs/>
        </w:rPr>
        <w:t xml:space="preserve">p </w:t>
      </w:r>
      <w:r>
        <w:t>= .80).</w:t>
      </w:r>
    </w:p>
    <w:p w14:paraId="65E6782E" w14:textId="0D1348DF" w:rsidR="00527045" w:rsidRDefault="00527045" w:rsidP="00527045">
      <w:pPr>
        <w:pStyle w:val="BodyText"/>
        <w:ind w:firstLine="0"/>
        <w:rPr>
          <w:b/>
          <w:bCs/>
        </w:rPr>
      </w:pPr>
      <w:r>
        <w:rPr>
          <w:b/>
          <w:bCs/>
        </w:rPr>
        <w:t>Memory probe accuracy</w:t>
      </w:r>
    </w:p>
    <w:p w14:paraId="559D7558" w14:textId="77BF4794" w:rsidR="00527045" w:rsidRDefault="00527045" w:rsidP="00527045">
      <w:pPr>
        <w:pStyle w:val="BodyText"/>
        <w:ind w:firstLine="0"/>
      </w:pPr>
      <w:r>
        <w:rPr>
          <w:b/>
          <w:bCs/>
        </w:rPr>
        <w:tab/>
      </w:r>
      <w:r>
        <w:t xml:space="preserve">We </w:t>
      </w:r>
      <w:r w:rsidR="00D34FE5">
        <w:t>examined</w:t>
      </w:r>
      <w:r>
        <w:t xml:space="preserve"> accuracy on the memory probe to assess differences in task difficulty. While accuracy on the probes was high </w:t>
      </w:r>
      <w:r w:rsidR="00D34FE5">
        <w:t xml:space="preserve">across all trials </w:t>
      </w:r>
      <w:r>
        <w:t xml:space="preserve">(94.41%), there were differences </w:t>
      </w:r>
      <w:r w:rsidR="00D34FE5">
        <w:t>as a function of Load and Domain</w:t>
      </w:r>
      <w:r w:rsidR="001F0C29">
        <w:t xml:space="preserve"> (Table 1). </w:t>
      </w:r>
      <w:r w:rsidR="00D34FE5">
        <w:t>Given that the ICC was 0, the random intercept model had singular fit, and likelihood ratio tests did not suggest any benefit to modeling the intercept randomly (</w:t>
      </w:r>
      <w:r w:rsidR="00D34FE5" w:rsidRPr="00843F20">
        <w:rPr>
          <w:i/>
          <w:iCs/>
        </w:rPr>
        <w:t>p</w:t>
      </w:r>
      <w:r w:rsidR="00D34FE5">
        <w:t xml:space="preserve"> &gt; .999, which is likely due to a large proportion of the data having the same value of 100% correct), a </w:t>
      </w:r>
      <w:r>
        <w:t xml:space="preserve">mixed effects model </w:t>
      </w:r>
      <w:r w:rsidR="001F0C29">
        <w:t>could not be</w:t>
      </w:r>
      <w:r w:rsidR="00D34FE5">
        <w:t xml:space="preserve"> </w:t>
      </w:r>
      <w:r>
        <w:t xml:space="preserve">used to </w:t>
      </w:r>
      <w:r w:rsidR="00D34FE5">
        <w:t xml:space="preserve">examine the effects on </w:t>
      </w:r>
      <w:proofErr w:type="spellStart"/>
      <w:r>
        <w:t>on</w:t>
      </w:r>
      <w:proofErr w:type="spellEnd"/>
      <w:r>
        <w:t xml:space="preserve"> accuracy. As such, we </w:t>
      </w:r>
      <w:r w:rsidR="00D34FE5">
        <w:t xml:space="preserve">used </w:t>
      </w:r>
      <w:r>
        <w:t>a repeated measures ANOVA</w:t>
      </w:r>
      <w:r w:rsidR="007D2F91">
        <w:t xml:space="preserve"> to examine differences in memory probe accuracy as a function of the experimental conditions</w:t>
      </w:r>
      <w:r>
        <w:t xml:space="preserve">, but note that caution is warranted in interpretations of the model given the undesirable structure of the data (i.e., lack of variability, strong non-normality). </w:t>
      </w:r>
    </w:p>
    <w:p w14:paraId="14AB9BBF" w14:textId="74D0BE01" w:rsidR="00527045" w:rsidRPr="00F963AD" w:rsidRDefault="007D2F91" w:rsidP="00527045">
      <w:pPr>
        <w:pStyle w:val="BodyText"/>
        <w:ind w:firstLine="720"/>
      </w:pPr>
      <w:r>
        <w:t>There was a</w:t>
      </w:r>
      <w:r w:rsidR="00527045">
        <w:t xml:space="preserve"> significant effect of </w:t>
      </w:r>
      <w:r>
        <w:t>L</w:t>
      </w:r>
      <w:r w:rsidR="00527045">
        <w:t>oad (</w:t>
      </w:r>
      <w:proofErr w:type="gramStart"/>
      <w:r w:rsidR="00527045">
        <w:rPr>
          <w:i/>
          <w:iCs/>
        </w:rPr>
        <w:t>F</w:t>
      </w:r>
      <w:r w:rsidR="00527045">
        <w:t>(</w:t>
      </w:r>
      <w:proofErr w:type="gramEnd"/>
      <w:r w:rsidR="00527045">
        <w:t xml:space="preserve">1, 49) = 50.28, </w:t>
      </w:r>
      <w:r w:rsidR="00527045" w:rsidRPr="00843F20">
        <w:rPr>
          <w:i/>
          <w:iCs/>
        </w:rPr>
        <w:t>p</w:t>
      </w:r>
      <w:r w:rsidR="00527045">
        <w:t xml:space="preserve"> &lt; .001) and</w:t>
      </w:r>
      <w:r w:rsidR="00527045">
        <w:rPr>
          <w:i/>
          <w:iCs/>
        </w:rPr>
        <w:t xml:space="preserve"> </w:t>
      </w:r>
      <w:r>
        <w:t>D</w:t>
      </w:r>
      <w:r w:rsidR="00527045">
        <w:t>omain (</w:t>
      </w:r>
      <w:r w:rsidR="00527045">
        <w:rPr>
          <w:i/>
          <w:iCs/>
        </w:rPr>
        <w:t>F</w:t>
      </w:r>
      <w:r w:rsidR="00527045">
        <w:t>(1, 49) = 10.49,</w:t>
      </w:r>
      <w:r w:rsidR="00527045" w:rsidRPr="00843F20">
        <w:rPr>
          <w:i/>
          <w:iCs/>
        </w:rPr>
        <w:t xml:space="preserve"> p</w:t>
      </w:r>
      <w:r w:rsidR="00527045">
        <w:t xml:space="preserve"> = .002),</w:t>
      </w:r>
      <w:r>
        <w:t xml:space="preserve"> such that accuracy was higher for low than high load, and for non-emotional than emotional load. Further, there was</w:t>
      </w:r>
      <w:r w:rsidR="00527045">
        <w:t xml:space="preserve"> </w:t>
      </w:r>
      <w:r>
        <w:t xml:space="preserve">a significant Load </w:t>
      </w:r>
      <w:r>
        <w:sym w:font="Symbol" w:char="F0B4"/>
      </w:r>
      <w:r>
        <w:t xml:space="preserve"> Domain</w:t>
      </w:r>
      <w:r w:rsidR="00527045">
        <w:t xml:space="preserve"> interaction (</w:t>
      </w:r>
      <w:r w:rsidR="00527045">
        <w:rPr>
          <w:i/>
          <w:iCs/>
        </w:rPr>
        <w:t>F</w:t>
      </w:r>
      <w:r w:rsidR="00527045">
        <w:t xml:space="preserve">(1, 49) = 11.06, </w:t>
      </w:r>
      <w:r w:rsidR="00527045" w:rsidRPr="00843F20">
        <w:rPr>
          <w:i/>
          <w:iCs/>
        </w:rPr>
        <w:t xml:space="preserve">p </w:t>
      </w:r>
      <w:r w:rsidR="00527045">
        <w:t>= .002)</w:t>
      </w:r>
      <w:r>
        <w:t xml:space="preserve">, such that Domain had no significant effect in low load conditions </w:t>
      </w:r>
      <w:r w:rsidR="00527045">
        <w:t>(</w:t>
      </w:r>
      <w:r w:rsidR="00527045">
        <w:rPr>
          <w:i/>
          <w:iCs/>
        </w:rPr>
        <w:t>t</w:t>
      </w:r>
      <w:r w:rsidR="00527045">
        <w:t xml:space="preserve">(96) = .44, </w:t>
      </w:r>
      <w:r w:rsidR="00527045" w:rsidRPr="00843F20">
        <w:rPr>
          <w:i/>
          <w:iCs/>
        </w:rPr>
        <w:t>p</w:t>
      </w:r>
      <w:r w:rsidR="00527045">
        <w:t xml:space="preserve"> = .661</w:t>
      </w:r>
      <w:r w:rsidR="00292B13">
        <w:t>; Bonferroni corrected significance</w:t>
      </w:r>
      <w:r w:rsidR="00D07E8C">
        <w:t xml:space="preserve"> for these analyses</w:t>
      </w:r>
      <w:r w:rsidR="00292B13">
        <w:t xml:space="preserve"> p &lt; .013</w:t>
      </w:r>
      <w:r w:rsidR="00527045">
        <w:t>)</w:t>
      </w:r>
      <w:r>
        <w:t xml:space="preserve">, but under high load, accuracy was higher for non-emotional than emotional </w:t>
      </w:r>
      <w:r w:rsidR="00527045">
        <w:t>load (</w:t>
      </w:r>
      <w:r w:rsidR="00527045">
        <w:rPr>
          <w:i/>
          <w:iCs/>
        </w:rPr>
        <w:t>t</w:t>
      </w:r>
      <w:r w:rsidR="00527045">
        <w:t xml:space="preserve">(96) = -4.63, </w:t>
      </w:r>
      <w:r w:rsidR="00527045">
        <w:rPr>
          <w:i/>
          <w:iCs/>
        </w:rPr>
        <w:t>p</w:t>
      </w:r>
      <w:r w:rsidR="00527045">
        <w:t xml:space="preserve"> &lt; .001). </w:t>
      </w:r>
      <w:r>
        <w:t xml:space="preserve">Further, </w:t>
      </w:r>
      <w:r w:rsidR="00D07E8C">
        <w:t xml:space="preserve">the effect of </w:t>
      </w:r>
      <w:r>
        <w:t xml:space="preserve">Load </w:t>
      </w:r>
      <w:r w:rsidR="00D07E8C">
        <w:t>did not survive Bonferroni correction</w:t>
      </w:r>
      <w:r>
        <w:t xml:space="preserve"> on </w:t>
      </w:r>
      <w:r w:rsidR="00340666">
        <w:t>non-emotional</w:t>
      </w:r>
      <w:r>
        <w:t xml:space="preserve"> trials (</w:t>
      </w:r>
      <w:proofErr w:type="gramStart"/>
      <w:r>
        <w:rPr>
          <w:i/>
          <w:iCs/>
        </w:rPr>
        <w:t>t</w:t>
      </w:r>
      <w:r>
        <w:t>(</w:t>
      </w:r>
      <w:proofErr w:type="gramEnd"/>
      <w:r>
        <w:t xml:space="preserve">95) = -1.99, </w:t>
      </w:r>
      <w:r>
        <w:rPr>
          <w:i/>
          <w:iCs/>
        </w:rPr>
        <w:t>p</w:t>
      </w:r>
      <w:r>
        <w:t xml:space="preserve"> = .05), but on emotional trials, accuracy was higher on low load than high load trials </w:t>
      </w:r>
      <w:r w:rsidR="00527045">
        <w:t>(</w:t>
      </w:r>
      <w:r w:rsidR="00527045">
        <w:rPr>
          <w:i/>
          <w:iCs/>
        </w:rPr>
        <w:t>t</w:t>
      </w:r>
      <w:r w:rsidR="00527045">
        <w:t xml:space="preserve">(95) = -7.10, </w:t>
      </w:r>
      <w:r w:rsidR="00527045" w:rsidRPr="00843F20">
        <w:rPr>
          <w:i/>
          <w:iCs/>
        </w:rPr>
        <w:t>p</w:t>
      </w:r>
      <w:r w:rsidR="00527045">
        <w:t xml:space="preserve"> &lt; .001)</w:t>
      </w:r>
      <w:r>
        <w:t>.</w:t>
      </w:r>
      <w:r w:rsidR="00527045">
        <w:t xml:space="preserve"> </w:t>
      </w:r>
    </w:p>
    <w:p w14:paraId="2B99D7B1" w14:textId="75476F47" w:rsidR="00527045" w:rsidRPr="000D21F2" w:rsidRDefault="00527045" w:rsidP="00527045">
      <w:pPr>
        <w:pStyle w:val="BodyText"/>
        <w:ind w:firstLine="0"/>
        <w:rPr>
          <w:b/>
          <w:bCs/>
        </w:rPr>
      </w:pPr>
      <w:r w:rsidRPr="00843F20">
        <w:rPr>
          <w:b/>
          <w:bCs/>
        </w:rPr>
        <w:lastRenderedPageBreak/>
        <w:t xml:space="preserve">Table </w:t>
      </w:r>
      <w:r>
        <w:rPr>
          <w:b/>
          <w:bCs/>
        </w:rPr>
        <w:t>1: Descriptive statistics for memory probe accuracy across all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1"/>
        <w:gridCol w:w="3131"/>
        <w:gridCol w:w="3131"/>
      </w:tblGrid>
      <w:tr w:rsidR="00527045" w14:paraId="4B38695E" w14:textId="77777777" w:rsidTr="00EB03BE">
        <w:tc>
          <w:tcPr>
            <w:tcW w:w="3131" w:type="dxa"/>
            <w:tcBorders>
              <w:top w:val="single" w:sz="4" w:space="0" w:color="auto"/>
              <w:bottom w:val="single" w:sz="4" w:space="0" w:color="auto"/>
            </w:tcBorders>
          </w:tcPr>
          <w:p w14:paraId="47F47778" w14:textId="77777777" w:rsidR="00527045" w:rsidRDefault="00527045" w:rsidP="00EB03BE">
            <w:pPr>
              <w:pStyle w:val="BodyText"/>
              <w:spacing w:before="0" w:after="0"/>
              <w:ind w:firstLine="0"/>
              <w:jc w:val="center"/>
              <w:rPr>
                <w:b/>
                <w:bCs/>
              </w:rPr>
            </w:pPr>
          </w:p>
        </w:tc>
        <w:tc>
          <w:tcPr>
            <w:tcW w:w="3131" w:type="dxa"/>
            <w:tcBorders>
              <w:top w:val="single" w:sz="4" w:space="0" w:color="auto"/>
              <w:bottom w:val="single" w:sz="4" w:space="0" w:color="auto"/>
            </w:tcBorders>
          </w:tcPr>
          <w:p w14:paraId="08980C17" w14:textId="77777777" w:rsidR="00527045" w:rsidRDefault="00527045" w:rsidP="00EB03BE">
            <w:pPr>
              <w:pStyle w:val="BodyText"/>
              <w:spacing w:before="0" w:after="0"/>
              <w:ind w:firstLine="0"/>
              <w:jc w:val="center"/>
              <w:rPr>
                <w:b/>
                <w:bCs/>
              </w:rPr>
            </w:pPr>
            <w:r>
              <w:rPr>
                <w:b/>
                <w:bCs/>
              </w:rPr>
              <w:t>Condition</w:t>
            </w:r>
          </w:p>
        </w:tc>
        <w:tc>
          <w:tcPr>
            <w:tcW w:w="3131" w:type="dxa"/>
            <w:tcBorders>
              <w:top w:val="single" w:sz="4" w:space="0" w:color="auto"/>
              <w:bottom w:val="single" w:sz="4" w:space="0" w:color="auto"/>
            </w:tcBorders>
          </w:tcPr>
          <w:p w14:paraId="4C148B7F" w14:textId="77777777" w:rsidR="00527045" w:rsidRDefault="00527045" w:rsidP="00EB03BE">
            <w:pPr>
              <w:pStyle w:val="BodyText"/>
              <w:spacing w:before="0" w:after="0"/>
              <w:ind w:firstLine="0"/>
              <w:jc w:val="center"/>
              <w:rPr>
                <w:b/>
                <w:bCs/>
              </w:rPr>
            </w:pPr>
            <w:r>
              <w:rPr>
                <w:b/>
                <w:bCs/>
              </w:rPr>
              <w:t>Mean (SD)</w:t>
            </w:r>
          </w:p>
        </w:tc>
      </w:tr>
      <w:tr w:rsidR="00527045" w14:paraId="2AFE4A21" w14:textId="77777777" w:rsidTr="00EB03BE">
        <w:tc>
          <w:tcPr>
            <w:tcW w:w="3131" w:type="dxa"/>
            <w:vMerge w:val="restart"/>
            <w:tcBorders>
              <w:top w:val="single" w:sz="4" w:space="0" w:color="auto"/>
            </w:tcBorders>
            <w:vAlign w:val="center"/>
          </w:tcPr>
          <w:p w14:paraId="4E2F1A02" w14:textId="77777777" w:rsidR="00527045" w:rsidRDefault="00527045" w:rsidP="00EB03BE">
            <w:pPr>
              <w:pStyle w:val="BodyText"/>
              <w:spacing w:before="0" w:after="0"/>
              <w:ind w:firstLine="0"/>
              <w:jc w:val="center"/>
              <w:rPr>
                <w:b/>
                <w:bCs/>
              </w:rPr>
            </w:pPr>
            <w:r>
              <w:rPr>
                <w:b/>
                <w:bCs/>
              </w:rPr>
              <w:t>Emotional load</w:t>
            </w:r>
          </w:p>
        </w:tc>
        <w:tc>
          <w:tcPr>
            <w:tcW w:w="3131" w:type="dxa"/>
            <w:tcBorders>
              <w:top w:val="single" w:sz="4" w:space="0" w:color="auto"/>
            </w:tcBorders>
          </w:tcPr>
          <w:p w14:paraId="000596EC" w14:textId="77777777" w:rsidR="00527045" w:rsidRDefault="00527045" w:rsidP="00EB03BE">
            <w:pPr>
              <w:pStyle w:val="BodyText"/>
              <w:spacing w:before="0" w:after="0"/>
              <w:ind w:firstLine="0"/>
              <w:jc w:val="center"/>
              <w:rPr>
                <w:b/>
                <w:bCs/>
              </w:rPr>
            </w:pPr>
            <w:r>
              <w:rPr>
                <w:b/>
                <w:bCs/>
              </w:rPr>
              <w:t>Low load</w:t>
            </w:r>
          </w:p>
        </w:tc>
        <w:tc>
          <w:tcPr>
            <w:tcW w:w="3131" w:type="dxa"/>
            <w:tcBorders>
              <w:top w:val="single" w:sz="4" w:space="0" w:color="auto"/>
            </w:tcBorders>
          </w:tcPr>
          <w:p w14:paraId="717B8731" w14:textId="77777777" w:rsidR="00527045" w:rsidRDefault="00527045" w:rsidP="00EB03BE">
            <w:pPr>
              <w:pStyle w:val="BodyText"/>
              <w:spacing w:before="0" w:after="0"/>
              <w:ind w:firstLine="0"/>
              <w:jc w:val="center"/>
              <w:rPr>
                <w:b/>
                <w:bCs/>
              </w:rPr>
            </w:pPr>
            <w:r>
              <w:rPr>
                <w:b/>
                <w:bCs/>
              </w:rPr>
              <w:t>98.83% (.04)</w:t>
            </w:r>
          </w:p>
        </w:tc>
      </w:tr>
      <w:tr w:rsidR="00527045" w14:paraId="560CF043" w14:textId="77777777" w:rsidTr="00EB03BE">
        <w:tc>
          <w:tcPr>
            <w:tcW w:w="3131" w:type="dxa"/>
            <w:vMerge/>
          </w:tcPr>
          <w:p w14:paraId="786EA7D4" w14:textId="77777777" w:rsidR="00527045" w:rsidRDefault="00527045" w:rsidP="00EB03BE">
            <w:pPr>
              <w:pStyle w:val="BodyText"/>
              <w:spacing w:before="0" w:after="0"/>
              <w:ind w:firstLine="0"/>
              <w:jc w:val="center"/>
              <w:rPr>
                <w:b/>
                <w:bCs/>
              </w:rPr>
            </w:pPr>
          </w:p>
        </w:tc>
        <w:tc>
          <w:tcPr>
            <w:tcW w:w="3131" w:type="dxa"/>
          </w:tcPr>
          <w:p w14:paraId="48297A09" w14:textId="77777777" w:rsidR="00527045" w:rsidRDefault="00527045" w:rsidP="00EB03BE">
            <w:pPr>
              <w:pStyle w:val="BodyText"/>
              <w:spacing w:before="0" w:after="0"/>
              <w:ind w:firstLine="0"/>
              <w:jc w:val="center"/>
              <w:rPr>
                <w:b/>
                <w:bCs/>
              </w:rPr>
            </w:pPr>
            <w:r>
              <w:rPr>
                <w:b/>
                <w:bCs/>
              </w:rPr>
              <w:t>High load</w:t>
            </w:r>
          </w:p>
        </w:tc>
        <w:tc>
          <w:tcPr>
            <w:tcW w:w="3131" w:type="dxa"/>
          </w:tcPr>
          <w:p w14:paraId="7A3B7538" w14:textId="77777777" w:rsidR="00527045" w:rsidRDefault="00527045" w:rsidP="00EB03BE">
            <w:pPr>
              <w:pStyle w:val="BodyText"/>
              <w:spacing w:before="0" w:after="0"/>
              <w:ind w:firstLine="0"/>
              <w:jc w:val="center"/>
              <w:rPr>
                <w:b/>
                <w:bCs/>
              </w:rPr>
            </w:pPr>
            <w:r>
              <w:rPr>
                <w:b/>
                <w:bCs/>
              </w:rPr>
              <w:t>88.33% (.11)</w:t>
            </w:r>
          </w:p>
        </w:tc>
      </w:tr>
      <w:tr w:rsidR="00527045" w14:paraId="6327F82A" w14:textId="77777777" w:rsidTr="00EB03BE">
        <w:tc>
          <w:tcPr>
            <w:tcW w:w="3131" w:type="dxa"/>
            <w:vMerge w:val="restart"/>
            <w:vAlign w:val="center"/>
          </w:tcPr>
          <w:p w14:paraId="496A0B30" w14:textId="5084FFFC" w:rsidR="00527045" w:rsidRDefault="00362A26" w:rsidP="00EB03BE">
            <w:pPr>
              <w:pStyle w:val="BodyText"/>
              <w:spacing w:before="0" w:after="0"/>
              <w:ind w:firstLine="0"/>
              <w:jc w:val="center"/>
              <w:rPr>
                <w:b/>
                <w:bCs/>
              </w:rPr>
            </w:pPr>
            <w:r>
              <w:rPr>
                <w:b/>
                <w:bCs/>
              </w:rPr>
              <w:t xml:space="preserve">Non-emotional </w:t>
            </w:r>
            <w:r w:rsidR="00527045">
              <w:rPr>
                <w:b/>
                <w:bCs/>
              </w:rPr>
              <w:t>load</w:t>
            </w:r>
          </w:p>
        </w:tc>
        <w:tc>
          <w:tcPr>
            <w:tcW w:w="3131" w:type="dxa"/>
          </w:tcPr>
          <w:p w14:paraId="043C09E8" w14:textId="77777777" w:rsidR="00527045" w:rsidRDefault="00527045" w:rsidP="00EB03BE">
            <w:pPr>
              <w:pStyle w:val="BodyText"/>
              <w:spacing w:before="0" w:after="0"/>
              <w:ind w:firstLine="0"/>
              <w:jc w:val="center"/>
              <w:rPr>
                <w:b/>
                <w:bCs/>
              </w:rPr>
            </w:pPr>
            <w:r>
              <w:rPr>
                <w:b/>
                <w:bCs/>
              </w:rPr>
              <w:t>Low load</w:t>
            </w:r>
          </w:p>
        </w:tc>
        <w:tc>
          <w:tcPr>
            <w:tcW w:w="3131" w:type="dxa"/>
          </w:tcPr>
          <w:p w14:paraId="0E54B81D" w14:textId="77777777" w:rsidR="00527045" w:rsidRDefault="00527045" w:rsidP="00EB03BE">
            <w:pPr>
              <w:pStyle w:val="BodyText"/>
              <w:spacing w:before="0" w:after="0"/>
              <w:ind w:firstLine="0"/>
              <w:jc w:val="center"/>
              <w:rPr>
                <w:b/>
                <w:bCs/>
              </w:rPr>
            </w:pPr>
            <w:r>
              <w:rPr>
                <w:b/>
                <w:bCs/>
              </w:rPr>
              <w:t>98.18% (.05)</w:t>
            </w:r>
          </w:p>
        </w:tc>
      </w:tr>
      <w:tr w:rsidR="00527045" w14:paraId="6184F868" w14:textId="77777777" w:rsidTr="00EB03BE">
        <w:tc>
          <w:tcPr>
            <w:tcW w:w="3131" w:type="dxa"/>
            <w:vMerge/>
            <w:tcBorders>
              <w:bottom w:val="single" w:sz="4" w:space="0" w:color="auto"/>
            </w:tcBorders>
          </w:tcPr>
          <w:p w14:paraId="0F6855FA" w14:textId="77777777" w:rsidR="00527045" w:rsidRDefault="00527045" w:rsidP="00EB03BE">
            <w:pPr>
              <w:pStyle w:val="BodyText"/>
              <w:spacing w:before="0" w:after="0"/>
              <w:ind w:firstLine="0"/>
              <w:jc w:val="center"/>
              <w:rPr>
                <w:b/>
                <w:bCs/>
              </w:rPr>
            </w:pPr>
          </w:p>
        </w:tc>
        <w:tc>
          <w:tcPr>
            <w:tcW w:w="3131" w:type="dxa"/>
            <w:tcBorders>
              <w:bottom w:val="single" w:sz="4" w:space="0" w:color="auto"/>
            </w:tcBorders>
          </w:tcPr>
          <w:p w14:paraId="30B70ED2" w14:textId="77777777" w:rsidR="00527045" w:rsidRDefault="00527045" w:rsidP="00EB03BE">
            <w:pPr>
              <w:pStyle w:val="BodyText"/>
              <w:spacing w:before="0" w:after="0"/>
              <w:ind w:firstLine="0"/>
              <w:jc w:val="center"/>
              <w:rPr>
                <w:b/>
                <w:bCs/>
              </w:rPr>
            </w:pPr>
            <w:r>
              <w:rPr>
                <w:b/>
                <w:bCs/>
              </w:rPr>
              <w:t>High load</w:t>
            </w:r>
          </w:p>
        </w:tc>
        <w:tc>
          <w:tcPr>
            <w:tcW w:w="3131" w:type="dxa"/>
            <w:tcBorders>
              <w:bottom w:val="single" w:sz="4" w:space="0" w:color="auto"/>
            </w:tcBorders>
          </w:tcPr>
          <w:p w14:paraId="79C04E33" w14:textId="77777777" w:rsidR="00527045" w:rsidRDefault="00527045" w:rsidP="00EB03BE">
            <w:pPr>
              <w:pStyle w:val="BodyText"/>
              <w:spacing w:before="0" w:after="0"/>
              <w:ind w:firstLine="0"/>
              <w:jc w:val="center"/>
              <w:rPr>
                <w:b/>
                <w:bCs/>
              </w:rPr>
            </w:pPr>
            <w:r>
              <w:rPr>
                <w:b/>
                <w:bCs/>
              </w:rPr>
              <w:t>95.23% (.07)</w:t>
            </w:r>
          </w:p>
        </w:tc>
      </w:tr>
    </w:tbl>
    <w:p w14:paraId="631D7515" w14:textId="0EEBBB83" w:rsidR="00330476" w:rsidRDefault="00330476" w:rsidP="00946C93">
      <w:pPr>
        <w:pStyle w:val="BodyText"/>
        <w:ind w:firstLine="0"/>
      </w:pPr>
    </w:p>
    <w:p w14:paraId="134F5E36" w14:textId="5F7132A3" w:rsidR="00F24015" w:rsidRPr="00EF6C08" w:rsidRDefault="00F24015" w:rsidP="00EF6C08">
      <w:pPr>
        <w:pStyle w:val="BodyText"/>
        <w:ind w:firstLine="0"/>
        <w:jc w:val="center"/>
        <w:rPr>
          <w:b/>
        </w:rPr>
      </w:pPr>
      <w:bookmarkStart w:id="277" w:name="references"/>
      <w:r w:rsidRPr="00EF6C08">
        <w:rPr>
          <w:b/>
        </w:rPr>
        <w:t>Discussion</w:t>
      </w:r>
    </w:p>
    <w:p w14:paraId="1CF8C2F0" w14:textId="0E88C436" w:rsidR="002A175A" w:rsidRDefault="002A175A" w:rsidP="002A175A">
      <w:pPr>
        <w:pStyle w:val="BodyText"/>
      </w:pPr>
      <w:r w:rsidRPr="00B25EE8">
        <w:t xml:space="preserve">Here we tested the effects of cognitive load with either emotional or non-emotional properties on valence bias. As predicted, </w:t>
      </w:r>
      <w:r w:rsidR="00655A7E">
        <w:t>categorizations</w:t>
      </w:r>
      <w:r w:rsidR="001C7D3A" w:rsidRPr="00B25EE8">
        <w:t xml:space="preserve"> </w:t>
      </w:r>
      <w:r w:rsidRPr="00B25EE8">
        <w:t xml:space="preserve">of surprise were more negative under emotional </w:t>
      </w:r>
      <w:r w:rsidR="001C7D3A">
        <w:t>load</w:t>
      </w:r>
      <w:r w:rsidR="00C45C4B">
        <w:t xml:space="preserve"> than</w:t>
      </w:r>
      <w:r w:rsidR="001C7D3A">
        <w:t xml:space="preserve"> non-emotional load</w:t>
      </w:r>
      <w:r w:rsidRPr="00B25EE8">
        <w:t>.</w:t>
      </w:r>
      <w:r w:rsidR="004D6273">
        <w:t xml:space="preserve"> </w:t>
      </w:r>
      <w:r w:rsidRPr="00B25EE8">
        <w:t xml:space="preserve">This result </w:t>
      </w:r>
      <w:r w:rsidR="000E4573">
        <w:t>extends</w:t>
      </w:r>
      <w:r w:rsidR="000E4573" w:rsidRPr="00B25EE8">
        <w:t xml:space="preserve"> </w:t>
      </w:r>
      <w:r w:rsidRPr="00B25EE8">
        <w:t xml:space="preserve">previous work </w:t>
      </w:r>
      <w:r w:rsidR="001C7D3A">
        <w:t xml:space="preserve">showing that </w:t>
      </w:r>
      <w:r w:rsidR="00C45C4B">
        <w:t>higher</w:t>
      </w:r>
      <w:r w:rsidR="001C7D3A">
        <w:t xml:space="preserve"> </w:t>
      </w:r>
      <w:r w:rsidR="0085540D">
        <w:t>non-emotional</w:t>
      </w:r>
      <w:r w:rsidR="001C7D3A">
        <w:t xml:space="preserve"> load did not a</w:t>
      </w:r>
      <w:r w:rsidRPr="00B25EE8">
        <w:t xml:space="preserve">ffect </w:t>
      </w:r>
      <w:r w:rsidR="0085540D">
        <w:t>categorizations</w:t>
      </w:r>
      <w:r w:rsidRPr="00B25EE8">
        <w:t xml:space="preserve"> (</w:t>
      </w:r>
      <w:proofErr w:type="spellStart"/>
      <w:r w:rsidRPr="00B25EE8">
        <w:t>Mattek</w:t>
      </w:r>
      <w:proofErr w:type="spellEnd"/>
      <w:r w:rsidRPr="00B25EE8">
        <w:t xml:space="preserve"> et al., 2016), </w:t>
      </w:r>
      <w:r w:rsidR="00883A9D">
        <w:t xml:space="preserve">and </w:t>
      </w:r>
      <w:r w:rsidRPr="00B25EE8">
        <w:t xml:space="preserve">aligns with literature demonstrating that the emotional properties of </w:t>
      </w:r>
      <w:r w:rsidR="00883A9D">
        <w:t>cognitively demanding</w:t>
      </w:r>
      <w:r w:rsidRPr="00B25EE8">
        <w:t xml:space="preserve"> task</w:t>
      </w:r>
      <w:r w:rsidR="00883A9D">
        <w:t>s</w:t>
      </w:r>
      <w:r w:rsidRPr="00B25EE8">
        <w:t xml:space="preserve"> </w:t>
      </w:r>
      <w:r w:rsidR="0008172A">
        <w:t xml:space="preserve">impact </w:t>
      </w:r>
      <w:r w:rsidR="00411C18">
        <w:t>both</w:t>
      </w:r>
      <w:r w:rsidRPr="00B25EE8">
        <w:t xml:space="preserve"> </w:t>
      </w:r>
      <w:r w:rsidR="0008172A">
        <w:t>behavioral and neural</w:t>
      </w:r>
      <w:r w:rsidR="0008172A" w:rsidRPr="00B25EE8">
        <w:t xml:space="preserve"> </w:t>
      </w:r>
      <w:r w:rsidR="0008172A">
        <w:t>responses</w:t>
      </w:r>
      <w:r w:rsidR="00411C18">
        <w:t xml:space="preserve"> during </w:t>
      </w:r>
      <w:r w:rsidR="0008172A">
        <w:t xml:space="preserve">those </w:t>
      </w:r>
      <w:r w:rsidR="00411C18">
        <w:t xml:space="preserve">tasks </w:t>
      </w:r>
      <w:r w:rsidRPr="00B25EE8">
        <w:t>(</w:t>
      </w:r>
      <w:proofErr w:type="spellStart"/>
      <w:r w:rsidRPr="00B25EE8">
        <w:t>Egner</w:t>
      </w:r>
      <w:proofErr w:type="spellEnd"/>
      <w:r w:rsidRPr="00B25EE8">
        <w:t xml:space="preserve"> et al., 200</w:t>
      </w:r>
      <w:r w:rsidR="00704CDD">
        <w:t>8</w:t>
      </w:r>
      <w:r w:rsidRPr="00B25EE8">
        <w:t xml:space="preserve">). We also found evidence that </w:t>
      </w:r>
      <w:r w:rsidR="0008172A">
        <w:t>response trajectories</w:t>
      </w:r>
      <w:r w:rsidRPr="00B25EE8">
        <w:t xml:space="preserve"> </w:t>
      </w:r>
      <w:r w:rsidR="0008172A">
        <w:t>were modulated by cognitive load as a function of trial-by-trial</w:t>
      </w:r>
      <w:r w:rsidR="00A6447A">
        <w:t xml:space="preserve"> </w:t>
      </w:r>
      <w:r w:rsidR="0085540D">
        <w:t>categorizations</w:t>
      </w:r>
      <w:r w:rsidRPr="00B25EE8">
        <w:t xml:space="preserve">. </w:t>
      </w:r>
      <w:r w:rsidR="0008172A">
        <w:t>Specifically, p</w:t>
      </w:r>
      <w:r w:rsidR="00CC2579">
        <w:t xml:space="preserve">revious work has shown that </w:t>
      </w:r>
      <w:r w:rsidR="0008172A">
        <w:t>positive</w:t>
      </w:r>
      <w:r w:rsidR="00CC2579">
        <w:t xml:space="preserve"> </w:t>
      </w:r>
      <w:r w:rsidR="0085540D">
        <w:t>categorizations</w:t>
      </w:r>
      <w:r w:rsidR="0008172A">
        <w:t xml:space="preserve"> of surprised faces are associated with greater response competition (i.e., </w:t>
      </w:r>
      <w:r w:rsidR="0085540D">
        <w:t>more attraction to the competing – negative - response</w:t>
      </w:r>
      <w:r w:rsidR="0008172A">
        <w:t xml:space="preserve">) than negative </w:t>
      </w:r>
      <w:r w:rsidR="0085540D">
        <w:t xml:space="preserve">categorizations </w:t>
      </w:r>
      <w:r w:rsidR="00CC2579">
        <w:t xml:space="preserve">(Brown et al., 2017), and here we demonstrate that this difference is mitigated under high cognitive load. </w:t>
      </w:r>
      <w:r w:rsidR="0008172A">
        <w:t xml:space="preserve">In other words, </w:t>
      </w:r>
      <w:r w:rsidR="009F5F90">
        <w:t xml:space="preserve">negative </w:t>
      </w:r>
      <w:r w:rsidR="0085540D">
        <w:t xml:space="preserve">categorizations </w:t>
      </w:r>
      <w:r w:rsidR="009F5F90">
        <w:t>were associated with increased response competition under high load compared to low load</w:t>
      </w:r>
      <w:r w:rsidR="007B255C">
        <w:t>, whereas response competition during positive categorizations tended to decrease, although this</w:t>
      </w:r>
      <w:r w:rsidR="00B05BD2">
        <w:t xml:space="preserve"> change</w:t>
      </w:r>
      <w:r w:rsidR="007B255C">
        <w:t xml:space="preserve"> did not reach statistical significance</w:t>
      </w:r>
      <w:r w:rsidR="009F5F90">
        <w:t xml:space="preserve">. </w:t>
      </w:r>
      <w:proofErr w:type="gramStart"/>
      <w:r w:rsidR="00CC2579">
        <w:t xml:space="preserve">This </w:t>
      </w:r>
      <w:r w:rsidRPr="00B25EE8">
        <w:t>parallels</w:t>
      </w:r>
      <w:proofErr w:type="gramEnd"/>
      <w:r w:rsidRPr="00B25EE8">
        <w:t xml:space="preserve"> other work s</w:t>
      </w:r>
      <w:r w:rsidR="00CC2579">
        <w:t>howing</w:t>
      </w:r>
      <w:r w:rsidRPr="00B25EE8">
        <w:t xml:space="preserve"> that </w:t>
      </w:r>
      <w:r w:rsidRPr="00B25EE8">
        <w:lastRenderedPageBreak/>
        <w:t xml:space="preserve">high </w:t>
      </w:r>
      <w:r w:rsidR="00C53140">
        <w:t>non-emotional</w:t>
      </w:r>
      <w:r w:rsidR="00C53140" w:rsidRPr="00B25EE8">
        <w:t xml:space="preserve"> </w:t>
      </w:r>
      <w:r w:rsidRPr="00B25EE8">
        <w:t>load increases distractor processing (</w:t>
      </w:r>
      <w:proofErr w:type="spellStart"/>
      <w:r w:rsidRPr="00B25EE8">
        <w:t>Lavie</w:t>
      </w:r>
      <w:proofErr w:type="spellEnd"/>
      <w:r w:rsidR="00704CDD">
        <w:t xml:space="preserve"> &amp; De </w:t>
      </w:r>
      <w:proofErr w:type="spellStart"/>
      <w:r w:rsidR="00704CDD">
        <w:t>Fockert</w:t>
      </w:r>
      <w:proofErr w:type="spellEnd"/>
      <w:r w:rsidRPr="00B25EE8">
        <w:t>, 2005)</w:t>
      </w:r>
      <w:r w:rsidR="00E7696F">
        <w:t xml:space="preserve"> and </w:t>
      </w:r>
      <w:r w:rsidR="004963AE">
        <w:t>response competition measured with mouse-based response trajectories</w:t>
      </w:r>
      <w:r w:rsidR="00E7696F">
        <w:t xml:space="preserve"> (Bundt, </w:t>
      </w:r>
      <w:proofErr w:type="spellStart"/>
      <w:r w:rsidR="00E7696F">
        <w:t>Ruitenberg</w:t>
      </w:r>
      <w:proofErr w:type="spellEnd"/>
      <w:r w:rsidR="00E7696F">
        <w:t xml:space="preserve">, </w:t>
      </w:r>
      <w:proofErr w:type="spellStart"/>
      <w:r w:rsidR="00E7696F">
        <w:t>Abrahamse</w:t>
      </w:r>
      <w:proofErr w:type="spellEnd"/>
      <w:r w:rsidR="00E7696F">
        <w:t xml:space="preserve">, &amp; </w:t>
      </w:r>
      <w:proofErr w:type="spellStart"/>
      <w:r w:rsidR="00E7696F">
        <w:t>Notebaert</w:t>
      </w:r>
      <w:proofErr w:type="spellEnd"/>
      <w:r w:rsidR="00E7696F">
        <w:t>, 2018)</w:t>
      </w:r>
      <w:r w:rsidR="00EF5531">
        <w:t>.</w:t>
      </w:r>
      <w:r w:rsidRPr="00B25EE8">
        <w:t xml:space="preserve"> We discuss these results in the context of the initial negativity hypothesis below.</w:t>
      </w:r>
    </w:p>
    <w:p w14:paraId="1A93A2AE" w14:textId="65416ED0" w:rsidR="00F80A18" w:rsidRPr="00F80A18" w:rsidRDefault="00F80A18" w:rsidP="00890073">
      <w:pPr>
        <w:pStyle w:val="BodyText"/>
        <w:ind w:firstLine="0"/>
        <w:jc w:val="both"/>
        <w:rPr>
          <w:b/>
          <w:bCs/>
        </w:rPr>
      </w:pPr>
      <w:r>
        <w:rPr>
          <w:b/>
          <w:bCs/>
        </w:rPr>
        <w:t>Domain-specific effects</w:t>
      </w:r>
    </w:p>
    <w:p w14:paraId="7F8268EC" w14:textId="2B580863" w:rsidR="00E01218" w:rsidRDefault="002A175A" w:rsidP="00717A6E">
      <w:pPr>
        <w:pStyle w:val="BodyText"/>
      </w:pPr>
      <w:r w:rsidRPr="00890073">
        <w:tab/>
        <w:t>The in</w:t>
      </w:r>
      <w:r w:rsidR="003F0B6E">
        <w:t>i</w:t>
      </w:r>
      <w:r w:rsidRPr="00890073">
        <w:t xml:space="preserve">tial negativity hypothesis posits that positive </w:t>
      </w:r>
      <w:r w:rsidR="0085540D">
        <w:t>categorizations</w:t>
      </w:r>
      <w:r w:rsidR="0085540D" w:rsidRPr="00890073">
        <w:t xml:space="preserve"> </w:t>
      </w:r>
      <w:r w:rsidRPr="00890073">
        <w:t xml:space="preserve">of ambiguous stimuli </w:t>
      </w:r>
      <w:r w:rsidR="00AE153F">
        <w:t>rely on</w:t>
      </w:r>
      <w:r w:rsidRPr="00890073">
        <w:t xml:space="preserve"> regulatory resources </w:t>
      </w:r>
      <w:r w:rsidR="0085540D">
        <w:t>that likely</w:t>
      </w:r>
      <w:r w:rsidR="00AB6AF4">
        <w:t xml:space="preserve"> override an initial negativity </w:t>
      </w:r>
      <w:r w:rsidRPr="00890073">
        <w:t>(Neta et al., 2009; Petro et al., 20</w:t>
      </w:r>
      <w:r w:rsidR="00110A99">
        <w:t>18</w:t>
      </w:r>
      <w:r w:rsidRPr="00890073">
        <w:t xml:space="preserve">). We used a </w:t>
      </w:r>
      <w:r w:rsidR="00AE153F">
        <w:t xml:space="preserve">standard </w:t>
      </w:r>
      <w:r w:rsidRPr="00890073">
        <w:t xml:space="preserve">working memory paradigm (Ahmed, 2018; Burnham, 2010; </w:t>
      </w:r>
      <w:proofErr w:type="spellStart"/>
      <w:r w:rsidRPr="00890073">
        <w:t>Lavie</w:t>
      </w:r>
      <w:proofErr w:type="spellEnd"/>
      <w:r w:rsidRPr="00890073">
        <w:t xml:space="preserve"> &amp; De </w:t>
      </w:r>
      <w:proofErr w:type="spellStart"/>
      <w:r w:rsidRPr="00890073">
        <w:t>Fockert</w:t>
      </w:r>
      <w:proofErr w:type="spellEnd"/>
      <w:r w:rsidRPr="00890073">
        <w:t xml:space="preserve">, 2005) to induce high cognitive load with either emotional or non-emotional properties while participants made valence judgments of surprised facial expressions. </w:t>
      </w:r>
      <w:r w:rsidR="00DE1DEE">
        <w:t>As expected, p</w:t>
      </w:r>
      <w:r w:rsidRPr="00890073">
        <w:t xml:space="preserve">articipants </w:t>
      </w:r>
      <w:r w:rsidR="0085540D">
        <w:t>categorized</w:t>
      </w:r>
      <w:r w:rsidR="0085540D" w:rsidRPr="00890073">
        <w:t xml:space="preserve"> </w:t>
      </w:r>
      <w:r w:rsidRPr="00890073">
        <w:t xml:space="preserve">surprise as more negative </w:t>
      </w:r>
      <w:r w:rsidR="00A41EBC">
        <w:t>under</w:t>
      </w:r>
      <w:r w:rsidR="00A41EBC" w:rsidRPr="00890073">
        <w:t xml:space="preserve"> </w:t>
      </w:r>
      <w:r w:rsidR="00FB1EE4">
        <w:t>emotional</w:t>
      </w:r>
      <w:r w:rsidR="00FB1EE4" w:rsidRPr="00890073">
        <w:t xml:space="preserve"> </w:t>
      </w:r>
      <w:r w:rsidRPr="00890073">
        <w:t xml:space="preserve">loads </w:t>
      </w:r>
      <w:r w:rsidR="00FB1EE4">
        <w:t xml:space="preserve">(i.e., when the emotional resources likely required for a positive interpretation are being </w:t>
      </w:r>
      <w:r w:rsidR="0085540D">
        <w:t>depleted</w:t>
      </w:r>
      <w:r w:rsidR="00FB1EE4">
        <w:t>)</w:t>
      </w:r>
      <w:r w:rsidR="00845388">
        <w:t xml:space="preserve">, most likely due </w:t>
      </w:r>
      <w:r w:rsidR="00FB1EE4">
        <w:t xml:space="preserve">to a </w:t>
      </w:r>
      <w:r w:rsidR="00845388">
        <w:t xml:space="preserve">reliance on </w:t>
      </w:r>
      <w:r w:rsidR="00FB1EE4">
        <w:t>overlapping</w:t>
      </w:r>
      <w:r w:rsidR="00845388">
        <w:t xml:space="preserve"> domain-specific </w:t>
      </w:r>
      <w:r w:rsidR="00FB1EE4">
        <w:t>resources</w:t>
      </w:r>
      <w:r w:rsidR="00845388">
        <w:t xml:space="preserve">. </w:t>
      </w:r>
      <w:r w:rsidR="00FB1EE4">
        <w:t xml:space="preserve">These findings </w:t>
      </w:r>
      <w:r w:rsidR="0085540D">
        <w:t>lend insight into the resources likely needed for positive categorizations, particularly in light of</w:t>
      </w:r>
      <w:r w:rsidR="00FB1EE4">
        <w:t xml:space="preserve"> previous </w:t>
      </w:r>
      <w:r w:rsidR="0085540D">
        <w:t>work demon</w:t>
      </w:r>
      <w:r w:rsidR="00B93CC2">
        <w:t>s</w:t>
      </w:r>
      <w:r w:rsidR="0085540D">
        <w:t>trating</w:t>
      </w:r>
      <w:r w:rsidR="00FB1EE4">
        <w:t xml:space="preserve"> that </w:t>
      </w:r>
      <w:r w:rsidR="00977B07">
        <w:t>non-emotional</w:t>
      </w:r>
      <w:r w:rsidR="00FB1EE4">
        <w:t xml:space="preserve"> (</w:t>
      </w:r>
      <w:r w:rsidR="005265CC">
        <w:t>numeric</w:t>
      </w:r>
      <w:r w:rsidR="00FB1EE4">
        <w:t xml:space="preserve">) load does not appear to affect </w:t>
      </w:r>
      <w:r w:rsidR="0085540D">
        <w:t>categorizations</w:t>
      </w:r>
      <w:r w:rsidR="00FB1EE4">
        <w:t xml:space="preserve"> of surprised faces</w:t>
      </w:r>
      <w:r w:rsidR="00845388">
        <w:t xml:space="preserve"> (</w:t>
      </w:r>
      <w:proofErr w:type="spellStart"/>
      <w:r w:rsidR="00845388">
        <w:t>Mattek</w:t>
      </w:r>
      <w:proofErr w:type="spellEnd"/>
      <w:r w:rsidR="00845388">
        <w:t xml:space="preserve"> et al., 2016)</w:t>
      </w:r>
      <w:r w:rsidR="00F9524C">
        <w:t>.</w:t>
      </w:r>
      <w:r w:rsidR="00B73BF9">
        <w:t xml:space="preserve"> </w:t>
      </w:r>
    </w:p>
    <w:p w14:paraId="54C109FA" w14:textId="5DCDD945" w:rsidR="00C8357A" w:rsidRDefault="00FB1EE4" w:rsidP="00AB6AF4">
      <w:pPr>
        <w:pStyle w:val="BodyText"/>
      </w:pPr>
      <w:r>
        <w:t xml:space="preserve">These findings are also consistent with </w:t>
      </w:r>
      <w:r w:rsidR="00110A99">
        <w:t xml:space="preserve">work </w:t>
      </w:r>
      <w:r>
        <w:t>showing</w:t>
      </w:r>
      <w:r w:rsidR="00110A99">
        <w:t xml:space="preserve"> </w:t>
      </w:r>
      <w:r w:rsidR="00977B07">
        <w:t>recruitment of dissociable neural resources for</w:t>
      </w:r>
      <w:r w:rsidR="00811FC5">
        <w:t xml:space="preserve"> cognitively demanding task</w:t>
      </w:r>
      <w:r w:rsidR="00977B07">
        <w:t xml:space="preserve">s </w:t>
      </w:r>
      <w:r w:rsidR="0085540D">
        <w:t>as a function of</w:t>
      </w:r>
      <w:r w:rsidR="00977B07">
        <w:t xml:space="preserve"> the </w:t>
      </w:r>
      <w:r w:rsidR="0085540D">
        <w:t xml:space="preserve">load </w:t>
      </w:r>
      <w:r w:rsidR="00977B07">
        <w:t>domain</w:t>
      </w:r>
      <w:r w:rsidR="0085540D" w:rsidDel="0085540D">
        <w:t xml:space="preserve"> </w:t>
      </w:r>
      <w:r w:rsidR="00C619F8">
        <w:t>(</w:t>
      </w:r>
      <w:proofErr w:type="spellStart"/>
      <w:r w:rsidR="00C619F8">
        <w:t>Etkin</w:t>
      </w:r>
      <w:proofErr w:type="spellEnd"/>
      <w:r w:rsidR="00C619F8">
        <w:t xml:space="preserve"> et al., 2006; Neta et al., 2011)</w:t>
      </w:r>
      <w:r w:rsidR="00110A99">
        <w:t>. For instance, performing an emotional expression-based n-back task recruited greater amygdala activation when compared to an identity-based task</w:t>
      </w:r>
      <w:r w:rsidR="00811FC5">
        <w:t xml:space="preserve"> (Neta &amp; Whalen, 2011)</w:t>
      </w:r>
      <w:r w:rsidR="00110A99">
        <w:t xml:space="preserve">. </w:t>
      </w:r>
      <w:r w:rsidR="00215A03">
        <w:t>Given the initial negativity hypothesis’ prediction that positivity relies on regulat</w:t>
      </w:r>
      <w:r w:rsidR="00C8357A">
        <w:t>ory resources</w:t>
      </w:r>
      <w:r w:rsidR="00215A03">
        <w:t>,</w:t>
      </w:r>
      <w:r w:rsidR="000E4A86">
        <w:t xml:space="preserve"> </w:t>
      </w:r>
      <w:r w:rsidR="00215A03">
        <w:t xml:space="preserve">it may be that </w:t>
      </w:r>
      <w:r w:rsidR="00E11D06">
        <w:t>emotional</w:t>
      </w:r>
      <w:r w:rsidR="00215A03">
        <w:t xml:space="preserve"> loads </w:t>
      </w:r>
      <w:r w:rsidR="00C8357A">
        <w:t>depleted</w:t>
      </w:r>
      <w:r w:rsidR="00215A03">
        <w:t xml:space="preserve"> </w:t>
      </w:r>
      <w:r w:rsidR="00C8357A">
        <w:t>these resources by recruiting</w:t>
      </w:r>
      <w:r w:rsidR="00215A03">
        <w:t xml:space="preserve"> regions </w:t>
      </w:r>
      <w:r w:rsidR="00E11D06">
        <w:t xml:space="preserve">that are functionally </w:t>
      </w:r>
      <w:r w:rsidR="00E11D06">
        <w:lastRenderedPageBreak/>
        <w:t>connected with the amygdala and are important for emotion regulation</w:t>
      </w:r>
      <w:r w:rsidR="00215A03">
        <w:t xml:space="preserve">. One such region, the </w:t>
      </w:r>
      <w:r w:rsidR="00746FB3">
        <w:t>ventromedial prefrontal cortex (</w:t>
      </w:r>
      <w:proofErr w:type="spellStart"/>
      <w:r w:rsidR="00746FB3">
        <w:t>vmPFC</w:t>
      </w:r>
      <w:proofErr w:type="spellEnd"/>
      <w:r w:rsidR="00746FB3">
        <w:t xml:space="preserve">) </w:t>
      </w:r>
      <w:r w:rsidR="00EC65DD">
        <w:t xml:space="preserve">shows </w:t>
      </w:r>
      <w:r w:rsidR="00746FB3" w:rsidRPr="00483C3A">
        <w:rPr>
          <w:rFonts w:cs="Times New Roman"/>
          <w:color w:val="000000"/>
        </w:rPr>
        <w:t xml:space="preserve">anatomical, functional, and structural connectivity </w:t>
      </w:r>
      <w:r w:rsidR="00EC65DD">
        <w:rPr>
          <w:rFonts w:cs="Times New Roman"/>
          <w:color w:val="000000"/>
        </w:rPr>
        <w:t>with</w:t>
      </w:r>
      <w:r w:rsidR="00746FB3" w:rsidRPr="00483C3A">
        <w:rPr>
          <w:rFonts w:cs="Times New Roman"/>
          <w:color w:val="000000"/>
        </w:rPr>
        <w:t xml:space="preserve"> the amygdala</w:t>
      </w:r>
      <w:r w:rsidR="00EC65DD">
        <w:rPr>
          <w:rFonts w:cs="Times New Roman"/>
          <w:color w:val="000000"/>
        </w:rPr>
        <w:t xml:space="preserve"> </w:t>
      </w:r>
      <w:r w:rsidR="00746FB3" w:rsidRPr="00483C3A">
        <w:rPr>
          <w:rFonts w:cs="Times New Roman"/>
          <w:color w:val="000000"/>
        </w:rPr>
        <w:t>(</w:t>
      </w:r>
      <w:r w:rsidR="00746FB3" w:rsidRPr="00483C3A">
        <w:rPr>
          <w:rFonts w:cs="Times New Roman"/>
          <w:color w:val="141413"/>
        </w:rPr>
        <w:t>Amaral et al., 1992; Milad &amp; Quirk, 2002</w:t>
      </w:r>
      <w:r w:rsidR="00746FB3">
        <w:rPr>
          <w:rFonts w:cs="Times New Roman"/>
          <w:color w:val="141413"/>
        </w:rPr>
        <w:t>;</w:t>
      </w:r>
      <w:r w:rsidR="00746FB3" w:rsidRPr="00483C3A">
        <w:rPr>
          <w:rFonts w:cs="Times New Roman"/>
          <w:color w:val="000000"/>
        </w:rPr>
        <w:t xml:space="preserve"> </w:t>
      </w:r>
      <w:r w:rsidR="00746FB3" w:rsidRPr="00483C3A">
        <w:rPr>
          <w:rFonts w:cs="Times New Roman"/>
          <w:color w:val="141413"/>
        </w:rPr>
        <w:t>Johansen-Berg et al., 2008; Kim &amp; Whalen, 2009</w:t>
      </w:r>
      <w:r w:rsidR="00746FB3">
        <w:rPr>
          <w:rFonts w:cs="Times New Roman"/>
          <w:color w:val="141413"/>
        </w:rPr>
        <w:t>;</w:t>
      </w:r>
      <w:r w:rsidR="00746FB3" w:rsidRPr="00483C3A">
        <w:rPr>
          <w:rFonts w:cs="Times New Roman"/>
          <w:color w:val="141413"/>
        </w:rPr>
        <w:t xml:space="preserve"> Amaral, 1992; </w:t>
      </w:r>
      <w:proofErr w:type="spellStart"/>
      <w:r w:rsidR="00746FB3" w:rsidRPr="00483C3A">
        <w:rPr>
          <w:rFonts w:cs="Times New Roman"/>
          <w:color w:val="141413"/>
        </w:rPr>
        <w:t>Ghashghaei</w:t>
      </w:r>
      <w:proofErr w:type="spellEnd"/>
      <w:r w:rsidR="00746FB3" w:rsidRPr="00483C3A">
        <w:rPr>
          <w:rFonts w:cs="Times New Roman"/>
          <w:color w:val="141413"/>
        </w:rPr>
        <w:t xml:space="preserve"> et al., 2007). </w:t>
      </w:r>
      <w:r w:rsidR="00C8357A">
        <w:rPr>
          <w:rFonts w:cs="Times New Roman"/>
          <w:color w:val="141413"/>
        </w:rPr>
        <w:t xml:space="preserve">and shows inverse activity patterns with amygdala (e.g., </w:t>
      </w:r>
      <w:proofErr w:type="spellStart"/>
      <w:r w:rsidR="00C8357A">
        <w:rPr>
          <w:rFonts w:cs="Times New Roman"/>
          <w:color w:val="141413"/>
        </w:rPr>
        <w:t>vmPFC</w:t>
      </w:r>
      <w:proofErr w:type="spellEnd"/>
      <w:r w:rsidR="00C8357A">
        <w:rPr>
          <w:rFonts w:cs="Times New Roman"/>
          <w:color w:val="141413"/>
        </w:rPr>
        <w:t xml:space="preserve"> increases as amygdala decreases) </w:t>
      </w:r>
      <w:r w:rsidR="00746FB3" w:rsidRPr="00483C3A">
        <w:rPr>
          <w:rFonts w:cs="Times New Roman"/>
          <w:color w:val="141413"/>
        </w:rPr>
        <w:t xml:space="preserve">when subjects are asked to </w:t>
      </w:r>
      <w:r w:rsidR="00C8357A">
        <w:rPr>
          <w:rFonts w:cs="Times New Roman"/>
          <w:color w:val="141413"/>
        </w:rPr>
        <w:t>regulate their emotions</w:t>
      </w:r>
      <w:r w:rsidR="00746FB3" w:rsidRPr="00483C3A">
        <w:rPr>
          <w:rFonts w:cs="Times New Roman"/>
          <w:color w:val="141413"/>
        </w:rPr>
        <w:t xml:space="preserve"> (Ochsner et al., 2002; Jackson et al., 2003; </w:t>
      </w:r>
      <w:proofErr w:type="spellStart"/>
      <w:r w:rsidR="00746FB3" w:rsidRPr="00483C3A">
        <w:rPr>
          <w:rFonts w:cs="Times New Roman"/>
          <w:color w:val="141413"/>
        </w:rPr>
        <w:t>Urry</w:t>
      </w:r>
      <w:proofErr w:type="spellEnd"/>
      <w:r w:rsidR="00746FB3" w:rsidRPr="00483C3A">
        <w:rPr>
          <w:rFonts w:cs="Times New Roman"/>
          <w:color w:val="141413"/>
        </w:rPr>
        <w:t xml:space="preserve"> et al., van </w:t>
      </w:r>
      <w:proofErr w:type="spellStart"/>
      <w:r w:rsidR="00746FB3" w:rsidRPr="00483C3A">
        <w:rPr>
          <w:rFonts w:cs="Times New Roman"/>
          <w:color w:val="141413"/>
        </w:rPr>
        <w:t>Reekum</w:t>
      </w:r>
      <w:proofErr w:type="spellEnd"/>
      <w:r w:rsidR="00746FB3" w:rsidRPr="00483C3A">
        <w:rPr>
          <w:rFonts w:cs="Times New Roman"/>
          <w:color w:val="141413"/>
        </w:rPr>
        <w:t xml:space="preserve"> et al., 2007)</w:t>
      </w:r>
      <w:r w:rsidR="00C8357A">
        <w:rPr>
          <w:rFonts w:cs="Times New Roman"/>
          <w:color w:val="141413"/>
        </w:rPr>
        <w:t xml:space="preserve"> and in response to</w:t>
      </w:r>
      <w:r w:rsidR="00C8357A">
        <w:t xml:space="preserve"> positive categorizations of surprised faces (Kim et al., 2003)</w:t>
      </w:r>
      <w:r w:rsidR="00746FB3" w:rsidRPr="00483C3A">
        <w:rPr>
          <w:rFonts w:cs="Times New Roman"/>
          <w:color w:val="141413"/>
        </w:rPr>
        <w:t>.</w:t>
      </w:r>
      <w:r w:rsidR="00746FB3" w:rsidRPr="00C8357A">
        <w:rPr>
          <w:rFonts w:cs="Times New Roman"/>
          <w:color w:val="141413"/>
        </w:rPr>
        <w:t xml:space="preserve"> </w:t>
      </w:r>
    </w:p>
    <w:p w14:paraId="4A9CF6BF" w14:textId="539461BC" w:rsidR="00AB6AF4" w:rsidRDefault="00AB6AF4" w:rsidP="00AB6AF4">
      <w:pPr>
        <w:pStyle w:val="BodyText"/>
      </w:pPr>
      <w:r>
        <w:t xml:space="preserve">Critically, these results </w:t>
      </w:r>
      <w:r w:rsidR="00B2675E">
        <w:t xml:space="preserve">also </w:t>
      </w:r>
      <w:r>
        <w:t xml:space="preserve">corroborate </w:t>
      </w:r>
      <w:r w:rsidR="00C8357A">
        <w:t xml:space="preserve">evidence that resource depletion is associated with a greater reliance on bottom-up </w:t>
      </w:r>
      <w:r>
        <w:t>emotional responses</w:t>
      </w:r>
      <w:r w:rsidR="00386B14">
        <w:t xml:space="preserve"> </w:t>
      </w:r>
      <w:r w:rsidR="00C8357A">
        <w:t xml:space="preserve">and weaker </w:t>
      </w:r>
      <w:r w:rsidR="00B2675E">
        <w:t>top-down responses</w:t>
      </w:r>
      <w:r>
        <w:t xml:space="preserve">. For </w:t>
      </w:r>
      <w:proofErr w:type="gramStart"/>
      <w:r>
        <w:t xml:space="preserve">example, </w:t>
      </w:r>
      <w:r w:rsidR="00B2675E" w:rsidRPr="00B2675E">
        <w:t xml:space="preserve"> </w:t>
      </w:r>
      <w:r w:rsidR="00FE5C4A">
        <w:t>some</w:t>
      </w:r>
      <w:proofErr w:type="gramEnd"/>
      <w:r w:rsidR="00FE5C4A">
        <w:t xml:space="preserve"> work has shown </w:t>
      </w:r>
      <w:r w:rsidR="00B2675E">
        <w:t>negative images recruited greater amygdala and less prefrontal activity under depletion</w:t>
      </w:r>
      <w:r>
        <w:t xml:space="preserve"> (Wagner &amp; Heatherton, 2013</w:t>
      </w:r>
      <w:r w:rsidR="00386B14">
        <w:t>)</w:t>
      </w:r>
      <w:r w:rsidR="00C8357A">
        <w:t xml:space="preserve">. </w:t>
      </w:r>
      <w:r w:rsidR="00B2675E">
        <w:t xml:space="preserve">In the context of surprised faces, the initial bottom-up response associated with greater amygdala activity results in more negative categorizations (Kim et al., 2003; Neta &amp; Whalen, 2010; Petro et al., 2018). </w:t>
      </w:r>
      <w:r w:rsidR="002A286A">
        <w:t>Thus,</w:t>
      </w:r>
      <w:r w:rsidR="00386B14">
        <w:t xml:space="preserve"> the increase in negative </w:t>
      </w:r>
      <w:r w:rsidR="00B2675E">
        <w:t>categorizations</w:t>
      </w:r>
      <w:r w:rsidR="00386B14">
        <w:t xml:space="preserve"> of surprise under emotional load supports the initial negativity hypothesis. </w:t>
      </w:r>
    </w:p>
    <w:p w14:paraId="530FDE44" w14:textId="24D77723" w:rsidR="00F80A18" w:rsidRPr="00F80A18" w:rsidRDefault="00F80A18" w:rsidP="005E0250">
      <w:pPr>
        <w:pStyle w:val="BodyText"/>
        <w:ind w:firstLine="0"/>
        <w:rPr>
          <w:b/>
          <w:bCs/>
        </w:rPr>
      </w:pPr>
      <w:r>
        <w:rPr>
          <w:b/>
          <w:bCs/>
        </w:rPr>
        <w:t>Domain-general effects</w:t>
      </w:r>
    </w:p>
    <w:p w14:paraId="597EED4F" w14:textId="7460AAA7" w:rsidR="00026506" w:rsidRDefault="00C94860" w:rsidP="00E90F86">
      <w:pPr>
        <w:pStyle w:val="BodyText"/>
      </w:pPr>
      <w:r>
        <w:t xml:space="preserve">While subjective </w:t>
      </w:r>
      <w:r w:rsidR="00AF2F07">
        <w:t xml:space="preserve">categorizations </w:t>
      </w:r>
      <w:r>
        <w:t xml:space="preserve">of ambiguity were susceptible to </w:t>
      </w:r>
      <w:r w:rsidR="00A46C0B">
        <w:t xml:space="preserve">the </w:t>
      </w:r>
      <w:r w:rsidR="00CC5282">
        <w:t>load domain</w:t>
      </w:r>
      <w:r>
        <w:t xml:space="preserve">, the </w:t>
      </w:r>
      <w:r w:rsidR="00AF2F07">
        <w:t>response competition was</w:t>
      </w:r>
      <w:r>
        <w:t xml:space="preserve"> </w:t>
      </w:r>
      <w:r w:rsidR="00C83B2F">
        <w:t xml:space="preserve">instead </w:t>
      </w:r>
      <w:r w:rsidR="00AC5E79">
        <w:t>vulnerable</w:t>
      </w:r>
      <w:r>
        <w:t xml:space="preserve"> to </w:t>
      </w:r>
      <w:r w:rsidR="00F80A18">
        <w:t xml:space="preserve">domain-general </w:t>
      </w:r>
      <w:r>
        <w:t>cognitive demands. That is, maximum deviations varied as a function of low compared to high load</w:t>
      </w:r>
      <w:r w:rsidR="00AC5E79">
        <w:t>, regardless of the load domain</w:t>
      </w:r>
      <w:r>
        <w:t>.</w:t>
      </w:r>
      <w:r w:rsidR="00C83B2F">
        <w:t xml:space="preserve"> </w:t>
      </w:r>
      <w:r>
        <w:t>Specifically,</w:t>
      </w:r>
      <w:r w:rsidR="00AC5E79">
        <w:t xml:space="preserve"> under a low load, </w:t>
      </w:r>
      <w:r w:rsidR="00334150">
        <w:t xml:space="preserve">positive </w:t>
      </w:r>
      <w:r w:rsidR="00AF2F07">
        <w:t>categorizations are</w:t>
      </w:r>
      <w:r w:rsidR="00334150">
        <w:t xml:space="preserve"> typically </w:t>
      </w:r>
      <w:r w:rsidR="00AC5E79">
        <w:t xml:space="preserve">associated with </w:t>
      </w:r>
      <w:r w:rsidR="00334150">
        <w:t>greater response competition</w:t>
      </w:r>
      <w:r w:rsidR="00AC5E79">
        <w:t xml:space="preserve"> than negative </w:t>
      </w:r>
      <w:r w:rsidR="00AF2F07">
        <w:t>categorizations</w:t>
      </w:r>
      <w:r w:rsidR="00AC5E79">
        <w:t>, but this effect was no longer present under high load. Further, th</w:t>
      </w:r>
      <w:r w:rsidR="00FD6A40">
        <w:t xml:space="preserve">is effect was driven by an </w:t>
      </w:r>
      <w:r w:rsidR="00FD6A40" w:rsidRPr="00FE5C4A">
        <w:rPr>
          <w:i/>
        </w:rPr>
        <w:t>increase</w:t>
      </w:r>
      <w:r w:rsidR="00FD6A40">
        <w:t xml:space="preserve"> in response competition for </w:t>
      </w:r>
      <w:r w:rsidR="00FD6A40">
        <w:lastRenderedPageBreak/>
        <w:t>negative trials under high load</w:t>
      </w:r>
      <w:r w:rsidR="00FE5C4A">
        <w:t xml:space="preserve">, although there was also a non-significant trend for response competition for positive trials to </w:t>
      </w:r>
      <w:r w:rsidR="00FE5C4A">
        <w:rPr>
          <w:i/>
          <w:iCs/>
        </w:rPr>
        <w:t>decrease</w:t>
      </w:r>
      <w:r w:rsidR="00FE5C4A">
        <w:t xml:space="preserve"> under load</w:t>
      </w:r>
      <w:r w:rsidR="00FD6A40">
        <w:t xml:space="preserve">. </w:t>
      </w:r>
      <w:proofErr w:type="gramStart"/>
      <w:r w:rsidR="00B50383">
        <w:t>This replicates</w:t>
      </w:r>
      <w:proofErr w:type="gramEnd"/>
      <w:r w:rsidR="00B50383">
        <w:t xml:space="preserve"> previous work showing that the </w:t>
      </w:r>
      <w:r w:rsidR="00AF2F07">
        <w:t>response competition</w:t>
      </w:r>
      <w:r w:rsidR="00B50383">
        <w:t xml:space="preserve"> underlying the valence bias task </w:t>
      </w:r>
      <w:r w:rsidR="00AF2F07">
        <w:t xml:space="preserve">is </w:t>
      </w:r>
      <w:r w:rsidR="00B50383">
        <w:t xml:space="preserve">susceptible to </w:t>
      </w:r>
      <w:r w:rsidR="00AF2F07">
        <w:t xml:space="preserve">increased </w:t>
      </w:r>
      <w:r w:rsidR="00B50383">
        <w:t>cognitive demands</w:t>
      </w:r>
      <w:r w:rsidR="007477B7">
        <w:t xml:space="preserve"> generally</w:t>
      </w:r>
      <w:r w:rsidR="00B50383">
        <w:t xml:space="preserve"> (</w:t>
      </w:r>
      <w:proofErr w:type="spellStart"/>
      <w:r w:rsidR="00B50383">
        <w:t>Mattek</w:t>
      </w:r>
      <w:proofErr w:type="spellEnd"/>
      <w:r w:rsidR="00B50383">
        <w:t xml:space="preserve"> et al., 2016).</w:t>
      </w:r>
      <w:r w:rsidR="007477B7" w:rsidDel="00334150">
        <w:t xml:space="preserve"> </w:t>
      </w:r>
      <w:r w:rsidR="00210509">
        <w:t xml:space="preserve">One interpretation of these </w:t>
      </w:r>
      <w:r w:rsidR="00FD6A40">
        <w:t>findings</w:t>
      </w:r>
      <w:r w:rsidR="00210509">
        <w:t xml:space="preserve"> is that </w:t>
      </w:r>
      <w:r w:rsidR="00AF2F07">
        <w:t>response competition</w:t>
      </w:r>
      <w:r>
        <w:t xml:space="preserve"> may reflect a type of distraction effect (</w:t>
      </w:r>
      <w:r w:rsidR="002A40ED">
        <w:t>S</w:t>
      </w:r>
      <w:r w:rsidR="002A40ED" w:rsidRPr="002A40ED">
        <w:t xml:space="preserve">pivey, Grosjean, </w:t>
      </w:r>
      <w:r w:rsidR="002A40ED">
        <w:t xml:space="preserve">&amp; </w:t>
      </w:r>
      <w:proofErr w:type="spellStart"/>
      <w:r w:rsidR="002A40ED" w:rsidRPr="002A40ED">
        <w:t>Knoblich</w:t>
      </w:r>
      <w:proofErr w:type="spellEnd"/>
      <w:r w:rsidR="002A40ED">
        <w:t xml:space="preserve">, </w:t>
      </w:r>
      <w:r w:rsidR="002A40ED" w:rsidRPr="002A40ED">
        <w:t>2005</w:t>
      </w:r>
      <w:r>
        <w:t>)</w:t>
      </w:r>
      <w:r w:rsidR="00AF2F07">
        <w:t xml:space="preserve">, consistent with effects showing high load results in </w:t>
      </w:r>
      <w:r>
        <w:t xml:space="preserve">deficits in </w:t>
      </w:r>
      <w:r w:rsidR="005D158D">
        <w:t>inhibiting</w:t>
      </w:r>
      <w:r>
        <w:t xml:space="preserve"> task-irrelevant information (</w:t>
      </w:r>
      <w:proofErr w:type="spellStart"/>
      <w:r>
        <w:t>Lavi</w:t>
      </w:r>
      <w:r w:rsidR="00227673">
        <w:t>e</w:t>
      </w:r>
      <w:proofErr w:type="spellEnd"/>
      <w:r w:rsidR="00227673">
        <w:t xml:space="preserve">, Hirst, de </w:t>
      </w:r>
      <w:proofErr w:type="spellStart"/>
      <w:r w:rsidR="00227673">
        <w:t>Fockert</w:t>
      </w:r>
      <w:proofErr w:type="spellEnd"/>
      <w:r w:rsidR="00227673">
        <w:t xml:space="preserve">, &amp; </w:t>
      </w:r>
      <w:proofErr w:type="spellStart"/>
      <w:r w:rsidR="00227673">
        <w:t>Vidling</w:t>
      </w:r>
      <w:proofErr w:type="spellEnd"/>
      <w:r w:rsidR="00227673">
        <w:t>, 2004</w:t>
      </w:r>
      <w:r>
        <w:t>).</w:t>
      </w:r>
      <w:r w:rsidR="009506D6">
        <w:t xml:space="preserve"> </w:t>
      </w:r>
    </w:p>
    <w:p w14:paraId="103D42CE" w14:textId="2E43EA14" w:rsidR="00110A99" w:rsidRDefault="00BF1875">
      <w:pPr>
        <w:pStyle w:val="BodyText"/>
        <w:ind w:firstLine="0"/>
      </w:pPr>
      <w:r>
        <w:tab/>
      </w:r>
      <w:r w:rsidR="00110A99" w:rsidRPr="00534605">
        <w:t xml:space="preserve">Previous work has shown that </w:t>
      </w:r>
      <w:r w:rsidR="00110A99">
        <w:t xml:space="preserve">emotional </w:t>
      </w:r>
      <w:r w:rsidR="00110A99" w:rsidRPr="00534605">
        <w:t xml:space="preserve">ambiguity </w:t>
      </w:r>
      <w:r w:rsidR="00E90F86">
        <w:t>categorization</w:t>
      </w:r>
      <w:r w:rsidR="00E90F86" w:rsidRPr="00534605">
        <w:t xml:space="preserve"> </w:t>
      </w:r>
      <w:r w:rsidR="00110A99" w:rsidRPr="00534605">
        <w:t xml:space="preserve">relies on </w:t>
      </w:r>
      <w:r w:rsidR="00110A99">
        <w:t xml:space="preserve">a domain-general task control network called </w:t>
      </w:r>
      <w:r w:rsidR="00110A99" w:rsidRPr="00534605">
        <w:t>the cingul</w:t>
      </w:r>
      <w:r w:rsidR="00110A99">
        <w:t>o</w:t>
      </w:r>
      <w:r w:rsidR="00110A99" w:rsidRPr="00534605">
        <w:t xml:space="preserve">-opercular network (Neta et al., 2013); though speculative, </w:t>
      </w:r>
      <w:r w:rsidR="00110A99">
        <w:t>the</w:t>
      </w:r>
      <w:r w:rsidR="00110A99" w:rsidRPr="00534605">
        <w:t xml:space="preserve"> cognitive loa</w:t>
      </w:r>
      <w:r w:rsidR="00110A99">
        <w:t xml:space="preserve">ds </w:t>
      </w:r>
      <w:r w:rsidR="00110A99" w:rsidRPr="00534605">
        <w:t>may have taxed these resources</w:t>
      </w:r>
      <w:r w:rsidR="00110A99">
        <w:t xml:space="preserve">, as this network is recruited in response to many types of ambiguity (Neta et al., 2013; Neta et al., 2014; </w:t>
      </w:r>
      <w:proofErr w:type="spellStart"/>
      <w:r w:rsidR="00110A99">
        <w:t>Sterzer</w:t>
      </w:r>
      <w:proofErr w:type="spellEnd"/>
      <w:r w:rsidR="00110A99">
        <w:t xml:space="preserve">, Russ, </w:t>
      </w:r>
      <w:proofErr w:type="spellStart"/>
      <w:r w:rsidR="00110A99">
        <w:t>Preibisch</w:t>
      </w:r>
      <w:proofErr w:type="spellEnd"/>
      <w:r w:rsidR="00110A99">
        <w:t>, &amp; Kleinschmidt, 2002; Thompson-</w:t>
      </w:r>
      <w:proofErr w:type="spellStart"/>
      <w:r w:rsidR="00110A99">
        <w:t>Schill</w:t>
      </w:r>
      <w:proofErr w:type="spellEnd"/>
      <w:r w:rsidR="00110A99">
        <w:t xml:space="preserve">, </w:t>
      </w:r>
      <w:proofErr w:type="spellStart"/>
      <w:r w:rsidR="00110A99">
        <w:t>D’Esposito</w:t>
      </w:r>
      <w:proofErr w:type="spellEnd"/>
      <w:r w:rsidR="00110A99">
        <w:t>, Aguirre, &amp; Farah, 1997)</w:t>
      </w:r>
      <w:r w:rsidR="00110A99" w:rsidRPr="00534605">
        <w:t xml:space="preserve">. </w:t>
      </w:r>
      <w:r w:rsidR="00110A99">
        <w:t xml:space="preserve">Other neuroimaging work supports the notion that cognitive loads would preoccupy resources in the cingulo-opercular network; </w:t>
      </w:r>
      <w:del w:id="278" w:author="Nicholas Harp" w:date="2020-03-16T08:06:00Z">
        <w:r w:rsidR="00110A99" w:rsidDel="00786E02">
          <w:delText xml:space="preserve">for instance, </w:delText>
        </w:r>
      </w:del>
      <w:r w:rsidR="00110A99">
        <w:t xml:space="preserve">regions in the network (i.e., anterior cingulate cortex and anterior insula) regularly show activity increases during cognitively demanding tasks, such as those requiring increased attention and control (Duncan &amp; Owen, 2000; Nee, Wager, &amp; </w:t>
      </w:r>
      <w:proofErr w:type="spellStart"/>
      <w:r w:rsidR="00110A99">
        <w:t>Jonides</w:t>
      </w:r>
      <w:proofErr w:type="spellEnd"/>
      <w:r w:rsidR="00110A99">
        <w:t xml:space="preserve">, 2007). As such, the demands induced during high cognitive load, regardless of the emotional properties of the load, likely increased demands in this network. Ultimately, this increase in demands for this domain-general network are one explanation for the observed increase in response competition (i.e., maximum deviations) </w:t>
      </w:r>
      <w:r w:rsidR="008663D5">
        <w:t xml:space="preserve">for negative ratings </w:t>
      </w:r>
      <w:r w:rsidR="00110A99">
        <w:t xml:space="preserve">during high cognitive load. </w:t>
      </w:r>
    </w:p>
    <w:p w14:paraId="60BBC3BF" w14:textId="77777777" w:rsidR="00E90F86" w:rsidRDefault="00E90F86" w:rsidP="00E90F86">
      <w:pPr>
        <w:pStyle w:val="BodyText"/>
      </w:pPr>
    </w:p>
    <w:p w14:paraId="5BEB753C" w14:textId="25708C3E" w:rsidR="001A3D7B" w:rsidRPr="00890073" w:rsidRDefault="001A3D7B" w:rsidP="00890073">
      <w:pPr>
        <w:pStyle w:val="BodyText"/>
        <w:ind w:firstLine="0"/>
        <w:rPr>
          <w:b/>
          <w:bCs/>
        </w:rPr>
      </w:pPr>
      <w:r>
        <w:rPr>
          <w:b/>
          <w:bCs/>
        </w:rPr>
        <w:t xml:space="preserve">Limitations and </w:t>
      </w:r>
      <w:r w:rsidR="005F09AD">
        <w:rPr>
          <w:b/>
          <w:bCs/>
        </w:rPr>
        <w:t>future directions</w:t>
      </w:r>
    </w:p>
    <w:p w14:paraId="18554907" w14:textId="1DB8F133" w:rsidR="0058292A" w:rsidRDefault="000A4C06" w:rsidP="0058292A">
      <w:pPr>
        <w:pStyle w:val="BodyText"/>
      </w:pPr>
      <w:r>
        <w:lastRenderedPageBreak/>
        <w:t>T</w:t>
      </w:r>
      <w:r w:rsidR="007F3164">
        <w:t>he</w:t>
      </w:r>
      <w:r>
        <w:t xml:space="preserve">re are a few limitations to the </w:t>
      </w:r>
      <w:r w:rsidR="007F3164">
        <w:t>present</w:t>
      </w:r>
      <w:r w:rsidR="002A5159">
        <w:t xml:space="preserve"> study. </w:t>
      </w:r>
      <w:r>
        <w:t xml:space="preserve">First, </w:t>
      </w:r>
      <w:proofErr w:type="spellStart"/>
      <w:r>
        <w:t>acuracy</w:t>
      </w:r>
      <w:proofErr w:type="spellEnd"/>
      <w:r>
        <w:t xml:space="preserve"> on the memory probe task, even under high load, was high, suggesting that the cognitive resources were not </w:t>
      </w:r>
      <w:r w:rsidR="00E90F86">
        <w:t>depleted</w:t>
      </w:r>
      <w:r w:rsidR="00AE43BF">
        <w:t xml:space="preserve"> heavily</w:t>
      </w:r>
      <w:r>
        <w:t xml:space="preserve">. </w:t>
      </w:r>
      <w:r w:rsidR="0058292A">
        <w:t>Relatedly, participants may have been able to rely on recognition</w:t>
      </w:r>
      <w:r w:rsidR="00E90F86">
        <w:t xml:space="preserve"> (</w:t>
      </w:r>
      <w:r w:rsidR="0058292A">
        <w:t>rather than active working memory maintenance</w:t>
      </w:r>
      <w:r w:rsidR="00E90F86">
        <w:t>)</w:t>
      </w:r>
      <w:r w:rsidR="0058292A">
        <w:t xml:space="preserve"> for the memory probes, as humans are readily able to identify previously seen images after exposure to a large amount of material (i.e., 600 images) at high accuracy (Shepard, 1967). </w:t>
      </w:r>
      <w:r w:rsidR="00E90F86">
        <w:t>Relatedly</w:t>
      </w:r>
      <w:r w:rsidR="0058292A">
        <w:t xml:space="preserve">, in the present study, each image appeared within only one image matrix and each matrix was only presented once, perhaps facilitating participants’ ability to recognize the image during the memory probe. Future work could address this by increasing the demands of the task, either by using more than six images in the high load matrix, re-using some images across trials making it more difficult to remember in the image probe was presented on that specific trial, or making the probe task more difficult (e.g., testing the location of the image in the previous matrix rather than just a present/not judgment). </w:t>
      </w:r>
    </w:p>
    <w:p w14:paraId="2DB0580C" w14:textId="2DE5AD98" w:rsidR="00915B97" w:rsidRDefault="0058292A" w:rsidP="0058292A">
      <w:pPr>
        <w:pStyle w:val="BodyText"/>
      </w:pPr>
      <w:r>
        <w:t xml:space="preserve">Further, we attempted to use a similar working memory task that could directly compare emotional versus non-emotional properties. Thus, unlike previous work that used numerical sequences that could be rehearsed using verbal working memory, our task likely relies more on visual working memory (Baddeley, 1998). In the context of visual working memory, perhaps one interesting avenue for future work is to incorporate </w:t>
      </w:r>
      <w:r w:rsidR="003F26BA">
        <w:t xml:space="preserve">eye tracking to </w:t>
      </w:r>
      <w:r>
        <w:t>explore</w:t>
      </w:r>
      <w:r w:rsidR="003F26BA">
        <w:t xml:space="preserve"> which images participants attend</w:t>
      </w:r>
      <w:r>
        <w:t>ed</w:t>
      </w:r>
      <w:r w:rsidR="003F26BA">
        <w:t xml:space="preserve"> to the most within a matrix, offering insight into which images may be most likely to be held in working memory. In turn, this </w:t>
      </w:r>
      <w:r w:rsidR="00D37515">
        <w:t xml:space="preserve">would allow testing on a trial-by-trial basis, such that attention towards either positive or negative emotional images could be quantified and </w:t>
      </w:r>
      <w:r w:rsidR="005F09AD">
        <w:t>explored in the context of</w:t>
      </w:r>
      <w:r w:rsidR="00D37515">
        <w:t xml:space="preserve"> </w:t>
      </w:r>
      <w:r>
        <w:t xml:space="preserve">subsequent </w:t>
      </w:r>
      <w:r w:rsidR="005F09AD">
        <w:t>ratings</w:t>
      </w:r>
      <w:r w:rsidR="00D37515">
        <w:t xml:space="preserve"> of surprised expressions. </w:t>
      </w:r>
    </w:p>
    <w:p w14:paraId="5F415CFC" w14:textId="7E77D854" w:rsidR="00E90F86" w:rsidRDefault="00E90F86" w:rsidP="0058292A">
      <w:pPr>
        <w:pStyle w:val="BodyText"/>
      </w:pPr>
      <w:r>
        <w:t xml:space="preserve">Finally, the effects of high load on response trajectories are different from those of stress; </w:t>
      </w:r>
      <w:del w:id="279" w:author="Nicholas Harp" w:date="2020-03-16T08:06:00Z">
        <w:r w:rsidDel="00786E02">
          <w:delText xml:space="preserve">that is, </w:delText>
        </w:r>
      </w:del>
      <w:r>
        <w:t xml:space="preserve">negative categorizations of surprise are associated with greater response competition under high </w:t>
      </w:r>
      <w:r>
        <w:lastRenderedPageBreak/>
        <w:t xml:space="preserve">load but lower response competition under stress. It is possible that different resources are depleted in these different circumstances, and/or that a different network of brain regions are required for task performance when under high load or high stress. Future work will be needed to disentangle these effects. </w:t>
      </w:r>
    </w:p>
    <w:p w14:paraId="1E7C5E0F" w14:textId="7E007580" w:rsidR="005F09AD" w:rsidRPr="00E90F86" w:rsidRDefault="005F09AD" w:rsidP="00E90F86">
      <w:pPr>
        <w:pStyle w:val="BodyText"/>
        <w:ind w:firstLine="0"/>
        <w:rPr>
          <w:b/>
          <w:bCs/>
        </w:rPr>
      </w:pPr>
      <w:r>
        <w:rPr>
          <w:b/>
          <w:bCs/>
        </w:rPr>
        <w:t>Conclusions</w:t>
      </w:r>
    </w:p>
    <w:p w14:paraId="0C4CBED5" w14:textId="13D8710F" w:rsidR="00492EE5" w:rsidRDefault="003E2C2A" w:rsidP="00571EF7">
      <w:pPr>
        <w:pStyle w:val="BodyText"/>
        <w:rPr>
          <w:b/>
          <w:bCs/>
        </w:rPr>
      </w:pPr>
      <w:r>
        <w:t xml:space="preserve">Here we </w:t>
      </w:r>
      <w:r w:rsidR="00575DAF">
        <w:t xml:space="preserve">have </w:t>
      </w:r>
      <w:r w:rsidR="00FF02B7">
        <w:t>provide</w:t>
      </w:r>
      <w:r w:rsidR="00575DAF">
        <w:t>d</w:t>
      </w:r>
      <w:r w:rsidR="00FF02B7">
        <w:t xml:space="preserve"> both a conceptual replication and </w:t>
      </w:r>
      <w:r w:rsidR="00AE4ABA">
        <w:t xml:space="preserve">a novel </w:t>
      </w:r>
      <w:r w:rsidR="00FF02B7">
        <w:t xml:space="preserve">extension of </w:t>
      </w:r>
      <w:r>
        <w:t xml:space="preserve">previous work </w:t>
      </w:r>
      <w:r w:rsidR="00FF02B7">
        <w:t>which tested</w:t>
      </w:r>
      <w:r>
        <w:t xml:space="preserve"> the effects of </w:t>
      </w:r>
      <w:r w:rsidR="00AE0F60">
        <w:t xml:space="preserve">cognitive </w:t>
      </w:r>
      <w:r>
        <w:t xml:space="preserve">load on </w:t>
      </w:r>
      <w:r w:rsidR="00702797">
        <w:t>categorizations</w:t>
      </w:r>
      <w:r w:rsidR="00AE0F60">
        <w:t xml:space="preserve"> </w:t>
      </w:r>
      <w:r>
        <w:t>of ambiguity</w:t>
      </w:r>
      <w:r w:rsidR="00AE4ABA">
        <w:t xml:space="preserve"> (</w:t>
      </w:r>
      <w:proofErr w:type="spellStart"/>
      <w:r w:rsidR="00AE4ABA">
        <w:t>Mattek</w:t>
      </w:r>
      <w:proofErr w:type="spellEnd"/>
      <w:r w:rsidR="00AE4ABA">
        <w:t xml:space="preserve"> et al., 2016). Notably, </w:t>
      </w:r>
      <w:r w:rsidR="00702797">
        <w:t>these findings illuminate the processes putatively needed for arriving at a positive categorization by demonstrating that, under emotional load, these positive categorizations were less</w:t>
      </w:r>
      <w:r w:rsidR="00A84376">
        <w:t xml:space="preserve"> likely. As such, t</w:t>
      </w:r>
      <w:r w:rsidR="00AE0F60">
        <w:t xml:space="preserve">hese findings lend </w:t>
      </w:r>
      <w:r w:rsidR="00A84376">
        <w:t xml:space="preserve">further </w:t>
      </w:r>
      <w:r w:rsidR="00AE0F60">
        <w:t xml:space="preserve">support for the initial negativity hypothesis by suggesting that </w:t>
      </w:r>
      <w:r w:rsidR="00A84376">
        <w:t>positivity</w:t>
      </w:r>
      <w:r w:rsidR="00AE0F60">
        <w:t xml:space="preserve"> </w:t>
      </w:r>
      <w:r w:rsidR="00A84376">
        <w:t xml:space="preserve">(more so than negativity) </w:t>
      </w:r>
      <w:r w:rsidR="00AE0F60">
        <w:t xml:space="preserve">relies </w:t>
      </w:r>
      <w:r w:rsidR="00A84376">
        <w:t xml:space="preserve">on additional </w:t>
      </w:r>
      <w:r w:rsidR="00AE0F60">
        <w:t>emotion</w:t>
      </w:r>
      <w:r w:rsidR="00FE5C4A">
        <w:t>-related</w:t>
      </w:r>
      <w:r w:rsidR="00A84376">
        <w:t xml:space="preserve"> resources</w:t>
      </w:r>
      <w:r w:rsidR="00AE0F60">
        <w:t xml:space="preserve">. </w:t>
      </w:r>
      <w:r w:rsidR="00FF02B7">
        <w:t xml:space="preserve">We also demonstrated a domain-general effect of load on </w:t>
      </w:r>
      <w:r w:rsidR="00AE0F60">
        <w:t xml:space="preserve">response </w:t>
      </w:r>
      <w:r w:rsidR="00A84376">
        <w:t>competition</w:t>
      </w:r>
      <w:r w:rsidR="00FF02B7">
        <w:t xml:space="preserve">, which </w:t>
      </w:r>
      <w:r w:rsidR="00AE4ABA">
        <w:t xml:space="preserve">is </w:t>
      </w:r>
      <w:r w:rsidR="005960C0">
        <w:t xml:space="preserve">likely </w:t>
      </w:r>
      <w:r w:rsidR="00AE4ABA">
        <w:t>related to</w:t>
      </w:r>
      <w:r w:rsidR="005960C0">
        <w:t xml:space="preserve"> </w:t>
      </w:r>
      <w:r w:rsidR="00AE4ABA">
        <w:t xml:space="preserve">the </w:t>
      </w:r>
      <w:r w:rsidR="005960C0">
        <w:t>domain-general demands of high load within the cingulo-opercular network</w:t>
      </w:r>
      <w:r w:rsidR="00FF02B7">
        <w:t>. Future work should explore the</w:t>
      </w:r>
      <w:r w:rsidR="00AE0F60">
        <w:t xml:space="preserve"> underlying</w:t>
      </w:r>
      <w:r w:rsidR="00FF02B7">
        <w:t xml:space="preserve"> neural </w:t>
      </w:r>
      <w:r w:rsidR="00AE0F60">
        <w:t>mechanisms of these processes</w:t>
      </w:r>
      <w:r w:rsidR="00F03ED5">
        <w:t xml:space="preserve">. </w:t>
      </w:r>
      <w:r w:rsidR="00AE0F60">
        <w:t xml:space="preserve">Notably, elucidating the </w:t>
      </w:r>
      <w:r w:rsidR="006E7AAF">
        <w:t>neural mechanisms through which individuals become more negative would offer insight into a range of clinical disorders characterized by negativity bias (e.g., anxiety, depression)</w:t>
      </w:r>
      <w:r w:rsidR="00A84376">
        <w:t>. Further, this work</w:t>
      </w:r>
      <w:r w:rsidR="006E7AAF">
        <w:t xml:space="preserve"> may even shed light on mechanisms through which those in cognitively and emotionally demanding positions (e.g., </w:t>
      </w:r>
      <w:r w:rsidR="00D16ACA">
        <w:t>healthcare workers</w:t>
      </w:r>
      <w:r w:rsidR="006E7AAF">
        <w:t>) experience negativity related to workplace burnout.</w:t>
      </w:r>
    </w:p>
    <w:p w14:paraId="314EF533" w14:textId="005BF17D" w:rsidR="00492EE5" w:rsidRDefault="00492EE5" w:rsidP="00492EE5">
      <w:pPr>
        <w:pStyle w:val="BodyText"/>
        <w:ind w:firstLine="0"/>
        <w:rPr>
          <w:b/>
          <w:bCs/>
        </w:rPr>
      </w:pPr>
    </w:p>
    <w:p w14:paraId="624BEFBF" w14:textId="0D0114FA" w:rsidR="00492EE5" w:rsidRPr="00B53EF7" w:rsidRDefault="00492EE5" w:rsidP="00443B0B">
      <w:pPr>
        <w:pStyle w:val="BodyText"/>
        <w:ind w:firstLine="0"/>
        <w:rPr>
          <w:bCs/>
        </w:rPr>
      </w:pPr>
      <w:proofErr w:type="spellStart"/>
      <w:r>
        <w:rPr>
          <w:b/>
          <w:bCs/>
        </w:rPr>
        <w:t>Acknowlegements</w:t>
      </w:r>
      <w:proofErr w:type="spellEnd"/>
      <w:r>
        <w:rPr>
          <w:b/>
          <w:bCs/>
        </w:rPr>
        <w:t xml:space="preserve">: </w:t>
      </w:r>
      <w:r w:rsidR="00A81CFA" w:rsidRPr="00571EF7">
        <w:rPr>
          <w:bCs/>
        </w:rPr>
        <w:t xml:space="preserve">We thank Hannah E. </w:t>
      </w:r>
      <w:proofErr w:type="spellStart"/>
      <w:r w:rsidR="00A81CFA" w:rsidRPr="00571EF7">
        <w:rPr>
          <w:bCs/>
        </w:rPr>
        <w:t>Raila</w:t>
      </w:r>
      <w:proofErr w:type="spellEnd"/>
      <w:r w:rsidR="00A81CFA" w:rsidRPr="00571EF7">
        <w:rPr>
          <w:bCs/>
        </w:rPr>
        <w:t xml:space="preserve"> for early discussions about the hypotheses and approach. </w:t>
      </w:r>
      <w:r w:rsidRPr="00A81CFA">
        <w:rPr>
          <w:bCs/>
        </w:rPr>
        <w:t>We thank Michael</w:t>
      </w:r>
      <w:r w:rsidRPr="00443B0B">
        <w:rPr>
          <w:bCs/>
        </w:rPr>
        <w:t xml:space="preserve"> </w:t>
      </w:r>
      <w:r w:rsidR="002344B4" w:rsidRPr="00443B0B">
        <w:rPr>
          <w:bCs/>
        </w:rPr>
        <w:t xml:space="preserve">D. </w:t>
      </w:r>
      <w:r w:rsidRPr="00443B0B">
        <w:rPr>
          <w:bCs/>
        </w:rPr>
        <w:t>Dodd</w:t>
      </w:r>
      <w:r w:rsidR="002344B4" w:rsidRPr="00443B0B">
        <w:rPr>
          <w:bCs/>
        </w:rPr>
        <w:t xml:space="preserve"> and </w:t>
      </w:r>
      <w:r w:rsidRPr="00443B0B">
        <w:rPr>
          <w:bCs/>
        </w:rPr>
        <w:t xml:space="preserve">Jeffrey </w:t>
      </w:r>
      <w:r w:rsidR="002344B4" w:rsidRPr="00443B0B">
        <w:rPr>
          <w:bCs/>
        </w:rPr>
        <w:t xml:space="preserve">R. </w:t>
      </w:r>
      <w:r w:rsidRPr="00443B0B">
        <w:rPr>
          <w:bCs/>
        </w:rPr>
        <w:t xml:space="preserve">Stevens for </w:t>
      </w:r>
      <w:r w:rsidR="0015563F" w:rsidRPr="00443B0B">
        <w:rPr>
          <w:bCs/>
        </w:rPr>
        <w:t xml:space="preserve">suggestions and comments on </w:t>
      </w:r>
      <w:r w:rsidR="00BA1ABA">
        <w:rPr>
          <w:bCs/>
        </w:rPr>
        <w:lastRenderedPageBreak/>
        <w:t xml:space="preserve">an </w:t>
      </w:r>
      <w:r w:rsidR="0015563F" w:rsidRPr="00443B0B">
        <w:rPr>
          <w:bCs/>
        </w:rPr>
        <w:t xml:space="preserve">earlier version of the manuscript. We thank Rebecca </w:t>
      </w:r>
      <w:r w:rsidR="002648E3" w:rsidRPr="00443B0B">
        <w:rPr>
          <w:bCs/>
        </w:rPr>
        <w:t xml:space="preserve">L. </w:t>
      </w:r>
      <w:r w:rsidR="0015563F" w:rsidRPr="00443B0B">
        <w:rPr>
          <w:bCs/>
        </w:rPr>
        <w:t xml:space="preserve">Brock for statistical consultation. </w:t>
      </w:r>
      <w:r w:rsidR="002344B4" w:rsidRPr="00443B0B">
        <w:rPr>
          <w:bCs/>
        </w:rPr>
        <w:t>And we thank Catherine C. Brown</w:t>
      </w:r>
      <w:r w:rsidR="008B7F1B" w:rsidRPr="00443B0B">
        <w:rPr>
          <w:bCs/>
        </w:rPr>
        <w:t xml:space="preserve">, Nathan M. Petro, </w:t>
      </w:r>
      <w:ins w:id="280" w:author="Nicholas Harp" w:date="2020-03-16T10:59:00Z">
        <w:r w:rsidR="00BE3BDA">
          <w:rPr>
            <w:bCs/>
          </w:rPr>
          <w:t xml:space="preserve">Joshua </w:t>
        </w:r>
        <w:proofErr w:type="spellStart"/>
        <w:r w:rsidR="00BE3BDA">
          <w:rPr>
            <w:bCs/>
          </w:rPr>
          <w:t>Zosky</w:t>
        </w:r>
        <w:proofErr w:type="spellEnd"/>
        <w:r w:rsidR="00BE3BDA">
          <w:rPr>
            <w:bCs/>
          </w:rPr>
          <w:t xml:space="preserve">, </w:t>
        </w:r>
      </w:ins>
      <w:r w:rsidR="008B7F1B" w:rsidRPr="00443B0B">
        <w:rPr>
          <w:bCs/>
        </w:rPr>
        <w:t xml:space="preserve">and Kayla Clark </w:t>
      </w:r>
      <w:r w:rsidR="002344B4" w:rsidRPr="00443B0B">
        <w:rPr>
          <w:bCs/>
        </w:rPr>
        <w:t>for feedback on a later draft of the manuscript.</w:t>
      </w:r>
    </w:p>
    <w:p w14:paraId="40436734" w14:textId="06A5DB1E" w:rsidR="003E2C2A" w:rsidRDefault="003E2C2A" w:rsidP="00443B0B">
      <w:pPr>
        <w:pStyle w:val="BodyText"/>
      </w:pPr>
    </w:p>
    <w:p w14:paraId="3B0877A9" w14:textId="77777777" w:rsidR="005B1A05" w:rsidRDefault="005B1A05">
      <w:pPr>
        <w:pStyle w:val="Heading1"/>
      </w:pPr>
    </w:p>
    <w:p w14:paraId="09B724BE" w14:textId="77777777" w:rsidR="00704CDD" w:rsidRPr="00704CDD" w:rsidRDefault="00704CDD" w:rsidP="00443B0B">
      <w:pPr>
        <w:pStyle w:val="BodyText"/>
        <w:ind w:firstLine="0"/>
      </w:pPr>
    </w:p>
    <w:p w14:paraId="17BAF8D1" w14:textId="77777777" w:rsidR="00571EF7" w:rsidRDefault="00571EF7">
      <w:pPr>
        <w:rPr>
          <w:rFonts w:ascii="Times New Roman" w:eastAsiaTheme="majorEastAsia" w:hAnsi="Times New Roman" w:cstheme="majorBidi"/>
          <w:b/>
          <w:bCs/>
          <w:szCs w:val="32"/>
        </w:rPr>
      </w:pPr>
      <w:r>
        <w:br w:type="page"/>
      </w:r>
    </w:p>
    <w:p w14:paraId="47E4F458" w14:textId="08AAB3A8" w:rsidR="00704CDD" w:rsidRDefault="00704CDD" w:rsidP="00704CDD">
      <w:pPr>
        <w:pStyle w:val="Heading1"/>
      </w:pPr>
      <w:r>
        <w:lastRenderedPageBreak/>
        <w:t>References</w:t>
      </w:r>
    </w:p>
    <w:p w14:paraId="357EAE2F" w14:textId="77777777" w:rsidR="00704CDD" w:rsidRDefault="00704CDD" w:rsidP="00911B97">
      <w:pPr>
        <w:pStyle w:val="FirstParagraph"/>
        <w:spacing w:line="240" w:lineRule="auto"/>
        <w:ind w:left="720" w:hanging="720"/>
      </w:pPr>
      <w:bookmarkStart w:id="281" w:name="ref-ahmed_knowing_2018"/>
      <w:r>
        <w:t xml:space="preserve">Ahmed, L. (2018). Knowing how you are feeling depends on what’s on my mind: Cognitive load and expression categorization. </w:t>
      </w:r>
      <w:r>
        <w:rPr>
          <w:i/>
        </w:rPr>
        <w:t>Emotion</w:t>
      </w:r>
      <w:r>
        <w:t xml:space="preserve">, </w:t>
      </w:r>
      <w:r>
        <w:rPr>
          <w:i/>
        </w:rPr>
        <w:t>18</w:t>
      </w:r>
      <w:r>
        <w:t>(2), 190–201. doi:</w:t>
      </w:r>
      <w:hyperlink r:id="rId14">
        <w:r>
          <w:rPr>
            <w:rStyle w:val="Hyperlink"/>
          </w:rPr>
          <w:t>10.1037/emo0000312</w:t>
        </w:r>
      </w:hyperlink>
    </w:p>
    <w:bookmarkEnd w:id="281"/>
    <w:p w14:paraId="57ED0F39" w14:textId="77777777" w:rsidR="00704CDD" w:rsidRDefault="00704CDD" w:rsidP="00911B97">
      <w:pPr>
        <w:pStyle w:val="BodyText"/>
        <w:spacing w:line="240" w:lineRule="auto"/>
        <w:ind w:left="720" w:hanging="720"/>
      </w:pPr>
      <w:r>
        <w:t xml:space="preserve">Baddeley, A. D. (1986). Working memory. </w:t>
      </w:r>
      <w:r>
        <w:rPr>
          <w:i/>
        </w:rPr>
        <w:t>Philosophical Transactions of the Royal Society of London</w:t>
      </w:r>
      <w:r>
        <w:t xml:space="preserve">, </w:t>
      </w:r>
      <w:r>
        <w:rPr>
          <w:i/>
        </w:rPr>
        <w:t>302</w:t>
      </w:r>
      <w:r>
        <w:t>(110), 311–324.</w:t>
      </w:r>
    </w:p>
    <w:p w14:paraId="3C6DE8DB" w14:textId="5FAA6820" w:rsidR="00704CDD" w:rsidRDefault="00704CDD">
      <w:pPr>
        <w:pStyle w:val="BodyText"/>
        <w:spacing w:line="240" w:lineRule="auto"/>
        <w:ind w:left="720" w:hanging="720"/>
        <w:rPr>
          <w:rStyle w:val="Hyperlink"/>
        </w:rPr>
      </w:pPr>
      <w:bookmarkStart w:id="282" w:name="ref-barrett_emotional_2019"/>
      <w:r>
        <w:t xml:space="preserve">Barrett, L. F., </w:t>
      </w:r>
      <w:proofErr w:type="spellStart"/>
      <w:r>
        <w:t>Adolphs</w:t>
      </w:r>
      <w:proofErr w:type="spellEnd"/>
      <w:r>
        <w:t xml:space="preserve">, R., </w:t>
      </w:r>
      <w:proofErr w:type="spellStart"/>
      <w:r>
        <w:t>Marsella</w:t>
      </w:r>
      <w:proofErr w:type="spellEnd"/>
      <w:r>
        <w:t xml:space="preserve">, S., Martinez, A. M., &amp; Pollak, S. D. (2019). Emotional expressions reconsidered: Challenges to inferring emotion from human facial movements. </w:t>
      </w:r>
      <w:r>
        <w:rPr>
          <w:i/>
        </w:rPr>
        <w:t>Psychological Science in the Public Interest: A Journal of the American Psychological Society</w:t>
      </w:r>
      <w:r>
        <w:t xml:space="preserve">, </w:t>
      </w:r>
      <w:r>
        <w:rPr>
          <w:i/>
        </w:rPr>
        <w:t>20</w:t>
      </w:r>
      <w:r>
        <w:t>(1), 1–68. doi:</w:t>
      </w:r>
      <w:hyperlink r:id="rId15">
        <w:r>
          <w:rPr>
            <w:rStyle w:val="Hyperlink"/>
          </w:rPr>
          <w:t>10.1177/1529100619832930</w:t>
        </w:r>
      </w:hyperlink>
    </w:p>
    <w:p w14:paraId="27697422" w14:textId="0FCBD2CB" w:rsidR="00237743" w:rsidRDefault="00237743" w:rsidP="00911B97">
      <w:pPr>
        <w:pStyle w:val="BodyText"/>
        <w:spacing w:line="240" w:lineRule="auto"/>
        <w:ind w:left="720" w:hanging="720"/>
      </w:pPr>
      <w:r w:rsidRPr="000C2B3C">
        <w:t>Bates</w:t>
      </w:r>
      <w:r>
        <w:t>, D.</w:t>
      </w:r>
      <w:r w:rsidRPr="000C2B3C">
        <w:t xml:space="preserve">, </w:t>
      </w:r>
      <w:proofErr w:type="spellStart"/>
      <w:r w:rsidRPr="000C2B3C">
        <w:t>Maechler</w:t>
      </w:r>
      <w:proofErr w:type="spellEnd"/>
      <w:r>
        <w:t>, M.,</w:t>
      </w:r>
      <w:r w:rsidRPr="000C2B3C">
        <w:t xml:space="preserve"> </w:t>
      </w:r>
      <w:proofErr w:type="spellStart"/>
      <w:r w:rsidRPr="000C2B3C">
        <w:t>Bolker</w:t>
      </w:r>
      <w:proofErr w:type="spellEnd"/>
      <w:r>
        <w:t>, B.</w:t>
      </w:r>
      <w:r w:rsidRPr="000C2B3C">
        <w:t xml:space="preserve">, </w:t>
      </w:r>
      <w:r>
        <w:t xml:space="preserve">&amp; </w:t>
      </w:r>
      <w:r w:rsidRPr="000C2B3C">
        <w:t>Walker</w:t>
      </w:r>
      <w:r>
        <w:t>, S.</w:t>
      </w:r>
      <w:r w:rsidRPr="000C2B3C">
        <w:t xml:space="preserve"> (2015). Fitting </w:t>
      </w:r>
      <w:r>
        <w:t>l</w:t>
      </w:r>
      <w:r w:rsidRPr="000C2B3C">
        <w:t xml:space="preserve">inear </w:t>
      </w:r>
      <w:r>
        <w:t>m</w:t>
      </w:r>
      <w:r w:rsidRPr="000C2B3C">
        <w:t>ixed-</w:t>
      </w:r>
      <w:r>
        <w:t>e</w:t>
      </w:r>
      <w:r w:rsidRPr="000C2B3C">
        <w:t xml:space="preserve">ffects </w:t>
      </w:r>
      <w:r>
        <w:t>m</w:t>
      </w:r>
      <w:r w:rsidRPr="000C2B3C">
        <w:t xml:space="preserve">odels </w:t>
      </w:r>
      <w:r>
        <w:t>u</w:t>
      </w:r>
      <w:r w:rsidRPr="000C2B3C">
        <w:t xml:space="preserve">sing lme4. </w:t>
      </w:r>
      <w:r w:rsidRPr="006C1A1D">
        <w:rPr>
          <w:i/>
          <w:iCs/>
        </w:rPr>
        <w:t>Journal of Statistical Software</w:t>
      </w:r>
      <w:r w:rsidRPr="000C2B3C">
        <w:t xml:space="preserve">, </w:t>
      </w:r>
      <w:r w:rsidRPr="006C1A1D">
        <w:rPr>
          <w:i/>
          <w:iCs/>
        </w:rPr>
        <w:t>67</w:t>
      </w:r>
      <w:r w:rsidRPr="000C2B3C">
        <w:t>(1), 1-48.</w:t>
      </w:r>
      <w:r>
        <w:t xml:space="preserve"> </w:t>
      </w:r>
      <w:r w:rsidRPr="000C2B3C">
        <w:t>doi:10.18637/</w:t>
      </w:r>
      <w:proofErr w:type="gramStart"/>
      <w:r w:rsidRPr="000C2B3C">
        <w:t>jss.v067.i</w:t>
      </w:r>
      <w:proofErr w:type="gramEnd"/>
      <w:r w:rsidRPr="000C2B3C">
        <w:t>01.</w:t>
      </w:r>
    </w:p>
    <w:p w14:paraId="5F8AE9A8" w14:textId="77777777" w:rsidR="00704CDD" w:rsidRDefault="00704CDD" w:rsidP="00911B97">
      <w:pPr>
        <w:pStyle w:val="BodyText"/>
        <w:spacing w:line="240" w:lineRule="auto"/>
        <w:ind w:left="720" w:hanging="720"/>
      </w:pPr>
      <w:bookmarkStart w:id="283" w:name="ref-baumeister_self-regulation_1996"/>
      <w:bookmarkEnd w:id="282"/>
      <w:r>
        <w:t xml:space="preserve">Baumeister, R. F., &amp; Heatherton, T. F. (1996). Self-regulation failure: An overview. </w:t>
      </w:r>
      <w:r>
        <w:rPr>
          <w:i/>
        </w:rPr>
        <w:t>Psychological Inquiry</w:t>
      </w:r>
      <w:r>
        <w:t xml:space="preserve">, </w:t>
      </w:r>
      <w:r>
        <w:rPr>
          <w:i/>
        </w:rPr>
        <w:t>7</w:t>
      </w:r>
      <w:r>
        <w:t>(1), 1–15. doi:</w:t>
      </w:r>
      <w:hyperlink r:id="rId16">
        <w:r>
          <w:rPr>
            <w:rStyle w:val="Hyperlink"/>
          </w:rPr>
          <w:t>10.1207/s15327965pli0701_1</w:t>
        </w:r>
      </w:hyperlink>
    </w:p>
    <w:p w14:paraId="6F32B289" w14:textId="77777777" w:rsidR="00704CDD" w:rsidRDefault="00704CDD" w:rsidP="00911B97">
      <w:pPr>
        <w:pStyle w:val="BodyText"/>
        <w:spacing w:line="240" w:lineRule="auto"/>
        <w:ind w:left="720" w:hanging="720"/>
      </w:pPr>
      <w:bookmarkStart w:id="284" w:name="ref-blair_modulation_2007"/>
      <w:bookmarkEnd w:id="283"/>
      <w:r>
        <w:t xml:space="preserve">Blair, K. S., Smith, B. W., Mitchell, D. G. V., Morton, J., </w:t>
      </w:r>
      <w:proofErr w:type="spellStart"/>
      <w:r>
        <w:t>Vythilingam</w:t>
      </w:r>
      <w:proofErr w:type="spellEnd"/>
      <w:r>
        <w:t xml:space="preserve">, M., Pessoa, L., … Blair, R. J. R. (2007). Modulation of emotion by cognition and cognition by emotion. </w:t>
      </w:r>
      <w:proofErr w:type="spellStart"/>
      <w:r>
        <w:rPr>
          <w:i/>
        </w:rPr>
        <w:t>NeuroImage</w:t>
      </w:r>
      <w:proofErr w:type="spellEnd"/>
      <w:r>
        <w:t xml:space="preserve">, </w:t>
      </w:r>
      <w:r>
        <w:rPr>
          <w:i/>
        </w:rPr>
        <w:t>35</w:t>
      </w:r>
      <w:r>
        <w:t>(1), 430–440. doi:</w:t>
      </w:r>
      <w:hyperlink r:id="rId17">
        <w:r>
          <w:rPr>
            <w:rStyle w:val="Hyperlink"/>
          </w:rPr>
          <w:t>10.1016/j.neuroimage.2006.11.048</w:t>
        </w:r>
      </w:hyperlink>
    </w:p>
    <w:bookmarkEnd w:id="284"/>
    <w:p w14:paraId="06F8302D" w14:textId="77777777" w:rsidR="00704CDD" w:rsidRDefault="00704CDD" w:rsidP="00911B97">
      <w:pPr>
        <w:pStyle w:val="BodyText"/>
        <w:spacing w:line="240" w:lineRule="auto"/>
        <w:ind w:left="720" w:hanging="720"/>
      </w:pPr>
      <w:r>
        <w:t xml:space="preserve">Brown, C. C., Raio, C. M., &amp; Neta, M. (2017). Cortisol responses enhance negative valence perception for ambiguous facial expressions. </w:t>
      </w:r>
      <w:r>
        <w:rPr>
          <w:i/>
        </w:rPr>
        <w:t>Scientific Reports</w:t>
      </w:r>
      <w:r>
        <w:t xml:space="preserve">, </w:t>
      </w:r>
      <w:r>
        <w:rPr>
          <w:i/>
        </w:rPr>
        <w:t>7</w:t>
      </w:r>
      <w:r>
        <w:t>(1), 15107. doi:</w:t>
      </w:r>
      <w:hyperlink r:id="rId18">
        <w:r>
          <w:rPr>
            <w:rStyle w:val="Hyperlink"/>
          </w:rPr>
          <w:t>10.1038/s41598-017-14846-3</w:t>
        </w:r>
      </w:hyperlink>
    </w:p>
    <w:p w14:paraId="7A5CF24E" w14:textId="77777777" w:rsidR="00704CDD" w:rsidRDefault="00704CDD" w:rsidP="00911B97">
      <w:pPr>
        <w:pStyle w:val="BodyText"/>
        <w:spacing w:line="240" w:lineRule="auto"/>
        <w:ind w:left="720" w:hanging="720"/>
      </w:pPr>
      <w:bookmarkStart w:id="285" w:name="ref-bundt_early_2018"/>
      <w:r>
        <w:t xml:space="preserve">Bundt, C., </w:t>
      </w:r>
      <w:proofErr w:type="spellStart"/>
      <w:r>
        <w:t>Ruitenberg</w:t>
      </w:r>
      <w:proofErr w:type="spellEnd"/>
      <w:r>
        <w:t xml:space="preserve">, M. F. L., </w:t>
      </w:r>
      <w:proofErr w:type="spellStart"/>
      <w:r>
        <w:t>Abrahamse</w:t>
      </w:r>
      <w:proofErr w:type="spellEnd"/>
      <w:r>
        <w:t xml:space="preserve">, E. L., &amp; </w:t>
      </w:r>
      <w:proofErr w:type="spellStart"/>
      <w:r>
        <w:t>Notebaert</w:t>
      </w:r>
      <w:proofErr w:type="spellEnd"/>
      <w:r>
        <w:t xml:space="preserve">, W. (2018). Early and late indications of item-specific control in a </w:t>
      </w:r>
      <w:proofErr w:type="spellStart"/>
      <w:r>
        <w:t>stroop</w:t>
      </w:r>
      <w:proofErr w:type="spellEnd"/>
      <w:r>
        <w:t xml:space="preserve"> mouse tracking study. </w:t>
      </w:r>
      <w:r>
        <w:rPr>
          <w:i/>
        </w:rPr>
        <w:t>PLOS ONE</w:t>
      </w:r>
      <w:r>
        <w:t xml:space="preserve">, </w:t>
      </w:r>
      <w:r>
        <w:rPr>
          <w:i/>
        </w:rPr>
        <w:t>13</w:t>
      </w:r>
      <w:r>
        <w:t>(5), e0197278. doi:</w:t>
      </w:r>
      <w:hyperlink r:id="rId19">
        <w:r>
          <w:rPr>
            <w:rStyle w:val="Hyperlink"/>
          </w:rPr>
          <w:t>10.1371/journal.pone.0197278</w:t>
        </w:r>
      </w:hyperlink>
    </w:p>
    <w:p w14:paraId="5AC890DF" w14:textId="77777777" w:rsidR="00704CDD" w:rsidRDefault="00704CDD" w:rsidP="00911B97">
      <w:pPr>
        <w:pStyle w:val="BodyText"/>
        <w:spacing w:line="240" w:lineRule="auto"/>
        <w:ind w:left="720" w:hanging="720"/>
      </w:pPr>
      <w:bookmarkStart w:id="286" w:name="ref-burnham_cognitive_2010"/>
      <w:bookmarkEnd w:id="285"/>
      <w:r>
        <w:t xml:space="preserve">Burnham, B. R. (2010). Cognitive load modulates attentional capture by color singletons during effortful visual search. </w:t>
      </w:r>
      <w:r>
        <w:rPr>
          <w:i/>
        </w:rPr>
        <w:t xml:space="preserve">Acta </w:t>
      </w:r>
      <w:proofErr w:type="spellStart"/>
      <w:r>
        <w:rPr>
          <w:i/>
        </w:rPr>
        <w:t>Psychologica</w:t>
      </w:r>
      <w:proofErr w:type="spellEnd"/>
      <w:r>
        <w:t xml:space="preserve">, </w:t>
      </w:r>
      <w:r>
        <w:rPr>
          <w:i/>
        </w:rPr>
        <w:t>135</w:t>
      </w:r>
      <w:r>
        <w:t>(1), 50–58. doi:</w:t>
      </w:r>
      <w:hyperlink r:id="rId20">
        <w:r>
          <w:rPr>
            <w:rStyle w:val="Hyperlink"/>
          </w:rPr>
          <w:t>10.1016/j.actpsy.2010.05.003</w:t>
        </w:r>
      </w:hyperlink>
    </w:p>
    <w:p w14:paraId="5B6AA2A3" w14:textId="77777777" w:rsidR="00704CDD" w:rsidRDefault="00704CDD" w:rsidP="00911B97">
      <w:pPr>
        <w:pStyle w:val="BodyText"/>
        <w:spacing w:line="240" w:lineRule="auto"/>
        <w:ind w:left="720" w:hanging="720"/>
      </w:pPr>
      <w:bookmarkStart w:id="287" w:name="ref-calcagni_analyzing_2017"/>
      <w:bookmarkEnd w:id="286"/>
      <w:proofErr w:type="spellStart"/>
      <w:r>
        <w:t>Calcagnì</w:t>
      </w:r>
      <w:proofErr w:type="spellEnd"/>
      <w:r>
        <w:t xml:space="preserve">, A., Lombardi, L., &amp; Sulpizio, S. (2017). Analyzing spatial data from mouse tracker methodology: An entropic approach. </w:t>
      </w:r>
      <w:r>
        <w:rPr>
          <w:i/>
        </w:rPr>
        <w:t>Behavior Research Methods</w:t>
      </w:r>
      <w:r>
        <w:t xml:space="preserve">, </w:t>
      </w:r>
      <w:r>
        <w:rPr>
          <w:i/>
        </w:rPr>
        <w:t>49</w:t>
      </w:r>
      <w:r>
        <w:t>(6), 2012–2030. doi:</w:t>
      </w:r>
      <w:hyperlink r:id="rId21">
        <w:r>
          <w:rPr>
            <w:rStyle w:val="Hyperlink"/>
          </w:rPr>
          <w:t>10.3758/s13428-016-0839-5</w:t>
        </w:r>
      </w:hyperlink>
    </w:p>
    <w:p w14:paraId="24EE2913" w14:textId="77777777" w:rsidR="00704CDD" w:rsidRDefault="00704CDD" w:rsidP="00911B97">
      <w:pPr>
        <w:pStyle w:val="BodyText"/>
        <w:spacing w:line="240" w:lineRule="auto"/>
        <w:ind w:left="720" w:hanging="720"/>
      </w:pPr>
      <w:bookmarkStart w:id="288" w:name="ref-carroll_facial_1996"/>
      <w:bookmarkEnd w:id="287"/>
      <w:r>
        <w:t xml:space="preserve">Carroll, J. M., &amp; Russell, J. A. (1996). Do facial expressions signal specific emotions? Judging emotion from the face in context. </w:t>
      </w:r>
      <w:r>
        <w:rPr>
          <w:i/>
        </w:rPr>
        <w:t>Journal of Personality and Social Psychology</w:t>
      </w:r>
      <w:r>
        <w:t xml:space="preserve">, </w:t>
      </w:r>
      <w:r>
        <w:rPr>
          <w:i/>
        </w:rPr>
        <w:t>70</w:t>
      </w:r>
      <w:r>
        <w:t>(2), 205–218. doi:</w:t>
      </w:r>
      <w:hyperlink r:id="rId22">
        <w:r>
          <w:rPr>
            <w:rStyle w:val="Hyperlink"/>
          </w:rPr>
          <w:t>10.1037//0022-3514.70.2.205</w:t>
        </w:r>
      </w:hyperlink>
    </w:p>
    <w:p w14:paraId="5FAA79EB" w14:textId="77777777" w:rsidR="00704CDD" w:rsidRDefault="00704CDD" w:rsidP="00911B97">
      <w:pPr>
        <w:pStyle w:val="BodyText"/>
        <w:spacing w:line="240" w:lineRule="auto"/>
        <w:ind w:left="720" w:hanging="720"/>
      </w:pPr>
      <w:bookmarkStart w:id="289" w:name="ref-chandler_cognitive_1991"/>
      <w:bookmarkEnd w:id="288"/>
      <w:r>
        <w:t xml:space="preserve">Chandler, P., &amp; </w:t>
      </w:r>
      <w:proofErr w:type="spellStart"/>
      <w:r>
        <w:t>Sweller</w:t>
      </w:r>
      <w:proofErr w:type="spellEnd"/>
      <w:r>
        <w:t xml:space="preserve">, J. (1991). Cognitive load theory and the format of instruction. </w:t>
      </w:r>
      <w:r>
        <w:rPr>
          <w:i/>
        </w:rPr>
        <w:t>Cognition and Instruction</w:t>
      </w:r>
      <w:r>
        <w:t xml:space="preserve">, </w:t>
      </w:r>
      <w:r>
        <w:rPr>
          <w:i/>
        </w:rPr>
        <w:t>8</w:t>
      </w:r>
      <w:r>
        <w:t>(4), 293–332. doi:</w:t>
      </w:r>
      <w:hyperlink r:id="rId23">
        <w:r>
          <w:rPr>
            <w:rStyle w:val="Hyperlink"/>
          </w:rPr>
          <w:t>10.1207/s1532690xci0804_2</w:t>
        </w:r>
      </w:hyperlink>
    </w:p>
    <w:p w14:paraId="2A14192B" w14:textId="464ECB7E" w:rsidR="00704CDD" w:rsidRDefault="00704CDD">
      <w:pPr>
        <w:pStyle w:val="BodyText"/>
        <w:spacing w:line="240" w:lineRule="auto"/>
        <w:ind w:left="720" w:hanging="720"/>
      </w:pPr>
      <w:bookmarkStart w:id="290" w:name="ref-darwin_expression_1872"/>
      <w:bookmarkEnd w:id="289"/>
      <w:r>
        <w:t xml:space="preserve">Darwin, C. (1872). </w:t>
      </w:r>
      <w:r>
        <w:rPr>
          <w:i/>
        </w:rPr>
        <w:t>The expression of the emotions in man and animals</w:t>
      </w:r>
      <w:r>
        <w:t>. John Murray.</w:t>
      </w:r>
    </w:p>
    <w:p w14:paraId="60165691" w14:textId="77777777" w:rsidR="00704CDD" w:rsidRDefault="00704CDD" w:rsidP="00911B97">
      <w:pPr>
        <w:pStyle w:val="BodyText"/>
        <w:spacing w:line="240" w:lineRule="auto"/>
        <w:ind w:left="720" w:hanging="720"/>
      </w:pPr>
      <w:bookmarkStart w:id="291" w:name="ref-duncan_common_2000"/>
      <w:bookmarkEnd w:id="290"/>
      <w:r>
        <w:lastRenderedPageBreak/>
        <w:t xml:space="preserve">Duncan, J., &amp; Owen, A. M. (2000). Common regions of the human frontal lobe recruited by diverse cognitive demands. </w:t>
      </w:r>
      <w:r>
        <w:rPr>
          <w:i/>
        </w:rPr>
        <w:t>Trends in Neurosciences</w:t>
      </w:r>
      <w:r>
        <w:t xml:space="preserve">, </w:t>
      </w:r>
      <w:r>
        <w:rPr>
          <w:i/>
        </w:rPr>
        <w:t>23</w:t>
      </w:r>
      <w:r>
        <w:t>(10), 475–483. doi:</w:t>
      </w:r>
      <w:hyperlink r:id="rId24">
        <w:r>
          <w:rPr>
            <w:rStyle w:val="Hyperlink"/>
          </w:rPr>
          <w:t>10.1016/s0166-2236(00)01633-7</w:t>
        </w:r>
      </w:hyperlink>
    </w:p>
    <w:bookmarkEnd w:id="291"/>
    <w:p w14:paraId="5403F19C" w14:textId="77777777" w:rsidR="00704CDD" w:rsidRDefault="00704CDD" w:rsidP="00911B97">
      <w:pPr>
        <w:pStyle w:val="BodyText"/>
        <w:spacing w:line="240" w:lineRule="auto"/>
        <w:ind w:left="720" w:hanging="720"/>
      </w:pPr>
      <w:proofErr w:type="spellStart"/>
      <w:r>
        <w:t>Egner</w:t>
      </w:r>
      <w:proofErr w:type="spellEnd"/>
      <w:r>
        <w:t xml:space="preserve">, T., </w:t>
      </w:r>
      <w:proofErr w:type="spellStart"/>
      <w:r>
        <w:t>Etkin</w:t>
      </w:r>
      <w:proofErr w:type="spellEnd"/>
      <w:r>
        <w:t xml:space="preserve">, A., Gale, S., &amp; Hirsch, J. (2008). Dissociable neural systems resolve conflict from emotional versus </w:t>
      </w:r>
      <w:proofErr w:type="spellStart"/>
      <w:r>
        <w:t>nonemotional</w:t>
      </w:r>
      <w:proofErr w:type="spellEnd"/>
      <w:r>
        <w:t xml:space="preserve"> distracters. </w:t>
      </w:r>
      <w:r>
        <w:rPr>
          <w:i/>
        </w:rPr>
        <w:t>Cerebral Cortex (New York, N.Y.: 1991)</w:t>
      </w:r>
      <w:r>
        <w:t xml:space="preserve">, </w:t>
      </w:r>
      <w:r>
        <w:rPr>
          <w:i/>
        </w:rPr>
        <w:t>18</w:t>
      </w:r>
      <w:r>
        <w:t>(6), 1475–1484. doi:</w:t>
      </w:r>
      <w:hyperlink r:id="rId25">
        <w:r>
          <w:rPr>
            <w:rStyle w:val="Hyperlink"/>
          </w:rPr>
          <w:t>10.1093/</w:t>
        </w:r>
        <w:proofErr w:type="spellStart"/>
        <w:r>
          <w:rPr>
            <w:rStyle w:val="Hyperlink"/>
          </w:rPr>
          <w:t>cercor</w:t>
        </w:r>
        <w:proofErr w:type="spellEnd"/>
        <w:r>
          <w:rPr>
            <w:rStyle w:val="Hyperlink"/>
          </w:rPr>
          <w:t>/bhm179</w:t>
        </w:r>
      </w:hyperlink>
    </w:p>
    <w:p w14:paraId="3658CDF5" w14:textId="77777777" w:rsidR="00704CDD" w:rsidRDefault="00704CDD" w:rsidP="00911B97">
      <w:pPr>
        <w:pStyle w:val="BodyText"/>
        <w:spacing w:line="240" w:lineRule="auto"/>
        <w:ind w:left="720" w:hanging="720"/>
      </w:pPr>
      <w:bookmarkStart w:id="292" w:name="ref-ekman_constants_1971"/>
      <w:r>
        <w:t xml:space="preserve">Ekman, P., &amp; Friesen, W. V. (1971). Constants across cultures in the face and emotion. </w:t>
      </w:r>
      <w:r>
        <w:rPr>
          <w:i/>
        </w:rPr>
        <w:t>Journal of Personality and Social Psychology</w:t>
      </w:r>
      <w:r>
        <w:t xml:space="preserve">, </w:t>
      </w:r>
      <w:r>
        <w:rPr>
          <w:i/>
        </w:rPr>
        <w:t>17</w:t>
      </w:r>
      <w:r>
        <w:t>(2), 124–129. doi:</w:t>
      </w:r>
      <w:hyperlink r:id="rId26">
        <w:r>
          <w:rPr>
            <w:rStyle w:val="Hyperlink"/>
          </w:rPr>
          <w:t>10.1037/h0030377</w:t>
        </w:r>
      </w:hyperlink>
    </w:p>
    <w:p w14:paraId="07E1F325" w14:textId="77777777" w:rsidR="00704CDD" w:rsidRDefault="00704CDD" w:rsidP="00911B97">
      <w:pPr>
        <w:pStyle w:val="BodyText"/>
        <w:spacing w:line="240" w:lineRule="auto"/>
        <w:ind w:left="720" w:hanging="720"/>
      </w:pPr>
      <w:bookmarkStart w:id="293" w:name="ref-etkin_resolving_2006"/>
      <w:bookmarkEnd w:id="292"/>
      <w:proofErr w:type="spellStart"/>
      <w:r>
        <w:t>Etkin</w:t>
      </w:r>
      <w:proofErr w:type="spellEnd"/>
      <w:r>
        <w:t xml:space="preserve">, A., </w:t>
      </w:r>
      <w:proofErr w:type="spellStart"/>
      <w:r>
        <w:t>Egner</w:t>
      </w:r>
      <w:proofErr w:type="spellEnd"/>
      <w:r>
        <w:t xml:space="preserve">, T., Peraza, D. M., Kandel, E. R., &amp; Hirsch, J. (2006). Resolving emotional conflict: A role for the rostral anterior cingulate cortex in modulating activity in the amygdala. </w:t>
      </w:r>
      <w:r>
        <w:rPr>
          <w:i/>
        </w:rPr>
        <w:t>Neuron</w:t>
      </w:r>
      <w:r>
        <w:t xml:space="preserve">, </w:t>
      </w:r>
      <w:r>
        <w:rPr>
          <w:i/>
        </w:rPr>
        <w:t>51</w:t>
      </w:r>
      <w:r>
        <w:t>(6), 871–882. doi:</w:t>
      </w:r>
      <w:hyperlink r:id="rId27">
        <w:r>
          <w:rPr>
            <w:rStyle w:val="Hyperlink"/>
          </w:rPr>
          <w:t>10.1016/j.neuron.2006.07.029</w:t>
        </w:r>
      </w:hyperlink>
    </w:p>
    <w:p w14:paraId="02397C55" w14:textId="77777777" w:rsidR="00704CDD" w:rsidRDefault="00704CDD" w:rsidP="00911B97">
      <w:pPr>
        <w:pStyle w:val="BodyText"/>
        <w:spacing w:line="240" w:lineRule="auto"/>
        <w:ind w:left="720" w:hanging="720"/>
      </w:pPr>
      <w:bookmarkStart w:id="294" w:name="ref-flexas_affective_2013"/>
      <w:bookmarkEnd w:id="293"/>
      <w:proofErr w:type="spellStart"/>
      <w:r>
        <w:t>Flexas</w:t>
      </w:r>
      <w:proofErr w:type="spellEnd"/>
      <w:r>
        <w:t xml:space="preserve">, A., </w:t>
      </w:r>
      <w:proofErr w:type="spellStart"/>
      <w:r>
        <w:t>Rosselló</w:t>
      </w:r>
      <w:proofErr w:type="spellEnd"/>
      <w:r>
        <w:t xml:space="preserve">, J., Christensen, J. F., Nadal, M., Rosa, A. O. L., &amp; </w:t>
      </w:r>
      <w:proofErr w:type="spellStart"/>
      <w:r>
        <w:t>Munar</w:t>
      </w:r>
      <w:proofErr w:type="spellEnd"/>
      <w:r>
        <w:t xml:space="preserve">, E. (2013). Affective priming using facial expressions modulates liking for abstract art. </w:t>
      </w:r>
      <w:r>
        <w:rPr>
          <w:i/>
        </w:rPr>
        <w:t>PLOS ONE</w:t>
      </w:r>
      <w:r>
        <w:t xml:space="preserve">, </w:t>
      </w:r>
      <w:r>
        <w:rPr>
          <w:i/>
        </w:rPr>
        <w:t>8</w:t>
      </w:r>
      <w:r>
        <w:t>(11), e80154. doi:</w:t>
      </w:r>
      <w:hyperlink r:id="rId28">
        <w:r>
          <w:rPr>
            <w:rStyle w:val="Hyperlink"/>
          </w:rPr>
          <w:t>10.1371/journal.pone.0080154</w:t>
        </w:r>
      </w:hyperlink>
    </w:p>
    <w:bookmarkEnd w:id="294"/>
    <w:p w14:paraId="72636A98" w14:textId="77777777" w:rsidR="00704CDD" w:rsidRDefault="00704CDD" w:rsidP="00911B97">
      <w:pPr>
        <w:pStyle w:val="BodyText"/>
        <w:spacing w:line="240" w:lineRule="auto"/>
        <w:ind w:left="720" w:hanging="720"/>
      </w:pPr>
      <w:r>
        <w:t xml:space="preserve">Freeman, J. B., &amp; </w:t>
      </w:r>
      <w:proofErr w:type="spellStart"/>
      <w:r>
        <w:t>Ambady</w:t>
      </w:r>
      <w:proofErr w:type="spellEnd"/>
      <w:r>
        <w:t xml:space="preserve">, N. (2010). MouseTracker: Software for studying real-time mental processing using a computer mouse-tracking method. </w:t>
      </w:r>
      <w:r>
        <w:rPr>
          <w:i/>
        </w:rPr>
        <w:t>Behavior Research Methods</w:t>
      </w:r>
      <w:r>
        <w:t xml:space="preserve">, </w:t>
      </w:r>
      <w:r>
        <w:rPr>
          <w:i/>
        </w:rPr>
        <w:t>42</w:t>
      </w:r>
      <w:r>
        <w:t>(1), 226–241. doi:</w:t>
      </w:r>
      <w:hyperlink r:id="rId29">
        <w:r>
          <w:rPr>
            <w:rStyle w:val="Hyperlink"/>
          </w:rPr>
          <w:t>10.3758/BRM.42.1.226</w:t>
        </w:r>
      </w:hyperlink>
    </w:p>
    <w:p w14:paraId="6AFD3F61" w14:textId="77777777" w:rsidR="00704CDD" w:rsidRDefault="00704CDD" w:rsidP="00911B97">
      <w:pPr>
        <w:pStyle w:val="BodyText"/>
        <w:spacing w:line="240" w:lineRule="auto"/>
        <w:ind w:left="720" w:hanging="720"/>
      </w:pPr>
      <w:bookmarkStart w:id="295" w:name="ref-freeman_hand_2011"/>
      <w:r>
        <w:t xml:space="preserve">Freeman, J., Dale, R., &amp; Farmer, T. (2011). Hand in motion reveals mind in motion. </w:t>
      </w:r>
      <w:r>
        <w:rPr>
          <w:i/>
        </w:rPr>
        <w:t>Frontiers in Psychology</w:t>
      </w:r>
      <w:r>
        <w:t xml:space="preserve">, </w:t>
      </w:r>
      <w:r>
        <w:rPr>
          <w:i/>
        </w:rPr>
        <w:t>2</w:t>
      </w:r>
      <w:r>
        <w:t>. doi:</w:t>
      </w:r>
      <w:hyperlink r:id="rId30">
        <w:r>
          <w:rPr>
            <w:rStyle w:val="Hyperlink"/>
          </w:rPr>
          <w:t>10.3389/fpsyg.2011.00059</w:t>
        </w:r>
      </w:hyperlink>
    </w:p>
    <w:p w14:paraId="10756E3E" w14:textId="77777777" w:rsidR="00704CDD" w:rsidRDefault="00704CDD" w:rsidP="00911B97">
      <w:pPr>
        <w:pStyle w:val="BodyText"/>
        <w:spacing w:line="240" w:lineRule="auto"/>
        <w:ind w:left="720" w:hanging="720"/>
      </w:pPr>
      <w:bookmarkStart w:id="296" w:name="ref-frijda_emotions_1986"/>
      <w:bookmarkEnd w:id="295"/>
      <w:proofErr w:type="spellStart"/>
      <w:r>
        <w:t>Frijda</w:t>
      </w:r>
      <w:proofErr w:type="spellEnd"/>
      <w:r>
        <w:t xml:space="preserve">, N. H. (1986). </w:t>
      </w:r>
      <w:r>
        <w:rPr>
          <w:i/>
        </w:rPr>
        <w:t>The emotions</w:t>
      </w:r>
      <w:r>
        <w:t xml:space="preserve">. Paris, France: Editions de la Maison des Sciences de </w:t>
      </w:r>
      <w:proofErr w:type="spellStart"/>
      <w:r>
        <w:t>l’Homme</w:t>
      </w:r>
      <w:proofErr w:type="spellEnd"/>
      <w:r>
        <w:t>.</w:t>
      </w:r>
    </w:p>
    <w:p w14:paraId="0412F9B3" w14:textId="77777777" w:rsidR="00704CDD" w:rsidRDefault="00704CDD" w:rsidP="00911B97">
      <w:pPr>
        <w:pStyle w:val="BodyText"/>
        <w:spacing w:line="240" w:lineRule="auto"/>
        <w:ind w:left="720" w:hanging="720"/>
      </w:pPr>
      <w:bookmarkStart w:id="297" w:name="ref-frith_role_2009"/>
      <w:bookmarkEnd w:id="296"/>
      <w:proofErr w:type="spellStart"/>
      <w:r>
        <w:t>Frith</w:t>
      </w:r>
      <w:proofErr w:type="spellEnd"/>
      <w:r>
        <w:t xml:space="preserve">, C. (2009). Role of facial expressions in social interactions. </w:t>
      </w:r>
      <w:r>
        <w:rPr>
          <w:i/>
        </w:rPr>
        <w:t>Philosophical Transactions of the Royal Society B: Biological Sciences</w:t>
      </w:r>
      <w:r>
        <w:t xml:space="preserve">, </w:t>
      </w:r>
      <w:r>
        <w:rPr>
          <w:i/>
        </w:rPr>
        <w:t>364</w:t>
      </w:r>
      <w:r>
        <w:t>(1535), 3453–3458. doi:</w:t>
      </w:r>
      <w:hyperlink r:id="rId31">
        <w:r>
          <w:rPr>
            <w:rStyle w:val="Hyperlink"/>
          </w:rPr>
          <w:t>10.1098/rstb.2009.0142</w:t>
        </w:r>
      </w:hyperlink>
    </w:p>
    <w:p w14:paraId="6701EBD7" w14:textId="77777777" w:rsidR="00704CDD" w:rsidRDefault="00704CDD" w:rsidP="00911B97">
      <w:pPr>
        <w:pStyle w:val="BodyText"/>
        <w:spacing w:line="240" w:lineRule="auto"/>
        <w:ind w:left="720" w:hanging="720"/>
      </w:pPr>
      <w:bookmarkStart w:id="298" w:name="ref-green_factors_2018"/>
      <w:bookmarkEnd w:id="297"/>
      <w:r>
        <w:t xml:space="preserve">Green, C., &amp; Guo, K. (2018). Factors contributing to individual differences in facial expression </w:t>
      </w:r>
      <w:proofErr w:type="spellStart"/>
      <w:r>
        <w:t>categorisation</w:t>
      </w:r>
      <w:proofErr w:type="spellEnd"/>
      <w:r>
        <w:t xml:space="preserve">. </w:t>
      </w:r>
      <w:r>
        <w:rPr>
          <w:i/>
        </w:rPr>
        <w:t>Cognition &amp; Emotion</w:t>
      </w:r>
      <w:r>
        <w:t xml:space="preserve">, </w:t>
      </w:r>
      <w:r>
        <w:rPr>
          <w:i/>
        </w:rPr>
        <w:t>32</w:t>
      </w:r>
      <w:r>
        <w:t>(1), 37–48. doi:</w:t>
      </w:r>
      <w:hyperlink r:id="rId32">
        <w:r>
          <w:rPr>
            <w:rStyle w:val="Hyperlink"/>
          </w:rPr>
          <w:t>10.1080/02699931.2016.1273200</w:t>
        </w:r>
      </w:hyperlink>
    </w:p>
    <w:p w14:paraId="4FC19090" w14:textId="77777777" w:rsidR="00704CDD" w:rsidRDefault="00704CDD" w:rsidP="00911B97">
      <w:pPr>
        <w:pStyle w:val="BodyText"/>
        <w:spacing w:line="240" w:lineRule="auto"/>
        <w:ind w:left="720" w:hanging="720"/>
      </w:pPr>
      <w:bookmarkStart w:id="299" w:name="ref-hehman_advanced_2015"/>
      <w:bookmarkEnd w:id="298"/>
      <w:proofErr w:type="spellStart"/>
      <w:r>
        <w:t>Hehman</w:t>
      </w:r>
      <w:proofErr w:type="spellEnd"/>
      <w:r>
        <w:t xml:space="preserve">, E., </w:t>
      </w:r>
      <w:proofErr w:type="spellStart"/>
      <w:r>
        <w:t>Stolier</w:t>
      </w:r>
      <w:proofErr w:type="spellEnd"/>
      <w:r>
        <w:t xml:space="preserve">, R. M., &amp; Freeman, J. B. (2015). Advanced mouse-tracking analytic techniques for enhancing psychological science. </w:t>
      </w:r>
      <w:r>
        <w:rPr>
          <w:i/>
        </w:rPr>
        <w:t>Group Processes &amp; Intergroup Relations</w:t>
      </w:r>
      <w:r>
        <w:t xml:space="preserve">, </w:t>
      </w:r>
      <w:r>
        <w:rPr>
          <w:i/>
        </w:rPr>
        <w:t>18</w:t>
      </w:r>
      <w:r>
        <w:t>(3), 384–401. doi:</w:t>
      </w:r>
      <w:hyperlink r:id="rId33">
        <w:r>
          <w:rPr>
            <w:rStyle w:val="Hyperlink"/>
          </w:rPr>
          <w:t>10.1177/1368430214538325</w:t>
        </w:r>
      </w:hyperlink>
    </w:p>
    <w:p w14:paraId="4FD3CF02" w14:textId="77777777" w:rsidR="00704CDD" w:rsidRDefault="00704CDD" w:rsidP="00911B97">
      <w:pPr>
        <w:pStyle w:val="BodyText"/>
        <w:spacing w:line="240" w:lineRule="auto"/>
        <w:ind w:left="720" w:hanging="720"/>
      </w:pPr>
      <w:bookmarkStart w:id="300" w:name="ref-izard_innate_1994"/>
      <w:bookmarkEnd w:id="299"/>
      <w:r>
        <w:t xml:space="preserve">Izard, C. E. (1994). Innate and universal facial expressions: Evidence from developmental and cross-cultural research. </w:t>
      </w:r>
      <w:r>
        <w:rPr>
          <w:i/>
        </w:rPr>
        <w:t>Psychological Bulletin</w:t>
      </w:r>
      <w:r>
        <w:t xml:space="preserve">, </w:t>
      </w:r>
      <w:r>
        <w:rPr>
          <w:i/>
        </w:rPr>
        <w:t>115</w:t>
      </w:r>
      <w:r>
        <w:t>(2), 288–299. doi:</w:t>
      </w:r>
      <w:hyperlink r:id="rId34">
        <w:r>
          <w:rPr>
            <w:rStyle w:val="Hyperlink"/>
          </w:rPr>
          <w:t>10.1037/0033-2909.115.2.288</w:t>
        </w:r>
      </w:hyperlink>
    </w:p>
    <w:p w14:paraId="0BB972BF" w14:textId="7622D935" w:rsidR="00704CDD" w:rsidRDefault="00704CDD">
      <w:pPr>
        <w:pStyle w:val="BodyText"/>
        <w:spacing w:line="240" w:lineRule="auto"/>
        <w:ind w:left="720" w:hanging="720"/>
        <w:rPr>
          <w:rStyle w:val="Hyperlink"/>
        </w:rPr>
      </w:pPr>
      <w:bookmarkStart w:id="301" w:name="ref-jiaping_empathy_2017"/>
      <w:bookmarkEnd w:id="300"/>
      <w:proofErr w:type="spellStart"/>
      <w:r>
        <w:t>Jiaping</w:t>
      </w:r>
      <w:proofErr w:type="spellEnd"/>
      <w:r>
        <w:t xml:space="preserve">, C., </w:t>
      </w:r>
      <w:proofErr w:type="spellStart"/>
      <w:r>
        <w:t>Yuejia</w:t>
      </w:r>
      <w:proofErr w:type="spellEnd"/>
      <w:r>
        <w:t xml:space="preserve">, L. U. O., Fang, C. U. I., </w:t>
      </w:r>
      <w:proofErr w:type="spellStart"/>
      <w:r>
        <w:t>Jiaping</w:t>
      </w:r>
      <w:proofErr w:type="spellEnd"/>
      <w:r>
        <w:t xml:space="preserve">, C., </w:t>
      </w:r>
      <w:proofErr w:type="spellStart"/>
      <w:r>
        <w:t>Yuejia</w:t>
      </w:r>
      <w:proofErr w:type="spellEnd"/>
      <w:r>
        <w:t xml:space="preserve">, L. U. O., &amp; Fang, C. U. I. (2017). Empathy for pain influenced by cognitive load: Evidence from an ERP study. </w:t>
      </w:r>
      <w:r>
        <w:rPr>
          <w:i/>
        </w:rPr>
        <w:t xml:space="preserve">Acta </w:t>
      </w:r>
      <w:proofErr w:type="spellStart"/>
      <w:r>
        <w:rPr>
          <w:i/>
        </w:rPr>
        <w:t>Psychologica</w:t>
      </w:r>
      <w:proofErr w:type="spellEnd"/>
      <w:r>
        <w:rPr>
          <w:i/>
        </w:rPr>
        <w:t xml:space="preserve"> </w:t>
      </w:r>
      <w:proofErr w:type="spellStart"/>
      <w:r>
        <w:rPr>
          <w:i/>
        </w:rPr>
        <w:t>Sinica</w:t>
      </w:r>
      <w:proofErr w:type="spellEnd"/>
      <w:r>
        <w:t xml:space="preserve">, </w:t>
      </w:r>
      <w:r>
        <w:rPr>
          <w:i/>
        </w:rPr>
        <w:t>49</w:t>
      </w:r>
      <w:r>
        <w:t>(5), 622–630. doi:</w:t>
      </w:r>
      <w:hyperlink r:id="rId35">
        <w:r>
          <w:rPr>
            <w:rStyle w:val="Hyperlink"/>
          </w:rPr>
          <w:t>10.3724/SP.J.1041.2017.00622</w:t>
        </w:r>
      </w:hyperlink>
    </w:p>
    <w:p w14:paraId="31F3AAE2" w14:textId="4B8B5EE1" w:rsidR="00485591" w:rsidRDefault="00485591" w:rsidP="00911B97">
      <w:pPr>
        <w:pStyle w:val="BodyText"/>
        <w:spacing w:line="240" w:lineRule="auto"/>
        <w:ind w:left="720" w:hanging="720"/>
      </w:pPr>
      <w:proofErr w:type="spellStart"/>
      <w:r w:rsidRPr="00485591">
        <w:lastRenderedPageBreak/>
        <w:t>Kieslich</w:t>
      </w:r>
      <w:proofErr w:type="spellEnd"/>
      <w:r w:rsidR="001A1602">
        <w:t>,</w:t>
      </w:r>
      <w:r w:rsidRPr="00485591">
        <w:t xml:space="preserve"> </w:t>
      </w:r>
      <w:proofErr w:type="gramStart"/>
      <w:r w:rsidRPr="00485591">
        <w:t>P</w:t>
      </w:r>
      <w:r>
        <w:t>.</w:t>
      </w:r>
      <w:r w:rsidRPr="00485591">
        <w:t>J</w:t>
      </w:r>
      <w:r>
        <w:t xml:space="preserve">. </w:t>
      </w:r>
      <w:r w:rsidRPr="00485591">
        <w:t>,</w:t>
      </w:r>
      <w:proofErr w:type="gramEnd"/>
      <w:r w:rsidRPr="00485591">
        <w:t xml:space="preserve"> Henninger</w:t>
      </w:r>
      <w:r w:rsidR="001A1602">
        <w:t>,</w:t>
      </w:r>
      <w:r w:rsidRPr="00485591">
        <w:t xml:space="preserve"> F</w:t>
      </w:r>
      <w:r>
        <w:t>.</w:t>
      </w:r>
      <w:r w:rsidRPr="00485591">
        <w:t>, Wulff</w:t>
      </w:r>
      <w:r w:rsidR="001A1602">
        <w:t>,</w:t>
      </w:r>
      <w:r w:rsidRPr="00485591">
        <w:t xml:space="preserve"> D</w:t>
      </w:r>
      <w:r>
        <w:t xml:space="preserve">. </w:t>
      </w:r>
      <w:r w:rsidRPr="00485591">
        <w:t>U</w:t>
      </w:r>
      <w:r>
        <w:t>.</w:t>
      </w:r>
      <w:r w:rsidRPr="00485591">
        <w:t xml:space="preserve">, </w:t>
      </w:r>
      <w:proofErr w:type="spellStart"/>
      <w:r w:rsidRPr="00485591">
        <w:t>Haslbeck</w:t>
      </w:r>
      <w:proofErr w:type="spellEnd"/>
      <w:r w:rsidR="001A1602">
        <w:t>,</w:t>
      </w:r>
      <w:r w:rsidRPr="00485591">
        <w:t xml:space="preserve"> J</w:t>
      </w:r>
      <w:r>
        <w:t xml:space="preserve">. </w:t>
      </w:r>
      <w:r w:rsidRPr="00485591">
        <w:t>M</w:t>
      </w:r>
      <w:r>
        <w:t>.</w:t>
      </w:r>
      <w:r w:rsidRPr="00485591">
        <w:t>, Schulte-</w:t>
      </w:r>
      <w:proofErr w:type="spellStart"/>
      <w:r w:rsidRPr="00485591">
        <w:t>Mecklenbeck</w:t>
      </w:r>
      <w:proofErr w:type="spellEnd"/>
      <w:r w:rsidR="001A1602">
        <w:t>,</w:t>
      </w:r>
      <w:r w:rsidRPr="00485591">
        <w:t xml:space="preserve"> M</w:t>
      </w:r>
      <w:r>
        <w:t>.</w:t>
      </w:r>
      <w:r w:rsidRPr="00485591">
        <w:t xml:space="preserve"> (2019). Mouse-tracking: A practical guide to implementation and analysis. In Schulte-</w:t>
      </w:r>
      <w:proofErr w:type="spellStart"/>
      <w:r w:rsidRPr="00485591">
        <w:t>Mecklenbeck</w:t>
      </w:r>
      <w:proofErr w:type="spellEnd"/>
      <w:r w:rsidRPr="00485591">
        <w:t xml:space="preserve"> M, </w:t>
      </w:r>
      <w:proofErr w:type="spellStart"/>
      <w:r w:rsidRPr="00485591">
        <w:t>Kühberger</w:t>
      </w:r>
      <w:proofErr w:type="spellEnd"/>
      <w:r w:rsidRPr="00485591">
        <w:t xml:space="preserve"> A, Johnson JG (eds.), </w:t>
      </w:r>
      <w:r w:rsidRPr="00911B97">
        <w:rPr>
          <w:i/>
          <w:iCs/>
        </w:rPr>
        <w:t>A Handbook of Process Tracing Methods</w:t>
      </w:r>
      <w:r w:rsidRPr="00485591">
        <w:t>, 111-130. Routledge, New York, NY.</w:t>
      </w:r>
    </w:p>
    <w:p w14:paraId="6473B5E4" w14:textId="77777777" w:rsidR="00704CDD" w:rsidRDefault="00704CDD" w:rsidP="00911B97">
      <w:pPr>
        <w:pStyle w:val="BodyText"/>
        <w:spacing w:line="240" w:lineRule="auto"/>
        <w:ind w:left="720" w:hanging="720"/>
      </w:pPr>
      <w:bookmarkStart w:id="302" w:name="ref-kim_inverse_2003"/>
      <w:bookmarkEnd w:id="301"/>
      <w:r>
        <w:t xml:space="preserve">Kim, H., Somerville, L. H., Johnstone, T., Alexander, A. L., &amp; Whalen, P. J. (2003). Inverse amygdala and medial prefrontal cortex responses to surprised faces. </w:t>
      </w:r>
      <w:proofErr w:type="spellStart"/>
      <w:r>
        <w:rPr>
          <w:i/>
        </w:rPr>
        <w:t>Neuroreport</w:t>
      </w:r>
      <w:proofErr w:type="spellEnd"/>
      <w:r>
        <w:t xml:space="preserve">, </w:t>
      </w:r>
      <w:r>
        <w:rPr>
          <w:i/>
        </w:rPr>
        <w:t>14</w:t>
      </w:r>
      <w:r>
        <w:t>(18), 2317–2322. doi:</w:t>
      </w:r>
      <w:hyperlink r:id="rId36">
        <w:r>
          <w:rPr>
            <w:rStyle w:val="Hyperlink"/>
          </w:rPr>
          <w:t>10.1097/00001756-200312190-00006</w:t>
        </w:r>
      </w:hyperlink>
    </w:p>
    <w:p w14:paraId="4615E7FC" w14:textId="77777777" w:rsidR="00704CDD" w:rsidRDefault="00704CDD" w:rsidP="00911B97">
      <w:pPr>
        <w:pStyle w:val="BodyText"/>
        <w:spacing w:line="240" w:lineRule="auto"/>
        <w:ind w:left="720" w:hanging="720"/>
      </w:pPr>
      <w:bookmarkStart w:id="303" w:name="ref-kim_contextual_2004"/>
      <w:bookmarkEnd w:id="302"/>
      <w:r>
        <w:t xml:space="preserve">Kim, H., Somerville, L. H., Johnstone, T., Polis, S., Alexander, A. L., Shin, L. M., &amp; Whalen, P. J. (2004). Contextual modulation of amygdala responsivity to surprised faces. </w:t>
      </w:r>
      <w:r>
        <w:rPr>
          <w:i/>
        </w:rPr>
        <w:t>Journal of Cognitive Neuroscience</w:t>
      </w:r>
      <w:r>
        <w:t xml:space="preserve">, </w:t>
      </w:r>
      <w:r>
        <w:rPr>
          <w:i/>
        </w:rPr>
        <w:t>16</w:t>
      </w:r>
      <w:r>
        <w:t>(10), 1730–1745. doi:</w:t>
      </w:r>
      <w:hyperlink r:id="rId37">
        <w:r>
          <w:rPr>
            <w:rStyle w:val="Hyperlink"/>
          </w:rPr>
          <w:t>10.1162/0898929042947865</w:t>
        </w:r>
      </w:hyperlink>
    </w:p>
    <w:p w14:paraId="51718790" w14:textId="77777777" w:rsidR="00704CDD" w:rsidRDefault="00704CDD" w:rsidP="00911B97">
      <w:pPr>
        <w:pStyle w:val="BodyText"/>
        <w:spacing w:line="240" w:lineRule="auto"/>
        <w:ind w:left="720" w:hanging="720"/>
      </w:pPr>
      <w:bookmarkStart w:id="304" w:name="ref-knight_aging_2007"/>
      <w:bookmarkEnd w:id="303"/>
      <w:r>
        <w:t xml:space="preserve">Knight, M., Seymour, T. L., Gaunt, J. T., Baker, C., Nesmith, K., &amp; Mather, M. (2007). Aging and goal-directed emotional attention: Distraction reverses emotional biases. </w:t>
      </w:r>
      <w:r>
        <w:rPr>
          <w:i/>
        </w:rPr>
        <w:t>Emotion</w:t>
      </w:r>
      <w:r>
        <w:t xml:space="preserve">, </w:t>
      </w:r>
      <w:r>
        <w:rPr>
          <w:i/>
        </w:rPr>
        <w:t>7</w:t>
      </w:r>
      <w:r>
        <w:t>(4), 705–714. doi:</w:t>
      </w:r>
      <w:hyperlink r:id="rId38">
        <w:r>
          <w:rPr>
            <w:rStyle w:val="Hyperlink"/>
          </w:rPr>
          <w:t>10.1037/1528-3542.7.4.705</w:t>
        </w:r>
      </w:hyperlink>
    </w:p>
    <w:p w14:paraId="0B6A7110" w14:textId="77777777" w:rsidR="00704CDD" w:rsidRDefault="00704CDD" w:rsidP="00911B97">
      <w:pPr>
        <w:pStyle w:val="BodyText"/>
        <w:spacing w:line="240" w:lineRule="auto"/>
        <w:ind w:left="720" w:hanging="720"/>
      </w:pPr>
      <w:bookmarkStart w:id="305" w:name="ref-krieglmeyer_being_2010"/>
      <w:bookmarkEnd w:id="304"/>
      <w:proofErr w:type="spellStart"/>
      <w:r>
        <w:t>Krieglmeyer</w:t>
      </w:r>
      <w:proofErr w:type="spellEnd"/>
      <w:r>
        <w:t xml:space="preserve">, R., Deutsch, R., De </w:t>
      </w:r>
      <w:proofErr w:type="spellStart"/>
      <w:r>
        <w:t>Houwer</w:t>
      </w:r>
      <w:proofErr w:type="spellEnd"/>
      <w:r>
        <w:t xml:space="preserve">, J., &amp; De </w:t>
      </w:r>
      <w:proofErr w:type="spellStart"/>
      <w:r>
        <w:t>Raedt</w:t>
      </w:r>
      <w:proofErr w:type="spellEnd"/>
      <w:r>
        <w:t xml:space="preserve">, R. (2010). Being moved: Valence activates approach-avoidance behavior independently of evaluation and approach-avoidance intentions. </w:t>
      </w:r>
      <w:r>
        <w:rPr>
          <w:i/>
        </w:rPr>
        <w:t>Psychological Science</w:t>
      </w:r>
      <w:r>
        <w:t xml:space="preserve">, </w:t>
      </w:r>
      <w:r>
        <w:rPr>
          <w:i/>
        </w:rPr>
        <w:t>21</w:t>
      </w:r>
      <w:r>
        <w:t>(4), 607–613. doi:</w:t>
      </w:r>
      <w:hyperlink r:id="rId39">
        <w:r>
          <w:rPr>
            <w:rStyle w:val="Hyperlink"/>
          </w:rPr>
          <w:t>10.1177/0956797610365131</w:t>
        </w:r>
      </w:hyperlink>
    </w:p>
    <w:p w14:paraId="0D802CCF" w14:textId="77777777" w:rsidR="00704CDD" w:rsidRDefault="00704CDD" w:rsidP="00911B97">
      <w:pPr>
        <w:pStyle w:val="BodyText"/>
        <w:spacing w:line="240" w:lineRule="auto"/>
        <w:ind w:left="720" w:hanging="720"/>
      </w:pPr>
      <w:bookmarkStart w:id="306" w:name="ref-kron_feelings_2010"/>
      <w:bookmarkEnd w:id="305"/>
      <w:proofErr w:type="spellStart"/>
      <w:r>
        <w:t>Kron</w:t>
      </w:r>
      <w:proofErr w:type="spellEnd"/>
      <w:r>
        <w:t xml:space="preserve">, A., </w:t>
      </w:r>
      <w:proofErr w:type="spellStart"/>
      <w:r>
        <w:t>Schul</w:t>
      </w:r>
      <w:proofErr w:type="spellEnd"/>
      <w:r>
        <w:t xml:space="preserve">, Y., Cohen, A., &amp; </w:t>
      </w:r>
      <w:proofErr w:type="spellStart"/>
      <w:r>
        <w:t>Hassin</w:t>
      </w:r>
      <w:proofErr w:type="spellEnd"/>
      <w:r>
        <w:t xml:space="preserve">, R. R. (2010). Feelings don’t come easy: Studies on the effortful nature of feelings. </w:t>
      </w:r>
      <w:r>
        <w:rPr>
          <w:i/>
        </w:rPr>
        <w:t>Journal of Experimental Psychology: General</w:t>
      </w:r>
      <w:r>
        <w:t xml:space="preserve">, </w:t>
      </w:r>
      <w:r>
        <w:rPr>
          <w:i/>
        </w:rPr>
        <w:t>139</w:t>
      </w:r>
      <w:r>
        <w:t>(3), 520–534. doi:</w:t>
      </w:r>
      <w:hyperlink r:id="rId40">
        <w:r>
          <w:rPr>
            <w:rStyle w:val="Hyperlink"/>
          </w:rPr>
          <w:t>10.1037/a0020008</w:t>
        </w:r>
      </w:hyperlink>
    </w:p>
    <w:p w14:paraId="0943CB4F" w14:textId="77777777" w:rsidR="00704CDD" w:rsidRDefault="00704CDD" w:rsidP="00911B97">
      <w:pPr>
        <w:pStyle w:val="BodyText"/>
        <w:spacing w:line="240" w:lineRule="auto"/>
        <w:ind w:left="720" w:hanging="720"/>
      </w:pPr>
      <w:bookmarkStart w:id="307" w:name="ref-kujawa_altered_2016"/>
      <w:bookmarkEnd w:id="306"/>
      <w:proofErr w:type="spellStart"/>
      <w:r>
        <w:t>Kujawa</w:t>
      </w:r>
      <w:proofErr w:type="spellEnd"/>
      <w:r>
        <w:t xml:space="preserve">, A., Wu, M., </w:t>
      </w:r>
      <w:proofErr w:type="spellStart"/>
      <w:r>
        <w:t>Klumpp</w:t>
      </w:r>
      <w:proofErr w:type="spellEnd"/>
      <w:r>
        <w:t xml:space="preserve">, H., Pine, D. S., Swain, J. E., Fitzgerald, K. D., … Phan, K. L. (2016). Altered development of amygdala-anterior cingulate cortex connectivity in anxious youth and young adults. </w:t>
      </w:r>
      <w:r>
        <w:rPr>
          <w:i/>
        </w:rPr>
        <w:t xml:space="preserve">Biological </w:t>
      </w:r>
      <w:proofErr w:type="gramStart"/>
      <w:r>
        <w:rPr>
          <w:i/>
        </w:rPr>
        <w:t>Psychiatry :</w:t>
      </w:r>
      <w:proofErr w:type="gramEnd"/>
      <w:r>
        <w:rPr>
          <w:i/>
        </w:rPr>
        <w:t xml:space="preserve"> Cognitive Neuroscience and Neuroimaging</w:t>
      </w:r>
      <w:r>
        <w:t xml:space="preserve">, </w:t>
      </w:r>
      <w:r>
        <w:rPr>
          <w:i/>
        </w:rPr>
        <w:t>1</w:t>
      </w:r>
      <w:r>
        <w:t>(4), 345–352. doi:</w:t>
      </w:r>
      <w:hyperlink r:id="rId41">
        <w:r>
          <w:rPr>
            <w:rStyle w:val="Hyperlink"/>
          </w:rPr>
          <w:t>10.1016/j.bpsc.2016.01.006</w:t>
        </w:r>
      </w:hyperlink>
    </w:p>
    <w:bookmarkEnd w:id="307"/>
    <w:p w14:paraId="08DB3B77" w14:textId="77777777" w:rsidR="00704CDD" w:rsidRDefault="00704CDD" w:rsidP="00911B97">
      <w:pPr>
        <w:pStyle w:val="BodyText"/>
        <w:spacing w:line="240" w:lineRule="auto"/>
        <w:ind w:left="720" w:hanging="720"/>
      </w:pPr>
      <w:r>
        <w:t>Lang, P., Bradley, M. M., &amp; Cuthbert, B. N. (2008). International affective picture system (IAPS): Affective ratings of pictures and instruction manual., Technical Report A–8. University of Florida, Gainesville, FL.</w:t>
      </w:r>
    </w:p>
    <w:p w14:paraId="5D850CAF" w14:textId="77777777" w:rsidR="00704CDD" w:rsidRDefault="00704CDD" w:rsidP="00911B97">
      <w:pPr>
        <w:pStyle w:val="BodyText"/>
        <w:spacing w:line="240" w:lineRule="auto"/>
        <w:ind w:left="720" w:hanging="720"/>
      </w:pPr>
      <w:bookmarkStart w:id="308" w:name="ref-lavie_role_2005"/>
      <w:r>
        <w:t xml:space="preserve">Lavie, N., &amp; De </w:t>
      </w:r>
      <w:proofErr w:type="spellStart"/>
      <w:r>
        <w:t>Fockert</w:t>
      </w:r>
      <w:proofErr w:type="spellEnd"/>
      <w:r>
        <w:t xml:space="preserve">, J. (2005). The role of working memory in attentional capture. </w:t>
      </w:r>
      <w:r>
        <w:rPr>
          <w:i/>
        </w:rPr>
        <w:t>Psychonomic Bulletin &amp; Review</w:t>
      </w:r>
      <w:r>
        <w:t xml:space="preserve">, </w:t>
      </w:r>
      <w:r>
        <w:rPr>
          <w:i/>
        </w:rPr>
        <w:t>12</w:t>
      </w:r>
      <w:r>
        <w:t>(4), 669–674. doi:</w:t>
      </w:r>
      <w:hyperlink r:id="rId42">
        <w:r>
          <w:rPr>
            <w:rStyle w:val="Hyperlink"/>
          </w:rPr>
          <w:t>10.3758/BF03196756</w:t>
        </w:r>
      </w:hyperlink>
    </w:p>
    <w:bookmarkEnd w:id="308"/>
    <w:p w14:paraId="54448837" w14:textId="77777777" w:rsidR="00704CDD" w:rsidRDefault="00704CDD" w:rsidP="00911B97">
      <w:pPr>
        <w:pStyle w:val="BodyText"/>
        <w:spacing w:line="240" w:lineRule="auto"/>
        <w:ind w:left="720" w:hanging="720"/>
      </w:pPr>
      <w:r>
        <w:t xml:space="preserve">Lavie, N., Hirst, A., </w:t>
      </w:r>
      <w:proofErr w:type="spellStart"/>
      <w:r>
        <w:t>Fockert</w:t>
      </w:r>
      <w:proofErr w:type="spellEnd"/>
      <w:r>
        <w:t xml:space="preserve">, J. W. de, &amp; Viding, E. (2004). Load theory of selective attention and cognitive control. </w:t>
      </w:r>
      <w:r>
        <w:rPr>
          <w:i/>
        </w:rPr>
        <w:t>Journal of Experimental Psychology. General</w:t>
      </w:r>
      <w:r>
        <w:t xml:space="preserve">, </w:t>
      </w:r>
      <w:r>
        <w:rPr>
          <w:i/>
        </w:rPr>
        <w:t>133</w:t>
      </w:r>
      <w:r>
        <w:t>(3), 339–354. doi:</w:t>
      </w:r>
      <w:hyperlink r:id="rId43">
        <w:r>
          <w:rPr>
            <w:rStyle w:val="Hyperlink"/>
          </w:rPr>
          <w:t>10.1037/0096-3445.133.3.339</w:t>
        </w:r>
      </w:hyperlink>
    </w:p>
    <w:p w14:paraId="642A7C5F" w14:textId="77777777" w:rsidR="00704CDD" w:rsidRDefault="00704CDD" w:rsidP="00911B97">
      <w:pPr>
        <w:pStyle w:val="BodyText"/>
        <w:spacing w:line="240" w:lineRule="auto"/>
        <w:ind w:left="720" w:hanging="720"/>
      </w:pPr>
      <w:bookmarkStart w:id="309" w:name="ref-lazarus_short-circuiting_1964"/>
      <w:r>
        <w:t xml:space="preserve">Lazarus, R. S., &amp; </w:t>
      </w:r>
      <w:proofErr w:type="spellStart"/>
      <w:r>
        <w:t>Alfert</w:t>
      </w:r>
      <w:proofErr w:type="spellEnd"/>
      <w:r>
        <w:t xml:space="preserve">, E. (1964). Short-circuiting of threat by experimentally altering cognitive appraisal. </w:t>
      </w:r>
      <w:r>
        <w:rPr>
          <w:i/>
        </w:rPr>
        <w:t>The Journal of Abnormal and Social Psychology</w:t>
      </w:r>
      <w:r>
        <w:t xml:space="preserve">, </w:t>
      </w:r>
      <w:r>
        <w:rPr>
          <w:i/>
        </w:rPr>
        <w:t>69</w:t>
      </w:r>
      <w:r>
        <w:t>(2), 195–205. doi:</w:t>
      </w:r>
      <w:hyperlink r:id="rId44">
        <w:r>
          <w:rPr>
            <w:rStyle w:val="Hyperlink"/>
          </w:rPr>
          <w:t>10.1037/h0044635</w:t>
        </w:r>
      </w:hyperlink>
    </w:p>
    <w:bookmarkEnd w:id="309"/>
    <w:p w14:paraId="4CF232E9" w14:textId="77777777" w:rsidR="00704CDD" w:rsidRDefault="00704CDD" w:rsidP="00911B97">
      <w:pPr>
        <w:pStyle w:val="BodyText"/>
        <w:spacing w:line="240" w:lineRule="auto"/>
        <w:ind w:left="720" w:hanging="720"/>
      </w:pPr>
      <w:r>
        <w:lastRenderedPageBreak/>
        <w:t xml:space="preserve">Lundqvist, D., </w:t>
      </w:r>
      <w:proofErr w:type="spellStart"/>
      <w:r>
        <w:t>Flykt</w:t>
      </w:r>
      <w:proofErr w:type="spellEnd"/>
      <w:r>
        <w:t xml:space="preserve">, A., &amp; </w:t>
      </w:r>
      <w:proofErr w:type="spellStart"/>
      <w:r>
        <w:t>Öhman</w:t>
      </w:r>
      <w:proofErr w:type="spellEnd"/>
      <w:r>
        <w:t xml:space="preserve">, A. (1998). The </w:t>
      </w:r>
      <w:proofErr w:type="spellStart"/>
      <w:r>
        <w:t>karolinska</w:t>
      </w:r>
      <w:proofErr w:type="spellEnd"/>
      <w:r>
        <w:t xml:space="preserve"> directed emotional faces—KDEF (CD ROM)., Stockholm: Karolinska Institute, </w:t>
      </w:r>
      <w:proofErr w:type="spellStart"/>
      <w:r>
        <w:t>Departmentof</w:t>
      </w:r>
      <w:proofErr w:type="spellEnd"/>
      <w:r>
        <w:t xml:space="preserve"> Clinical Neuroscience, </w:t>
      </w:r>
      <w:proofErr w:type="spellStart"/>
      <w:r>
        <w:t>PsychologySection</w:t>
      </w:r>
      <w:proofErr w:type="spellEnd"/>
      <w:r>
        <w:t>.</w:t>
      </w:r>
    </w:p>
    <w:p w14:paraId="0297EBCA" w14:textId="77777777" w:rsidR="00704CDD" w:rsidRDefault="00704CDD" w:rsidP="00911B97">
      <w:pPr>
        <w:pStyle w:val="BodyText"/>
        <w:spacing w:line="240" w:lineRule="auto"/>
        <w:ind w:left="720" w:hanging="720"/>
      </w:pPr>
      <w:bookmarkStart w:id="310" w:name="ref-mather_aging_2005"/>
      <w:r>
        <w:t xml:space="preserve">Mather, M., &amp; Carstensen, L. L. (2005). Aging and motivated cognition: The positivity effect in attention and memory. </w:t>
      </w:r>
      <w:r>
        <w:rPr>
          <w:i/>
        </w:rPr>
        <w:t>Trends in Cognitive Sciences</w:t>
      </w:r>
      <w:r>
        <w:t xml:space="preserve">, </w:t>
      </w:r>
      <w:r>
        <w:rPr>
          <w:i/>
        </w:rPr>
        <w:t>9</w:t>
      </w:r>
      <w:r>
        <w:t>(10), 496–502. doi:</w:t>
      </w:r>
      <w:hyperlink r:id="rId45">
        <w:r>
          <w:rPr>
            <w:rStyle w:val="Hyperlink"/>
          </w:rPr>
          <w:t>10.1016/j.tics.2005.08.005</w:t>
        </w:r>
      </w:hyperlink>
    </w:p>
    <w:bookmarkEnd w:id="310"/>
    <w:p w14:paraId="193D6161" w14:textId="77777777" w:rsidR="00704CDD" w:rsidRDefault="00704CDD" w:rsidP="00911B97">
      <w:pPr>
        <w:pStyle w:val="BodyText"/>
        <w:spacing w:line="240" w:lineRule="auto"/>
        <w:ind w:left="720" w:hanging="720"/>
      </w:pPr>
      <w:proofErr w:type="spellStart"/>
      <w:r>
        <w:t>Mattek</w:t>
      </w:r>
      <w:proofErr w:type="spellEnd"/>
      <w:r>
        <w:t xml:space="preserve">, A. M., Whalen, P. J., Berkowitz, J. L., &amp; Freeman, J. B. (2016). Differential effects of cognitive load on subjective versus motor responses to ambiguously valenced facial expressions. </w:t>
      </w:r>
      <w:r>
        <w:rPr>
          <w:i/>
        </w:rPr>
        <w:t>Emotion</w:t>
      </w:r>
      <w:r>
        <w:t xml:space="preserve">, </w:t>
      </w:r>
      <w:r>
        <w:rPr>
          <w:i/>
        </w:rPr>
        <w:t>16</w:t>
      </w:r>
      <w:r>
        <w:t>(6), 929–936. doi:</w:t>
      </w:r>
      <w:hyperlink r:id="rId46">
        <w:r>
          <w:rPr>
            <w:rStyle w:val="Hyperlink"/>
          </w:rPr>
          <w:t>10.1037/emo0000148</w:t>
        </w:r>
      </w:hyperlink>
    </w:p>
    <w:p w14:paraId="62CD742B" w14:textId="77777777" w:rsidR="00704CDD" w:rsidRDefault="00704CDD" w:rsidP="00911B97">
      <w:pPr>
        <w:pStyle w:val="BodyText"/>
        <w:spacing w:line="240" w:lineRule="auto"/>
        <w:ind w:left="720" w:hanging="720"/>
      </w:pPr>
      <w:bookmarkStart w:id="311" w:name="ref-muraven_self-control_1998"/>
      <w:proofErr w:type="spellStart"/>
      <w:r>
        <w:t>Muraven</w:t>
      </w:r>
      <w:proofErr w:type="spellEnd"/>
      <w:r>
        <w:t xml:space="preserve">, M., Tice, D. M., &amp; Baumeister, R. F. (1998). Self-control as a limited resource: Regulatory depletion patterns. </w:t>
      </w:r>
      <w:r>
        <w:rPr>
          <w:i/>
        </w:rPr>
        <w:t>Journal of Personality and Social Psychology</w:t>
      </w:r>
      <w:r>
        <w:t xml:space="preserve">, </w:t>
      </w:r>
      <w:r>
        <w:rPr>
          <w:i/>
        </w:rPr>
        <w:t>74</w:t>
      </w:r>
      <w:r>
        <w:t>(3), 774–789. doi:</w:t>
      </w:r>
      <w:hyperlink r:id="rId47">
        <w:r>
          <w:rPr>
            <w:rStyle w:val="Hyperlink"/>
          </w:rPr>
          <w:t>10.1037/0022-3514.74.3.774</w:t>
        </w:r>
      </w:hyperlink>
    </w:p>
    <w:p w14:paraId="7EEE93B9" w14:textId="77777777" w:rsidR="00704CDD" w:rsidRDefault="00704CDD" w:rsidP="00911B97">
      <w:pPr>
        <w:pStyle w:val="BodyText"/>
        <w:spacing w:line="240" w:lineRule="auto"/>
        <w:ind w:left="720" w:hanging="720"/>
      </w:pPr>
      <w:bookmarkStart w:id="312" w:name="ref-murphy_twenty_2016"/>
      <w:bookmarkEnd w:id="311"/>
      <w:r>
        <w:t xml:space="preserve">Murphy, G., </w:t>
      </w:r>
      <w:proofErr w:type="spellStart"/>
      <w:r>
        <w:t>Groeger</w:t>
      </w:r>
      <w:proofErr w:type="spellEnd"/>
      <w:r>
        <w:t xml:space="preserve">, J. A., &amp; Greene, C. M. (2016). Twenty years of load theory—where are we now, and where should we go next? </w:t>
      </w:r>
      <w:r>
        <w:rPr>
          <w:i/>
        </w:rPr>
        <w:t>Psychonomic Bulletin &amp; Review</w:t>
      </w:r>
      <w:r>
        <w:t xml:space="preserve">, </w:t>
      </w:r>
      <w:r>
        <w:rPr>
          <w:i/>
        </w:rPr>
        <w:t>23</w:t>
      </w:r>
      <w:r>
        <w:t>(5), 1316–1340. doi:</w:t>
      </w:r>
      <w:hyperlink r:id="rId48">
        <w:r>
          <w:rPr>
            <w:rStyle w:val="Hyperlink"/>
          </w:rPr>
          <w:t>10.3758/s13423-015-0982-5</w:t>
        </w:r>
      </w:hyperlink>
    </w:p>
    <w:p w14:paraId="21A614F3" w14:textId="77777777" w:rsidR="00704CDD" w:rsidRDefault="00704CDD" w:rsidP="00911B97">
      <w:pPr>
        <w:pStyle w:val="BodyText"/>
        <w:spacing w:line="240" w:lineRule="auto"/>
        <w:ind w:left="720" w:hanging="720"/>
      </w:pPr>
      <w:bookmarkStart w:id="313" w:name="ref-nagamatsu_increased_2011"/>
      <w:bookmarkEnd w:id="312"/>
      <w:proofErr w:type="spellStart"/>
      <w:r>
        <w:t>Nagamatsu</w:t>
      </w:r>
      <w:proofErr w:type="spellEnd"/>
      <w:r>
        <w:t xml:space="preserve">, L. S., Voss, M., </w:t>
      </w:r>
      <w:proofErr w:type="spellStart"/>
      <w:r>
        <w:t>Neider</w:t>
      </w:r>
      <w:proofErr w:type="spellEnd"/>
      <w:r>
        <w:t xml:space="preserve">, M. B., Gaspar, J. G., Handy, T. C., Kramer, A. F., &amp; Liu-Ambrose, T. Y. L. (2011). Increased cognitive load leads to impaired mobility decisions in seniors at risk for falls. </w:t>
      </w:r>
      <w:r>
        <w:rPr>
          <w:i/>
        </w:rPr>
        <w:t>Psychology and Aging</w:t>
      </w:r>
      <w:r>
        <w:t xml:space="preserve">, </w:t>
      </w:r>
      <w:r>
        <w:rPr>
          <w:i/>
        </w:rPr>
        <w:t>26</w:t>
      </w:r>
      <w:r>
        <w:t>(2), 253–259. doi:</w:t>
      </w:r>
      <w:hyperlink r:id="rId49">
        <w:r>
          <w:rPr>
            <w:rStyle w:val="Hyperlink"/>
          </w:rPr>
          <w:t>10.1037/a0022929</w:t>
        </w:r>
      </w:hyperlink>
    </w:p>
    <w:p w14:paraId="7B7E61C0" w14:textId="77777777" w:rsidR="00704CDD" w:rsidRDefault="00704CDD" w:rsidP="00911B97">
      <w:pPr>
        <w:pStyle w:val="BodyText"/>
        <w:spacing w:line="240" w:lineRule="auto"/>
        <w:ind w:left="720" w:hanging="720"/>
      </w:pPr>
      <w:bookmarkStart w:id="314" w:name="ref-nee_interference_2007"/>
      <w:bookmarkEnd w:id="313"/>
      <w:r>
        <w:t xml:space="preserve">Nee, D. E., Wager, T. D., &amp; </w:t>
      </w:r>
      <w:proofErr w:type="spellStart"/>
      <w:r>
        <w:t>Jonides</w:t>
      </w:r>
      <w:proofErr w:type="spellEnd"/>
      <w:r>
        <w:t xml:space="preserve">, J. (2007). Interference resolution: Insights from a meta-analysis of neuroimaging tasks. </w:t>
      </w:r>
      <w:r>
        <w:rPr>
          <w:i/>
        </w:rPr>
        <w:t>Cognitive, Affective, &amp; Behavioral Neuroscience</w:t>
      </w:r>
      <w:r>
        <w:t xml:space="preserve">, </w:t>
      </w:r>
      <w:r>
        <w:rPr>
          <w:i/>
        </w:rPr>
        <w:t>7</w:t>
      </w:r>
      <w:r>
        <w:t>(1), 1–17. doi:</w:t>
      </w:r>
      <w:hyperlink r:id="rId50">
        <w:r>
          <w:rPr>
            <w:rStyle w:val="Hyperlink"/>
          </w:rPr>
          <w:t>10.3758/CABN.7.1.1</w:t>
        </w:r>
      </w:hyperlink>
    </w:p>
    <w:p w14:paraId="3A78FAC9" w14:textId="77777777" w:rsidR="00704CDD" w:rsidRDefault="00704CDD" w:rsidP="00911B97">
      <w:pPr>
        <w:pStyle w:val="BodyText"/>
        <w:spacing w:line="240" w:lineRule="auto"/>
        <w:ind w:left="720" w:hanging="720"/>
      </w:pPr>
      <w:bookmarkStart w:id="315" w:name="ref-neta_valence_2011"/>
      <w:bookmarkEnd w:id="314"/>
      <w:r>
        <w:t xml:space="preserve">Neta, M., Davis, F. C., &amp; Whalen, P. J. (2011). Valence resolution of ambiguous facial expressions using an emotional oddball task. </w:t>
      </w:r>
      <w:r>
        <w:rPr>
          <w:i/>
        </w:rPr>
        <w:t>Emotion</w:t>
      </w:r>
      <w:r>
        <w:t xml:space="preserve">, </w:t>
      </w:r>
      <w:r>
        <w:rPr>
          <w:i/>
        </w:rPr>
        <w:t>11</w:t>
      </w:r>
      <w:r>
        <w:t>(6), 1425–1433. doi:</w:t>
      </w:r>
      <w:hyperlink r:id="rId51">
        <w:r>
          <w:rPr>
            <w:rStyle w:val="Hyperlink"/>
          </w:rPr>
          <w:t>10.1037/a0022993</w:t>
        </w:r>
      </w:hyperlink>
    </w:p>
    <w:bookmarkEnd w:id="315"/>
    <w:p w14:paraId="4E39CA8F" w14:textId="77777777" w:rsidR="00704CDD" w:rsidRDefault="00704CDD" w:rsidP="00911B97">
      <w:pPr>
        <w:pStyle w:val="BodyText"/>
        <w:spacing w:line="240" w:lineRule="auto"/>
        <w:ind w:left="720" w:hanging="720"/>
      </w:pPr>
      <w:r>
        <w:t xml:space="preserve">Neta, M., Kelley, W. M., &amp; Whalen, P. J. (2013). Neural responses to ambiguity involve domain-general and domain-specific emotion processing systems. </w:t>
      </w:r>
      <w:r>
        <w:rPr>
          <w:i/>
        </w:rPr>
        <w:t>Journal of Cognitive Neuroscience</w:t>
      </w:r>
      <w:r>
        <w:t xml:space="preserve">, </w:t>
      </w:r>
      <w:r>
        <w:rPr>
          <w:i/>
        </w:rPr>
        <w:t>25</w:t>
      </w:r>
      <w:r>
        <w:t>(4), 547–557. doi:</w:t>
      </w:r>
      <w:hyperlink r:id="rId52">
        <w:r>
          <w:rPr>
            <w:rStyle w:val="Hyperlink"/>
          </w:rPr>
          <w:t>10.1162/jocn_a_00363</w:t>
        </w:r>
      </w:hyperlink>
    </w:p>
    <w:p w14:paraId="1A1CAC1D" w14:textId="77777777" w:rsidR="00704CDD" w:rsidRDefault="00704CDD" w:rsidP="00911B97">
      <w:pPr>
        <w:pStyle w:val="BodyText"/>
        <w:spacing w:line="240" w:lineRule="auto"/>
        <w:ind w:left="720" w:hanging="720"/>
      </w:pPr>
      <w:r>
        <w:t xml:space="preserve">Neta, M., Norris, C. J., &amp; Whalen, P. J. (2009). Corrugator muscle responses are associated with individual differences in positivity-negativity bias. </w:t>
      </w:r>
      <w:r>
        <w:rPr>
          <w:i/>
        </w:rPr>
        <w:t>Emotion (Washington, D.C.)</w:t>
      </w:r>
      <w:r>
        <w:t xml:space="preserve">, </w:t>
      </w:r>
      <w:r>
        <w:rPr>
          <w:i/>
        </w:rPr>
        <w:t>9</w:t>
      </w:r>
      <w:r>
        <w:t>(5), 640–648. doi:</w:t>
      </w:r>
      <w:hyperlink r:id="rId53">
        <w:r>
          <w:rPr>
            <w:rStyle w:val="Hyperlink"/>
          </w:rPr>
          <w:t>10.1037/a0016819</w:t>
        </w:r>
      </w:hyperlink>
    </w:p>
    <w:p w14:paraId="5903980B" w14:textId="77777777" w:rsidR="00704CDD" w:rsidRDefault="00704CDD" w:rsidP="00911B97">
      <w:pPr>
        <w:pStyle w:val="BodyText"/>
        <w:spacing w:line="240" w:lineRule="auto"/>
        <w:ind w:left="720" w:hanging="720"/>
      </w:pPr>
      <w:bookmarkStart w:id="316" w:name="ref-neta_separable_2014"/>
      <w:r>
        <w:t xml:space="preserve">Neta, M., </w:t>
      </w:r>
      <w:proofErr w:type="spellStart"/>
      <w:r>
        <w:t>Schlaggar</w:t>
      </w:r>
      <w:proofErr w:type="spellEnd"/>
      <w:r>
        <w:t xml:space="preserve">, B. L., &amp; Petersen, S. E. (2014). Separable responses to error, ambiguity, and reaction time in cingulo-opercular task control regions. </w:t>
      </w:r>
      <w:proofErr w:type="spellStart"/>
      <w:r>
        <w:rPr>
          <w:i/>
        </w:rPr>
        <w:t>NeuroImage</w:t>
      </w:r>
      <w:proofErr w:type="spellEnd"/>
      <w:r>
        <w:t xml:space="preserve">, </w:t>
      </w:r>
      <w:r>
        <w:rPr>
          <w:i/>
        </w:rPr>
        <w:t>99</w:t>
      </w:r>
      <w:r>
        <w:t>, 59–68. doi:</w:t>
      </w:r>
      <w:hyperlink r:id="rId54">
        <w:r>
          <w:rPr>
            <w:rStyle w:val="Hyperlink"/>
          </w:rPr>
          <w:t>10.1016/j.neuroimage.2014.05.053</w:t>
        </w:r>
      </w:hyperlink>
    </w:p>
    <w:p w14:paraId="79ECD115" w14:textId="77777777" w:rsidR="00704CDD" w:rsidRDefault="00704CDD" w:rsidP="00911B97">
      <w:pPr>
        <w:pStyle w:val="BodyText"/>
        <w:spacing w:line="240" w:lineRule="auto"/>
        <w:ind w:left="720" w:hanging="720"/>
      </w:pPr>
      <w:bookmarkStart w:id="317" w:name="ref-neta_dont_2016-1"/>
      <w:bookmarkEnd w:id="316"/>
      <w:r>
        <w:t xml:space="preserve">Neta, M., &amp; Tong, T. T. (2016). Don’t like what you see? Give it time: Longer reaction times associated with increased positive affect. </w:t>
      </w:r>
      <w:r>
        <w:rPr>
          <w:i/>
        </w:rPr>
        <w:t>Emotion</w:t>
      </w:r>
      <w:r>
        <w:t xml:space="preserve">, </w:t>
      </w:r>
      <w:r>
        <w:rPr>
          <w:i/>
        </w:rPr>
        <w:t>16</w:t>
      </w:r>
      <w:r>
        <w:t>(5), 730–739. doi:</w:t>
      </w:r>
      <w:hyperlink r:id="rId55">
        <w:r>
          <w:rPr>
            <w:rStyle w:val="Hyperlink"/>
          </w:rPr>
          <w:t>10.1037/emo0000181</w:t>
        </w:r>
      </w:hyperlink>
    </w:p>
    <w:bookmarkEnd w:id="317"/>
    <w:p w14:paraId="0D1E12D6" w14:textId="77777777" w:rsidR="00704CDD" w:rsidRDefault="00704CDD" w:rsidP="00911B97">
      <w:pPr>
        <w:pStyle w:val="BodyText"/>
        <w:spacing w:line="240" w:lineRule="auto"/>
        <w:ind w:left="720" w:hanging="720"/>
      </w:pPr>
      <w:r>
        <w:lastRenderedPageBreak/>
        <w:t xml:space="preserve">Neta, M., &amp; Whalen, P. J. (2010). The primacy of negative interpretations when resolving the valence of ambiguous facial expressions. </w:t>
      </w:r>
      <w:r>
        <w:rPr>
          <w:i/>
        </w:rPr>
        <w:t>Psychological Science</w:t>
      </w:r>
      <w:r>
        <w:t xml:space="preserve">, </w:t>
      </w:r>
      <w:r>
        <w:rPr>
          <w:i/>
        </w:rPr>
        <w:t>21</w:t>
      </w:r>
      <w:r>
        <w:t>(7), 901–907. doi:</w:t>
      </w:r>
      <w:hyperlink r:id="rId56">
        <w:r>
          <w:rPr>
            <w:rStyle w:val="Hyperlink"/>
          </w:rPr>
          <w:t>10.1177/0956797610373934</w:t>
        </w:r>
      </w:hyperlink>
    </w:p>
    <w:p w14:paraId="55C54720" w14:textId="77777777" w:rsidR="00704CDD" w:rsidRDefault="00704CDD" w:rsidP="00911B97">
      <w:pPr>
        <w:pStyle w:val="BodyText"/>
        <w:spacing w:line="240" w:lineRule="auto"/>
        <w:ind w:left="720" w:hanging="720"/>
      </w:pPr>
      <w:r>
        <w:t xml:space="preserve">Petro, N. M., Tong, T. T., Henley, D. J., &amp; Neta, M. (2018). Individual differences in valence bias: fMRI evidence of the initial negativity hypothesis. </w:t>
      </w:r>
      <w:r>
        <w:rPr>
          <w:i/>
        </w:rPr>
        <w:t>Social Cognitive and Affective Neuroscience</w:t>
      </w:r>
      <w:r>
        <w:t xml:space="preserve">, </w:t>
      </w:r>
      <w:r>
        <w:rPr>
          <w:i/>
        </w:rPr>
        <w:t>13</w:t>
      </w:r>
      <w:r>
        <w:t>(7), 687–698. doi:</w:t>
      </w:r>
      <w:hyperlink r:id="rId57">
        <w:r>
          <w:rPr>
            <w:rStyle w:val="Hyperlink"/>
          </w:rPr>
          <w:t>10.1093/scan/nsy049</w:t>
        </w:r>
      </w:hyperlink>
    </w:p>
    <w:p w14:paraId="0C4676FC" w14:textId="63AD3C9E" w:rsidR="00704CDD" w:rsidRDefault="00704CDD">
      <w:pPr>
        <w:pStyle w:val="BodyText"/>
        <w:spacing w:line="240" w:lineRule="auto"/>
        <w:ind w:left="720" w:hanging="720"/>
        <w:rPr>
          <w:rStyle w:val="Hyperlink"/>
        </w:rPr>
      </w:pPr>
      <w:bookmarkStart w:id="318" w:name="ref-pontari_influence_2000"/>
      <w:proofErr w:type="spellStart"/>
      <w:r>
        <w:t>Pontari</w:t>
      </w:r>
      <w:proofErr w:type="spellEnd"/>
      <w:r>
        <w:t xml:space="preserve">, B. A., &amp; </w:t>
      </w:r>
      <w:proofErr w:type="spellStart"/>
      <w:r>
        <w:t>Schlenker</w:t>
      </w:r>
      <w:proofErr w:type="spellEnd"/>
      <w:r>
        <w:t xml:space="preserve">, B. R. (2000). The influence of cognitive load on self-presentation: Can cognitive busyness help as well as harm social performance? </w:t>
      </w:r>
      <w:r>
        <w:rPr>
          <w:i/>
        </w:rPr>
        <w:t>Journal of Personality and Social Psychology</w:t>
      </w:r>
      <w:r>
        <w:t xml:space="preserve">, </w:t>
      </w:r>
      <w:r>
        <w:rPr>
          <w:i/>
        </w:rPr>
        <w:t>78</w:t>
      </w:r>
      <w:r>
        <w:t>(6), 1092–1108. doi:</w:t>
      </w:r>
      <w:hyperlink r:id="rId58">
        <w:r>
          <w:rPr>
            <w:rStyle w:val="Hyperlink"/>
          </w:rPr>
          <w:t>10.1037/0022-3514.78.6.1092</w:t>
        </w:r>
      </w:hyperlink>
    </w:p>
    <w:p w14:paraId="07FB6D2B" w14:textId="1D209FE0" w:rsidR="003225B5" w:rsidRDefault="003225B5" w:rsidP="00911B97">
      <w:pPr>
        <w:pStyle w:val="BodyText"/>
        <w:spacing w:line="240" w:lineRule="auto"/>
        <w:ind w:left="720" w:hanging="720"/>
      </w:pPr>
      <w:r>
        <w:t>R Core Team (2019). R: A language and environment for statistical computing. R Foundation for Statistical Computing, Vienna, Austria. URL https://www.R-project.org/.</w:t>
      </w:r>
    </w:p>
    <w:p w14:paraId="064F6BA8" w14:textId="77777777" w:rsidR="00704CDD" w:rsidRDefault="00704CDD" w:rsidP="00911B97">
      <w:pPr>
        <w:pStyle w:val="BodyText"/>
        <w:spacing w:line="240" w:lineRule="auto"/>
        <w:ind w:left="720" w:hanging="720"/>
      </w:pPr>
      <w:bookmarkStart w:id="319" w:name="ref-said_statistical_2011"/>
      <w:bookmarkEnd w:id="318"/>
      <w:r>
        <w:t xml:space="preserve">Said, C. P., &amp; Todorov, A. (2011). A statistical model of facial attractiveness. </w:t>
      </w:r>
      <w:r>
        <w:rPr>
          <w:i/>
        </w:rPr>
        <w:t>Psychological Science</w:t>
      </w:r>
      <w:r>
        <w:t xml:space="preserve">, </w:t>
      </w:r>
      <w:r>
        <w:rPr>
          <w:i/>
        </w:rPr>
        <w:t>22</w:t>
      </w:r>
      <w:r>
        <w:t>(9), 1183–1190. doi:</w:t>
      </w:r>
      <w:hyperlink r:id="rId59">
        <w:r>
          <w:rPr>
            <w:rStyle w:val="Hyperlink"/>
          </w:rPr>
          <w:t>10.1177/0956797611419169</w:t>
        </w:r>
      </w:hyperlink>
    </w:p>
    <w:p w14:paraId="2FE1B1CC" w14:textId="77777777" w:rsidR="00704CDD" w:rsidRDefault="00704CDD" w:rsidP="00911B97">
      <w:pPr>
        <w:pStyle w:val="BodyText"/>
        <w:spacing w:line="240" w:lineRule="auto"/>
        <w:ind w:left="720" w:hanging="720"/>
      </w:pPr>
      <w:bookmarkStart w:id="320" w:name="ref-scalf_competition_2013"/>
      <w:bookmarkEnd w:id="319"/>
      <w:proofErr w:type="spellStart"/>
      <w:r>
        <w:t>Scalf</w:t>
      </w:r>
      <w:proofErr w:type="spellEnd"/>
      <w:r>
        <w:t xml:space="preserve">, P. E., </w:t>
      </w:r>
      <w:proofErr w:type="spellStart"/>
      <w:r>
        <w:t>Torralbo</w:t>
      </w:r>
      <w:proofErr w:type="spellEnd"/>
      <w:r>
        <w:t xml:space="preserve">, A., Tapia, E., &amp; Beck, D. M. (2013). Competition explains limited attention and perceptual resources: Implications for perceptual load and dilution theories. </w:t>
      </w:r>
      <w:r>
        <w:rPr>
          <w:i/>
        </w:rPr>
        <w:t>Frontiers in Psychology</w:t>
      </w:r>
      <w:r>
        <w:t xml:space="preserve">, </w:t>
      </w:r>
      <w:r>
        <w:rPr>
          <w:i/>
        </w:rPr>
        <w:t>4</w:t>
      </w:r>
      <w:r>
        <w:t>. doi:</w:t>
      </w:r>
      <w:hyperlink r:id="rId60">
        <w:r>
          <w:rPr>
            <w:rStyle w:val="Hyperlink"/>
          </w:rPr>
          <w:t>10.3389/fpsyg.2013.00243</w:t>
        </w:r>
      </w:hyperlink>
    </w:p>
    <w:p w14:paraId="006EA792" w14:textId="77777777" w:rsidR="00704CDD" w:rsidRDefault="00704CDD" w:rsidP="00911B97">
      <w:pPr>
        <w:pStyle w:val="BodyText"/>
        <w:spacing w:line="240" w:lineRule="auto"/>
        <w:ind w:left="720" w:hanging="720"/>
      </w:pPr>
      <w:bookmarkStart w:id="321" w:name="ref-sheppes_divergent_2008"/>
      <w:bookmarkEnd w:id="320"/>
      <w:proofErr w:type="spellStart"/>
      <w:r>
        <w:t>Sheppes</w:t>
      </w:r>
      <w:proofErr w:type="spellEnd"/>
      <w:r>
        <w:t xml:space="preserve">, G., &amp; </w:t>
      </w:r>
      <w:proofErr w:type="spellStart"/>
      <w:r>
        <w:t>Meiran</w:t>
      </w:r>
      <w:proofErr w:type="spellEnd"/>
      <w:r>
        <w:t xml:space="preserve">, N. (2008). Divergent cognitive costs for online forms of reappraisal and distraction. </w:t>
      </w:r>
      <w:r>
        <w:rPr>
          <w:i/>
        </w:rPr>
        <w:t>Emotion</w:t>
      </w:r>
      <w:r>
        <w:t xml:space="preserve">, </w:t>
      </w:r>
      <w:r>
        <w:rPr>
          <w:i/>
        </w:rPr>
        <w:t>8</w:t>
      </w:r>
      <w:r>
        <w:t>(6), 870–874. doi:</w:t>
      </w:r>
      <w:hyperlink r:id="rId61">
        <w:r>
          <w:rPr>
            <w:rStyle w:val="Hyperlink"/>
          </w:rPr>
          <w:t>10.1037/a0013711</w:t>
        </w:r>
      </w:hyperlink>
    </w:p>
    <w:p w14:paraId="301F31F4" w14:textId="77777777" w:rsidR="00704CDD" w:rsidRDefault="00704CDD" w:rsidP="00911B97">
      <w:pPr>
        <w:pStyle w:val="BodyText"/>
        <w:spacing w:line="240" w:lineRule="auto"/>
        <w:ind w:left="720" w:hanging="720"/>
      </w:pPr>
      <w:bookmarkStart w:id="322" w:name="ref-sterzer_neural_2002"/>
      <w:bookmarkEnd w:id="321"/>
      <w:proofErr w:type="spellStart"/>
      <w:r>
        <w:t>Sterzer</w:t>
      </w:r>
      <w:proofErr w:type="spellEnd"/>
      <w:r>
        <w:t xml:space="preserve">, P., Russ, M. O., </w:t>
      </w:r>
      <w:proofErr w:type="spellStart"/>
      <w:r>
        <w:t>Preibisch</w:t>
      </w:r>
      <w:proofErr w:type="spellEnd"/>
      <w:r>
        <w:t xml:space="preserve">, C., &amp; Kleinschmidt, A. (2002). Neural correlates of spontaneous direction reversals in ambiguous apparent visual motion. </w:t>
      </w:r>
      <w:proofErr w:type="spellStart"/>
      <w:r>
        <w:rPr>
          <w:i/>
        </w:rPr>
        <w:t>NeuroImage</w:t>
      </w:r>
      <w:proofErr w:type="spellEnd"/>
      <w:r>
        <w:t xml:space="preserve">, </w:t>
      </w:r>
      <w:r>
        <w:rPr>
          <w:i/>
        </w:rPr>
        <w:t>15</w:t>
      </w:r>
      <w:r>
        <w:t>(4), 908–916. doi:</w:t>
      </w:r>
      <w:hyperlink r:id="rId62">
        <w:r>
          <w:rPr>
            <w:rStyle w:val="Hyperlink"/>
          </w:rPr>
          <w:t>10.1006/nimg.2001.1030</w:t>
        </w:r>
      </w:hyperlink>
    </w:p>
    <w:p w14:paraId="37CC3409" w14:textId="77777777" w:rsidR="00704CDD" w:rsidRDefault="00704CDD" w:rsidP="00911B97">
      <w:pPr>
        <w:pStyle w:val="BodyText"/>
        <w:spacing w:line="240" w:lineRule="auto"/>
        <w:ind w:left="720" w:hanging="720"/>
      </w:pPr>
      <w:bookmarkStart w:id="323" w:name="ref-storbeck_performance_2012"/>
      <w:bookmarkEnd w:id="322"/>
      <w:r>
        <w:t xml:space="preserve">Storbeck, J. (2012). Performance costs when emotion tunes inappropriate cognitive abilities: Implications for mental resources and behavior. </w:t>
      </w:r>
      <w:r>
        <w:rPr>
          <w:i/>
        </w:rPr>
        <w:t>Journal of Experimental Psychology: General</w:t>
      </w:r>
      <w:r>
        <w:t xml:space="preserve">, </w:t>
      </w:r>
      <w:r>
        <w:rPr>
          <w:i/>
        </w:rPr>
        <w:t>141</w:t>
      </w:r>
      <w:r>
        <w:t>(3), 411–416. doi:</w:t>
      </w:r>
      <w:hyperlink r:id="rId63">
        <w:r>
          <w:rPr>
            <w:rStyle w:val="Hyperlink"/>
          </w:rPr>
          <w:t>10.1037/a0026322</w:t>
        </w:r>
      </w:hyperlink>
    </w:p>
    <w:p w14:paraId="2FF50CCF" w14:textId="77777777" w:rsidR="00704CDD" w:rsidRDefault="00704CDD" w:rsidP="00911B97">
      <w:pPr>
        <w:pStyle w:val="BodyText"/>
        <w:spacing w:line="240" w:lineRule="auto"/>
        <w:ind w:left="720" w:hanging="720"/>
      </w:pPr>
      <w:bookmarkStart w:id="324" w:name="ref-thomas_impact_2017"/>
      <w:bookmarkEnd w:id="323"/>
      <w:r>
        <w:t xml:space="preserve">Thomas, L., Donohue-Porter, P., &amp; Stein Fishbein, J. (2017). Impact of interruptions, distractions, and cognitive load on procedure failures and medication administration errors: </w:t>
      </w:r>
      <w:r>
        <w:rPr>
          <w:i/>
        </w:rPr>
        <w:t>Journal of Nursing Care Quality</w:t>
      </w:r>
      <w:r>
        <w:t xml:space="preserve">, </w:t>
      </w:r>
      <w:r>
        <w:rPr>
          <w:i/>
        </w:rPr>
        <w:t>32</w:t>
      </w:r>
      <w:r>
        <w:t>(4), 309–317. doi:</w:t>
      </w:r>
      <w:hyperlink r:id="rId64">
        <w:r>
          <w:rPr>
            <w:rStyle w:val="Hyperlink"/>
          </w:rPr>
          <w:t>10.1097/NCQ.0000000000000256</w:t>
        </w:r>
      </w:hyperlink>
    </w:p>
    <w:p w14:paraId="66F92096" w14:textId="77777777" w:rsidR="00704CDD" w:rsidRDefault="00704CDD" w:rsidP="00911B97">
      <w:pPr>
        <w:pStyle w:val="BodyText"/>
        <w:spacing w:line="240" w:lineRule="auto"/>
        <w:ind w:left="720" w:hanging="720"/>
      </w:pPr>
      <w:bookmarkStart w:id="325" w:name="ref-thompson-schill_role_1997"/>
      <w:bookmarkEnd w:id="324"/>
      <w:r>
        <w:t>Thompson-</w:t>
      </w:r>
      <w:proofErr w:type="spellStart"/>
      <w:r>
        <w:t>Schill</w:t>
      </w:r>
      <w:proofErr w:type="spellEnd"/>
      <w:r>
        <w:t xml:space="preserve">, S. L., </w:t>
      </w:r>
      <w:proofErr w:type="spellStart"/>
      <w:r>
        <w:t>D’Esposito</w:t>
      </w:r>
      <w:proofErr w:type="spellEnd"/>
      <w:r>
        <w:t xml:space="preserve">, M., Aguirre, G. K., &amp; Farah, M. J. (1997). Role of left inferior prefrontal cortex in retrieval of semantic knowledge: A reevaluation. </w:t>
      </w:r>
      <w:r>
        <w:rPr>
          <w:i/>
        </w:rPr>
        <w:t>Proceedings of the National Academy of Sciences of the United States of America</w:t>
      </w:r>
      <w:r>
        <w:t xml:space="preserve">, </w:t>
      </w:r>
      <w:r>
        <w:rPr>
          <w:i/>
        </w:rPr>
        <w:t>94</w:t>
      </w:r>
      <w:r>
        <w:t>(26), 14792–14797. doi:</w:t>
      </w:r>
      <w:hyperlink r:id="rId65">
        <w:r>
          <w:rPr>
            <w:rStyle w:val="Hyperlink"/>
          </w:rPr>
          <w:t>10.1073/pnas.94.26.14792</w:t>
        </w:r>
      </w:hyperlink>
    </w:p>
    <w:p w14:paraId="7E640DF4" w14:textId="77777777" w:rsidR="00704CDD" w:rsidRDefault="00704CDD" w:rsidP="00911B97">
      <w:pPr>
        <w:pStyle w:val="BodyText"/>
        <w:spacing w:line="240" w:lineRule="auto"/>
        <w:ind w:left="720" w:hanging="720"/>
      </w:pPr>
      <w:bookmarkStart w:id="326" w:name="ref-todorov_evaluating_2008"/>
      <w:bookmarkEnd w:id="325"/>
      <w:r>
        <w:t xml:space="preserve">Todorov, A., Baron, S. G., &amp; </w:t>
      </w:r>
      <w:proofErr w:type="spellStart"/>
      <w:r>
        <w:t>Oosterhof</w:t>
      </w:r>
      <w:proofErr w:type="spellEnd"/>
      <w:r>
        <w:t xml:space="preserve">, N. N. (2008). Evaluating face trustworthiness: A </w:t>
      </w:r>
      <w:proofErr w:type="gramStart"/>
      <w:r>
        <w:t>model based</w:t>
      </w:r>
      <w:proofErr w:type="gramEnd"/>
      <w:r>
        <w:t xml:space="preserve"> approach. </w:t>
      </w:r>
      <w:r>
        <w:rPr>
          <w:i/>
        </w:rPr>
        <w:t>Social Cognitive and Affective Neuroscience</w:t>
      </w:r>
      <w:r>
        <w:t xml:space="preserve">, </w:t>
      </w:r>
      <w:r>
        <w:rPr>
          <w:i/>
        </w:rPr>
        <w:t>3</w:t>
      </w:r>
      <w:r>
        <w:t>(2), 119–127. doi:</w:t>
      </w:r>
      <w:hyperlink r:id="rId66">
        <w:r>
          <w:rPr>
            <w:rStyle w:val="Hyperlink"/>
          </w:rPr>
          <w:t>10.1093/scan/nsn009</w:t>
        </w:r>
      </w:hyperlink>
    </w:p>
    <w:p w14:paraId="5F784652" w14:textId="77777777" w:rsidR="00704CDD" w:rsidRDefault="00704CDD" w:rsidP="00911B97">
      <w:pPr>
        <w:pStyle w:val="BodyText"/>
        <w:spacing w:line="240" w:lineRule="auto"/>
        <w:ind w:left="720" w:hanging="720"/>
      </w:pPr>
      <w:bookmarkStart w:id="327" w:name="ref-tottenham_nimstim_2009-1"/>
      <w:bookmarkEnd w:id="326"/>
      <w:r>
        <w:lastRenderedPageBreak/>
        <w:t xml:space="preserve">Tottenham, N., Tanaka, J. W., Leon, A. C., </w:t>
      </w:r>
      <w:proofErr w:type="spellStart"/>
      <w:r>
        <w:t>McCarry</w:t>
      </w:r>
      <w:proofErr w:type="spellEnd"/>
      <w:r>
        <w:t xml:space="preserve">, T., Nurse, M., Hare, T. A., … Nelson, C. (2009a). The </w:t>
      </w:r>
      <w:proofErr w:type="spellStart"/>
      <w:r>
        <w:t>NimStim</w:t>
      </w:r>
      <w:proofErr w:type="spellEnd"/>
      <w:r>
        <w:t xml:space="preserve"> set of facial expressions: Judgments from untrained research participants. </w:t>
      </w:r>
      <w:r>
        <w:rPr>
          <w:i/>
        </w:rPr>
        <w:t>Psychiatry Research</w:t>
      </w:r>
      <w:r>
        <w:t xml:space="preserve">, </w:t>
      </w:r>
      <w:r>
        <w:rPr>
          <w:i/>
        </w:rPr>
        <w:t>168</w:t>
      </w:r>
      <w:r>
        <w:t>(3), 242–249. doi:</w:t>
      </w:r>
      <w:hyperlink r:id="rId67">
        <w:r>
          <w:rPr>
            <w:rStyle w:val="Hyperlink"/>
          </w:rPr>
          <w:t>10.1016/j.psychres.2008.05.006</w:t>
        </w:r>
      </w:hyperlink>
    </w:p>
    <w:bookmarkEnd w:id="327"/>
    <w:p w14:paraId="242E9B39" w14:textId="77777777" w:rsidR="00704CDD" w:rsidRDefault="00704CDD" w:rsidP="00911B97">
      <w:pPr>
        <w:pStyle w:val="BodyText"/>
        <w:spacing w:line="240" w:lineRule="auto"/>
        <w:ind w:left="720" w:hanging="720"/>
      </w:pPr>
      <w:r>
        <w:t xml:space="preserve">Tottenham, N., Tanaka, J. W., Leon, A. C., </w:t>
      </w:r>
      <w:proofErr w:type="spellStart"/>
      <w:r>
        <w:t>McCarry</w:t>
      </w:r>
      <w:proofErr w:type="spellEnd"/>
      <w:r>
        <w:t xml:space="preserve">, T., Nurse, M., Hare, T. A., … Nelson, C. (2009b). The </w:t>
      </w:r>
      <w:proofErr w:type="spellStart"/>
      <w:r>
        <w:t>NimStim</w:t>
      </w:r>
      <w:proofErr w:type="spellEnd"/>
      <w:r>
        <w:t xml:space="preserve"> set of facial expressions: Judgments from untrained research participants. </w:t>
      </w:r>
      <w:r>
        <w:rPr>
          <w:i/>
        </w:rPr>
        <w:t>Psychiatry Research</w:t>
      </w:r>
      <w:r>
        <w:t xml:space="preserve">, </w:t>
      </w:r>
      <w:r>
        <w:rPr>
          <w:i/>
        </w:rPr>
        <w:t>168</w:t>
      </w:r>
      <w:r>
        <w:t>(3), 242–249. doi:</w:t>
      </w:r>
      <w:hyperlink r:id="rId68">
        <w:r>
          <w:rPr>
            <w:rStyle w:val="Hyperlink"/>
          </w:rPr>
          <w:t>10.1016/j.psychres.2008.05.006</w:t>
        </w:r>
      </w:hyperlink>
    </w:p>
    <w:p w14:paraId="2B058E9C" w14:textId="77777777" w:rsidR="00704CDD" w:rsidRDefault="00704CDD" w:rsidP="00911B97">
      <w:pPr>
        <w:pStyle w:val="BodyText"/>
        <w:spacing w:line="240" w:lineRule="auto"/>
        <w:ind w:left="720" w:hanging="720"/>
      </w:pPr>
      <w:bookmarkStart w:id="328" w:name="ref-tremoliere_cognitive_2016"/>
      <w:proofErr w:type="spellStart"/>
      <w:r>
        <w:t>Trémolière</w:t>
      </w:r>
      <w:proofErr w:type="spellEnd"/>
      <w:r>
        <w:t xml:space="preserve">, B., Gagnon, M.-È., &amp; Blanchette, I. (2016). Cognitive load mediates the effect of emotion on analytical thinking. </w:t>
      </w:r>
      <w:r>
        <w:rPr>
          <w:i/>
        </w:rPr>
        <w:t>Experimental Psychology</w:t>
      </w:r>
      <w:r>
        <w:t xml:space="preserve">, </w:t>
      </w:r>
      <w:r>
        <w:rPr>
          <w:i/>
        </w:rPr>
        <w:t>63</w:t>
      </w:r>
      <w:r>
        <w:t>(6), 343–350. doi:</w:t>
      </w:r>
      <w:hyperlink r:id="rId69">
        <w:r>
          <w:rPr>
            <w:rStyle w:val="Hyperlink"/>
          </w:rPr>
          <w:t>10.1027/1618-3169/a000333</w:t>
        </w:r>
      </w:hyperlink>
    </w:p>
    <w:bookmarkEnd w:id="328"/>
    <w:p w14:paraId="0F3CB34B" w14:textId="06763E96" w:rsidR="00704CDD" w:rsidRDefault="00704CDD">
      <w:pPr>
        <w:pStyle w:val="BodyText"/>
        <w:spacing w:line="240" w:lineRule="auto"/>
        <w:ind w:left="720" w:hanging="720"/>
        <w:rPr>
          <w:rStyle w:val="Hyperlink"/>
        </w:rPr>
      </w:pPr>
      <w:r>
        <w:t xml:space="preserve">Van </w:t>
      </w:r>
      <w:proofErr w:type="spellStart"/>
      <w:r>
        <w:t>Dillen</w:t>
      </w:r>
      <w:proofErr w:type="spellEnd"/>
      <w:r>
        <w:t xml:space="preserve">, L. F., </w:t>
      </w:r>
      <w:proofErr w:type="spellStart"/>
      <w:r>
        <w:t>Heslenfeld</w:t>
      </w:r>
      <w:proofErr w:type="spellEnd"/>
      <w:r>
        <w:t xml:space="preserve">, D. J., &amp; </w:t>
      </w:r>
      <w:proofErr w:type="spellStart"/>
      <w:r>
        <w:t>Koole</w:t>
      </w:r>
      <w:proofErr w:type="spellEnd"/>
      <w:r>
        <w:t xml:space="preserve">, S. L. (2009). Tuning down the emotional brain: An fMRI study of the effects of cognitive load on the processing of affective images. </w:t>
      </w:r>
      <w:proofErr w:type="spellStart"/>
      <w:r>
        <w:rPr>
          <w:i/>
        </w:rPr>
        <w:t>NeuroImage</w:t>
      </w:r>
      <w:proofErr w:type="spellEnd"/>
      <w:r>
        <w:t xml:space="preserve">, </w:t>
      </w:r>
      <w:r>
        <w:rPr>
          <w:i/>
        </w:rPr>
        <w:t>45</w:t>
      </w:r>
      <w:r>
        <w:t>(4), 1212–1219. doi:</w:t>
      </w:r>
      <w:hyperlink r:id="rId70">
        <w:r>
          <w:rPr>
            <w:rStyle w:val="Hyperlink"/>
          </w:rPr>
          <w:t>10.1016/j.neuroimage.2009.01.016</w:t>
        </w:r>
      </w:hyperlink>
    </w:p>
    <w:p w14:paraId="014BBB9D" w14:textId="3F0043D5" w:rsidR="005F7D92" w:rsidRDefault="005F7D92">
      <w:pPr>
        <w:pStyle w:val="BodyText"/>
        <w:spacing w:line="240" w:lineRule="auto"/>
        <w:ind w:left="720" w:hanging="720"/>
        <w:rPr>
          <w:rStyle w:val="Hyperlink"/>
        </w:rPr>
      </w:pPr>
      <w:r w:rsidRPr="005F7D92">
        <w:rPr>
          <w:rStyle w:val="Hyperlink"/>
        </w:rPr>
        <w:t>Wickham</w:t>
      </w:r>
      <w:r>
        <w:rPr>
          <w:rStyle w:val="Hyperlink"/>
        </w:rPr>
        <w:t>, H. (2016)</w:t>
      </w:r>
      <w:r w:rsidRPr="005F7D92">
        <w:rPr>
          <w:rStyle w:val="Hyperlink"/>
        </w:rPr>
        <w:t>. ggplot2: Elegant Graphics for Data Analysis. Springer-Verlag</w:t>
      </w:r>
      <w:r>
        <w:rPr>
          <w:rStyle w:val="Hyperlink"/>
        </w:rPr>
        <w:t>:</w:t>
      </w:r>
      <w:r w:rsidRPr="005F7D92">
        <w:rPr>
          <w:rStyle w:val="Hyperlink"/>
        </w:rPr>
        <w:t xml:space="preserve"> New York</w:t>
      </w:r>
      <w:r>
        <w:rPr>
          <w:rStyle w:val="Hyperlink"/>
        </w:rPr>
        <w:t>.</w:t>
      </w:r>
    </w:p>
    <w:p w14:paraId="57058CDC" w14:textId="77777777" w:rsidR="005F7D92" w:rsidRDefault="005F7D92" w:rsidP="0026612C">
      <w:pPr>
        <w:pStyle w:val="BodyText"/>
        <w:spacing w:line="240" w:lineRule="auto"/>
        <w:ind w:left="720" w:hanging="720"/>
      </w:pPr>
    </w:p>
    <w:bookmarkEnd w:id="277"/>
    <w:p w14:paraId="2395D89D" w14:textId="724965C3" w:rsidR="00E75F14" w:rsidRDefault="00E75F14" w:rsidP="0026612C">
      <w:pPr>
        <w:pStyle w:val="Heading1"/>
        <w:spacing w:line="240" w:lineRule="auto"/>
        <w:ind w:left="720" w:hanging="720"/>
      </w:pPr>
    </w:p>
    <w:sectPr w:rsidR="00E75F14" w:rsidSect="00E7696F">
      <w:pgSz w:w="12240" w:h="15840"/>
      <w:pgMar w:top="1418" w:right="1418" w:bottom="1418" w:left="1418"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4" w:author="Joshua Zosky" w:date="2020-03-15T22:08:00Z" w:initials="JZ">
    <w:p w14:paraId="6A985321" w14:textId="29D2B453" w:rsidR="00225CB9" w:rsidRDefault="00225CB9">
      <w:pPr>
        <w:pStyle w:val="CommentText"/>
      </w:pPr>
      <w:r>
        <w:rPr>
          <w:rStyle w:val="CommentReference"/>
        </w:rPr>
        <w:annotationRef/>
      </w:r>
      <w:r>
        <w:rPr>
          <w:rStyle w:val="CommentReference"/>
        </w:rPr>
        <w:annotationRef/>
      </w:r>
      <w:r>
        <w:t>(Personal Opinion) Don’t need stats-reporting in abstract.</w:t>
      </w:r>
    </w:p>
  </w:comment>
  <w:comment w:id="16" w:author="Joshua Zosky" w:date="2020-03-15T22:10:00Z" w:initials="JZ">
    <w:p w14:paraId="6180E980" w14:textId="2FC2BCA8" w:rsidR="00225CB9" w:rsidRDefault="00225CB9">
      <w:pPr>
        <w:pStyle w:val="CommentText"/>
      </w:pPr>
      <w:r>
        <w:rPr>
          <w:rStyle w:val="CommentReference"/>
        </w:rPr>
        <w:annotationRef/>
      </w:r>
      <w:r>
        <w:rPr>
          <w:rStyle w:val="CommentReference"/>
        </w:rPr>
        <w:t>“S</w:t>
      </w:r>
      <w:r>
        <w:t xml:space="preserve">urprise” doesn’t have enough context. Were there other ambiguous emotions presented? Is </w:t>
      </w:r>
      <w:r w:rsidR="00C534DD">
        <w:t xml:space="preserve">the “rating” that participants are shown ambiguous faces and judge if it’s “surprise” vs. </w:t>
      </w:r>
      <w:proofErr w:type="gramStart"/>
      <w:r w:rsidR="00C534DD">
        <w:t>“?,</w:t>
      </w:r>
      <w:proofErr w:type="gramEnd"/>
      <w:r w:rsidR="00C534DD">
        <w:t>” and if so what is the other possible rating(s)?</w:t>
      </w:r>
      <w:r>
        <w:t xml:space="preserve"> Similarly, </w:t>
      </w:r>
      <w:r w:rsidR="00C534DD">
        <w:t xml:space="preserve">this is probably unavoidable but “more negative” doesn’t </w:t>
      </w:r>
      <w:r w:rsidR="00884EEC">
        <w:t>sound great. Try putting it in the form “participants rated X as negative stimuli more frequently than Y.” (Just one thought, not great but to give you an idea).</w:t>
      </w:r>
    </w:p>
  </w:comment>
  <w:comment w:id="17" w:author="Joshua Zosky" w:date="2020-03-15T22:38:00Z" w:initials="JZ">
    <w:p w14:paraId="79D64B90" w14:textId="77777777" w:rsidR="00884EEC" w:rsidRDefault="00884EEC">
      <w:pPr>
        <w:pStyle w:val="CommentText"/>
      </w:pPr>
      <w:r>
        <w:rPr>
          <w:rStyle w:val="CommentReference"/>
        </w:rPr>
        <w:annotationRef/>
      </w:r>
      <w:r>
        <w:t>Too many phrases. Reorganization would help with that, something like:</w:t>
      </w:r>
    </w:p>
    <w:p w14:paraId="5CCC5411" w14:textId="5CD8EA7C" w:rsidR="00884EEC" w:rsidRDefault="00884EEC">
      <w:pPr>
        <w:pStyle w:val="CommentText"/>
      </w:pPr>
      <w:r>
        <w:t>“analyses of response trajectories revealed greater response competition on positive versus negative trials under low load regardless of domain. This suggests that positive categorizations are characterized by an initial attraction to negativity.” I also changed “showing” to “suggest” because “show” is too causal a term, which I assume this isn’t causal but associative/exploratory in nature.</w:t>
      </w:r>
    </w:p>
  </w:comment>
  <w:comment w:id="20" w:author="Joshua Zosky" w:date="2020-03-15T22:44:00Z" w:initials="JZ">
    <w:p w14:paraId="08A8801A" w14:textId="0361DDC6" w:rsidR="00884EEC" w:rsidRDefault="00884EEC">
      <w:pPr>
        <w:pStyle w:val="CommentText"/>
      </w:pPr>
      <w:r>
        <w:rPr>
          <w:rStyle w:val="CommentReference"/>
        </w:rPr>
        <w:annotationRef/>
      </w:r>
      <w:r>
        <w:rPr>
          <w:rStyle w:val="CommentReference"/>
        </w:rPr>
        <w:annotationRef/>
      </w:r>
      <w:r>
        <w:rPr>
          <w:rStyle w:val="CommentReference"/>
        </w:rPr>
        <w:annotationRef/>
      </w:r>
      <w:r>
        <w:t>(Personal Opinion) Don’t need stats-reporting in abstract.</w:t>
      </w:r>
    </w:p>
  </w:comment>
  <w:comment w:id="45" w:author="Nicholas Harp" w:date="2020-03-18T12:46:00Z" w:initials="NH">
    <w:p w14:paraId="6ED080ED" w14:textId="09234BC7" w:rsidR="00492553" w:rsidRDefault="00492553">
      <w:pPr>
        <w:pStyle w:val="CommentText"/>
      </w:pPr>
      <w:r>
        <w:rPr>
          <w:rStyle w:val="CommentReference"/>
        </w:rPr>
        <w:annotationRef/>
      </w:r>
      <w:r>
        <w:rPr>
          <w:rStyle w:val="CommentReference"/>
        </w:rPr>
        <w:t>Seemed like overkill to list all of those</w:t>
      </w:r>
    </w:p>
  </w:comment>
  <w:comment w:id="149" w:author="Joshua Zosky" w:date="2020-03-15T22:53:00Z" w:initials="JZ">
    <w:p w14:paraId="4A14BAB6" w14:textId="33268ACE" w:rsidR="003A220A" w:rsidRDefault="003A220A">
      <w:pPr>
        <w:pStyle w:val="CommentText"/>
      </w:pPr>
      <w:r>
        <w:rPr>
          <w:rStyle w:val="CommentReference"/>
        </w:rPr>
        <w:annotationRef/>
      </w:r>
      <w:r>
        <w:t xml:space="preserve">Never ever start a sentence with “And.” Sorry/not sorry. The sentence works without that word there, I didn’t delete it </w:t>
      </w:r>
    </w:p>
  </w:comment>
  <w:comment w:id="159" w:author="Joshua Zosky" w:date="2020-03-15T22:57:00Z" w:initials="JZ">
    <w:p w14:paraId="54178D11" w14:textId="2C7D15C8" w:rsidR="00694BB5" w:rsidRDefault="00694BB5">
      <w:pPr>
        <w:pStyle w:val="CommentText"/>
      </w:pPr>
      <w:r>
        <w:rPr>
          <w:rStyle w:val="CommentReference"/>
        </w:rPr>
        <w:annotationRef/>
      </w:r>
      <w:r>
        <w:t>Be confident, use active language.</w:t>
      </w:r>
    </w:p>
  </w:comment>
  <w:comment w:id="188" w:author="Joshua Zosky" w:date="2020-03-15T23:00:00Z" w:initials="JZ">
    <w:p w14:paraId="7B8DDB2C" w14:textId="4155DC05" w:rsidR="00694BB5" w:rsidRDefault="00694BB5">
      <w:pPr>
        <w:pStyle w:val="CommentText"/>
      </w:pPr>
      <w:r>
        <w:rPr>
          <w:rStyle w:val="CommentReference"/>
        </w:rPr>
        <w:annotationRef/>
      </w:r>
      <w:r>
        <w:t>Need a transition to next paragraph</w:t>
      </w:r>
    </w:p>
  </w:comment>
  <w:comment w:id="192" w:author="Joshua Zosky" w:date="2020-03-15T23:01:00Z" w:initials="JZ">
    <w:p w14:paraId="15E68F2D" w14:textId="2A615D86" w:rsidR="00694BB5" w:rsidRDefault="00694BB5">
      <w:pPr>
        <w:pStyle w:val="CommentText"/>
      </w:pPr>
      <w:r>
        <w:rPr>
          <w:rStyle w:val="CommentReference"/>
        </w:rPr>
        <w:annotationRef/>
      </w:r>
      <w:r>
        <w:t>This should be your transition sentence in the previous paragraph</w:t>
      </w:r>
    </w:p>
  </w:comment>
  <w:comment w:id="211" w:author="Joshua Zosky" w:date="2020-03-15T23:02:00Z" w:initials="JZ">
    <w:p w14:paraId="5AC394F6" w14:textId="2AAC96D6" w:rsidR="00694BB5" w:rsidRDefault="00694BB5">
      <w:pPr>
        <w:pStyle w:val="CommentText"/>
      </w:pPr>
      <w:r>
        <w:rPr>
          <w:rStyle w:val="CommentReference"/>
        </w:rPr>
        <w:annotationRef/>
      </w:r>
      <w:r>
        <w:t>Don’t need to prepare the 2</w:t>
      </w:r>
      <w:r w:rsidRPr="00694BB5">
        <w:rPr>
          <w:vertAlign w:val="superscript"/>
        </w:rPr>
        <w:t>nd</w:t>
      </w:r>
      <w:r>
        <w:t xml:space="preserve"> part of a sentence using a semicolon, that’s the purpose of the semicolon.</w:t>
      </w:r>
    </w:p>
  </w:comment>
  <w:comment w:id="213" w:author="Joshua Zosky" w:date="2020-03-15T23:04:00Z" w:initials="JZ">
    <w:p w14:paraId="0A26FA22" w14:textId="491E8FDD" w:rsidR="00694BB5" w:rsidRDefault="00694BB5">
      <w:pPr>
        <w:pStyle w:val="CommentText"/>
      </w:pPr>
      <w:r>
        <w:rPr>
          <w:rStyle w:val="CommentReference"/>
        </w:rPr>
        <w:annotationRef/>
      </w:r>
      <w:r>
        <w:t>Avoid needing commas. Swap the 2</w:t>
      </w:r>
      <w:r w:rsidRPr="00694BB5">
        <w:rPr>
          <w:vertAlign w:val="superscript"/>
        </w:rPr>
        <w:t>nd</w:t>
      </w:r>
      <w:r>
        <w:t xml:space="preserve"> phrase with the 1</w:t>
      </w:r>
      <w:r w:rsidRPr="00694BB5">
        <w:rPr>
          <w:vertAlign w:val="superscript"/>
        </w:rPr>
        <w:t>st</w:t>
      </w:r>
      <w:r>
        <w:t xml:space="preserve"> and you don’t need the comma. </w:t>
      </w:r>
    </w:p>
  </w:comment>
  <w:comment w:id="246" w:author="Joshua Zosky" w:date="2020-03-15T23:08:00Z" w:initials="JZ">
    <w:p w14:paraId="12796978" w14:textId="7A4DC7CF" w:rsidR="00926E2F" w:rsidRDefault="00926E2F">
      <w:pPr>
        <w:pStyle w:val="CommentText"/>
      </w:pPr>
      <w:r>
        <w:rPr>
          <w:rStyle w:val="CommentReference"/>
        </w:rPr>
        <w:annotationRef/>
      </w:r>
      <w:r>
        <w:t>Too many of these. Rethink how often you introduce a sentence and if it’s necessary (it usually isn’t).</w:t>
      </w:r>
    </w:p>
  </w:comment>
  <w:comment w:id="247" w:author="Maital Neta" w:date="2020-03-03T16:09:00Z" w:initials="MN">
    <w:p w14:paraId="7B656140" w14:textId="77777777" w:rsidR="00765E44" w:rsidRDefault="00765E44" w:rsidP="00765E44">
      <w:pPr>
        <w:pStyle w:val="CommentText"/>
      </w:pPr>
      <w:r>
        <w:rPr>
          <w:rStyle w:val="CommentReference"/>
        </w:rPr>
        <w:annotationRef/>
      </w:r>
      <w:r>
        <w:t>Does remembering the identity impair perceptual pairings??</w:t>
      </w:r>
    </w:p>
  </w:comment>
  <w:comment w:id="248" w:author="Nicholas Harp" w:date="2020-03-09T09:37:00Z" w:initials="NH">
    <w:p w14:paraId="7B50BE7F" w14:textId="5C4E7571" w:rsidR="00765E44" w:rsidRDefault="00765E44" w:rsidP="00765E44">
      <w:pPr>
        <w:pStyle w:val="CommentText"/>
      </w:pPr>
      <w:r>
        <w:rPr>
          <w:rStyle w:val="CommentReference"/>
        </w:rPr>
        <w:annotationRef/>
      </w:r>
      <w:r w:rsidR="005C54DE">
        <w:rPr>
          <w:rStyle w:val="CommentReference"/>
        </w:rPr>
        <w:t xml:space="preserve">It’s hard to tell… the authors don’t report all of the comparisons… it looks like there might be some effect, but it is smaller. </w:t>
      </w:r>
      <w:r>
        <w:rPr>
          <w:rStyle w:val="CommentReference"/>
        </w:rPr>
        <w:t xml:space="preserve"> </w:t>
      </w:r>
    </w:p>
  </w:comment>
  <w:comment w:id="259" w:author="Nicholas Harp" w:date="2020-03-18T12:14:00Z" w:initials="NH">
    <w:p w14:paraId="00FF4868" w14:textId="51D5A1D3" w:rsidR="003771C3" w:rsidRDefault="003771C3">
      <w:pPr>
        <w:pStyle w:val="CommentText"/>
      </w:pPr>
      <w:r>
        <w:rPr>
          <w:rStyle w:val="CommentReference"/>
        </w:rPr>
        <w:annotationRef/>
      </w:r>
      <w:r>
        <w:t xml:space="preserve">This is separate from the rest of the </w:t>
      </w:r>
      <w:proofErr w:type="gramStart"/>
      <w:r>
        <w:t>paragraph..</w:t>
      </w:r>
      <w:proofErr w:type="gramEnd"/>
      <w:r>
        <w:t xml:space="preserve"> it doesn’t flow. </w:t>
      </w:r>
    </w:p>
  </w:comment>
  <w:comment w:id="270" w:author="Maital Neta" w:date="2020-03-04T10:09:00Z" w:initials="MN">
    <w:p w14:paraId="57AA1CC4" w14:textId="77777777" w:rsidR="00765E44" w:rsidRDefault="00765E44" w:rsidP="00765E44">
      <w:pPr>
        <w:pStyle w:val="CommentText"/>
      </w:pPr>
      <w:r>
        <w:rPr>
          <w:rStyle w:val="CommentReference"/>
        </w:rPr>
        <w:annotationRef/>
      </w:r>
      <w:r>
        <w:t xml:space="preserve">Seems </w:t>
      </w:r>
      <w:proofErr w:type="spellStart"/>
      <w:r>
        <w:t>klike</w:t>
      </w:r>
      <w:proofErr w:type="spellEnd"/>
      <w:r>
        <w:t xml:space="preserve"> a random number… is there were 144 trials, are you saying only 61 of the 144 used a probe that was not present in the previous matrix? Why not 72 (or 50%)?</w:t>
      </w:r>
    </w:p>
  </w:comment>
  <w:comment w:id="271" w:author="Maital Neta" w:date="2020-03-04T10:10:00Z" w:initials="MN">
    <w:p w14:paraId="341E6D23" w14:textId="77777777" w:rsidR="00765E44" w:rsidRDefault="00765E44" w:rsidP="00765E44">
      <w:pPr>
        <w:pStyle w:val="CommentText"/>
      </w:pPr>
      <w:r>
        <w:rPr>
          <w:rStyle w:val="CommentReference"/>
        </w:rPr>
        <w:annotationRef/>
      </w:r>
      <w:r>
        <w:t xml:space="preserve">Did you not equate for the probes that didn’t appear in the matrices (the new 61 images)? </w:t>
      </w:r>
    </w:p>
    <w:p w14:paraId="0E4D9AB4" w14:textId="77777777" w:rsidR="00765E44" w:rsidRDefault="00765E44" w:rsidP="00765E44">
      <w:pPr>
        <w:pStyle w:val="CommentText"/>
      </w:pPr>
      <w:proofErr w:type="gramStart"/>
      <w:r>
        <w:t>Also</w:t>
      </w:r>
      <w:proofErr w:type="gramEnd"/>
      <w:r>
        <w:t xml:space="preserve"> might want to include the M and SD for arousal and valence ratings for each of these conditions.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A985321" w15:done="0"/>
  <w15:commentEx w15:paraId="6180E980" w15:done="0"/>
  <w15:commentEx w15:paraId="5CCC5411" w15:done="0"/>
  <w15:commentEx w15:paraId="08A8801A" w15:done="0"/>
  <w15:commentEx w15:paraId="6ED080ED" w15:done="0"/>
  <w15:commentEx w15:paraId="4A14BAB6" w15:done="0"/>
  <w15:commentEx w15:paraId="54178D11" w15:done="0"/>
  <w15:commentEx w15:paraId="7B8DDB2C" w15:done="0"/>
  <w15:commentEx w15:paraId="15E68F2D" w15:done="0"/>
  <w15:commentEx w15:paraId="5AC394F6" w15:done="0"/>
  <w15:commentEx w15:paraId="0A26FA22" w15:done="0"/>
  <w15:commentEx w15:paraId="12796978" w15:done="0"/>
  <w15:commentEx w15:paraId="7B656140" w15:done="0"/>
  <w15:commentEx w15:paraId="7B50BE7F" w15:paraIdParent="7B656140" w15:done="0"/>
  <w15:commentEx w15:paraId="00FF4868" w15:done="0"/>
  <w15:commentEx w15:paraId="57AA1CC4" w15:done="0"/>
  <w15:commentEx w15:paraId="0E4D9AB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A985321" w16cid:durableId="221925D2"/>
  <w16cid:commentId w16cid:paraId="6180E980" w16cid:durableId="2219264C"/>
  <w16cid:commentId w16cid:paraId="5CCC5411" w16cid:durableId="22192CF1"/>
  <w16cid:commentId w16cid:paraId="08A8801A" w16cid:durableId="22192E3F"/>
  <w16cid:commentId w16cid:paraId="6ED080ED" w16cid:durableId="221C9697"/>
  <w16cid:commentId w16cid:paraId="4A14BAB6" w16cid:durableId="2219307D"/>
  <w16cid:commentId w16cid:paraId="54178D11" w16cid:durableId="22193152"/>
  <w16cid:commentId w16cid:paraId="7B8DDB2C" w16cid:durableId="22193210"/>
  <w16cid:commentId w16cid:paraId="15E68F2D" w16cid:durableId="22193266"/>
  <w16cid:commentId w16cid:paraId="5AC394F6" w16cid:durableId="221932A0"/>
  <w16cid:commentId w16cid:paraId="0A26FA22" w16cid:durableId="221932FD"/>
  <w16cid:commentId w16cid:paraId="12796978" w16cid:durableId="221933D5"/>
  <w16cid:commentId w16cid:paraId="7B656140" w16cid:durableId="2208FF9D"/>
  <w16cid:commentId w16cid:paraId="7B50BE7F" w16cid:durableId="22108CCB"/>
  <w16cid:commentId w16cid:paraId="00FF4868" w16cid:durableId="221C8F30"/>
  <w16cid:commentId w16cid:paraId="57AA1CC4" w16cid:durableId="2209FCCB"/>
  <w16cid:commentId w16cid:paraId="0E4D9AB4" w16cid:durableId="2209FD2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EB93D8" w14:textId="77777777" w:rsidR="00A922E1" w:rsidRDefault="00A922E1">
      <w:pPr>
        <w:spacing w:after="0"/>
      </w:pPr>
      <w:r>
        <w:separator/>
      </w:r>
    </w:p>
  </w:endnote>
  <w:endnote w:type="continuationSeparator" w:id="0">
    <w:p w14:paraId="76A64516" w14:textId="77777777" w:rsidR="00A922E1" w:rsidRDefault="00A922E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Times">
    <w:panose1 w:val="00000500000000020000"/>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B78EDB" w14:textId="77777777" w:rsidR="00A922E1" w:rsidRDefault="00A922E1">
      <w:r>
        <w:separator/>
      </w:r>
    </w:p>
  </w:footnote>
  <w:footnote w:type="continuationSeparator" w:id="0">
    <w:p w14:paraId="2DE12285" w14:textId="77777777" w:rsidR="00A922E1" w:rsidRDefault="00A922E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2298BB6"/>
    <w:multiLevelType w:val="multilevel"/>
    <w:tmpl w:val="80AA5C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9C56148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A3126B6A"/>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413CF14C"/>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26F02DE6"/>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22489044"/>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874AA4FA"/>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3126C8A8"/>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9AC861AA"/>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92F2DE44"/>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F2AA1BE2"/>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DCDED576"/>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3712DCA"/>
    <w:multiLevelType w:val="hybridMultilevel"/>
    <w:tmpl w:val="FAD69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0E1584"/>
    <w:multiLevelType w:val="hybridMultilevel"/>
    <w:tmpl w:val="E9D0537A"/>
    <w:lvl w:ilvl="0" w:tplc="55982F10">
      <w:start w:val="2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015CE3"/>
    <w:multiLevelType w:val="hybridMultilevel"/>
    <w:tmpl w:val="6FD49114"/>
    <w:lvl w:ilvl="0" w:tplc="F4DA0A38">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C1AE401"/>
    <w:multiLevelType w:val="multilevel"/>
    <w:tmpl w:val="6248D86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7" w15:restartNumberingAfterBreak="0">
    <w:nsid w:val="2CA916ED"/>
    <w:multiLevelType w:val="hybridMultilevel"/>
    <w:tmpl w:val="4A540BA4"/>
    <w:lvl w:ilvl="0" w:tplc="DE9A4A1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6120A54"/>
    <w:multiLevelType w:val="hybridMultilevel"/>
    <w:tmpl w:val="F3AA7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5062E72"/>
    <w:multiLevelType w:val="hybridMultilevel"/>
    <w:tmpl w:val="1E40BEF4"/>
    <w:lvl w:ilvl="0" w:tplc="4E4E7EB4">
      <w:numFmt w:val="bullet"/>
      <w:lvlText w:val=""/>
      <w:lvlJc w:val="left"/>
      <w:pPr>
        <w:ind w:left="1040" w:hanging="360"/>
      </w:pPr>
      <w:rPr>
        <w:rFonts w:ascii="Symbol" w:eastAsiaTheme="minorHAnsi" w:hAnsi="Symbol" w:cstheme="minorBidi" w:hint="default"/>
      </w:rPr>
    </w:lvl>
    <w:lvl w:ilvl="1" w:tplc="04090003">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6"/>
  </w:num>
  <w:num w:numId="14">
    <w:abstractNumId w:val="18"/>
  </w:num>
  <w:num w:numId="15">
    <w:abstractNumId w:val="15"/>
  </w:num>
  <w:num w:numId="16">
    <w:abstractNumId w:val="19"/>
  </w:num>
  <w:num w:numId="17">
    <w:abstractNumId w:val="17"/>
  </w:num>
  <w:num w:numId="18">
    <w:abstractNumId w:val="14"/>
  </w:num>
  <w:num w:numId="19">
    <w:abstractNumId w:val="12"/>
  </w:num>
  <w:num w:numId="20">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icholas Harp">
    <w15:presenceInfo w15:providerId="AD" w15:userId="S::nharp2@unl.edu::0acb0b50-4a5a-4bf8-b720-ebf3be175c05"/>
  </w15:person>
  <w15:person w15:author="Maital Neta">
    <w15:presenceInfo w15:providerId="AD" w15:userId="S::mneta2@unl.edu::7fc7367c-0387-4109-8a69-d963d5d8b7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embedSystemFonts/>
  <w:hideSpellingErrors/>
  <w:hideGrammatical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1DC9"/>
    <w:rsid w:val="00006C2E"/>
    <w:rsid w:val="00011C8B"/>
    <w:rsid w:val="00012343"/>
    <w:rsid w:val="00013897"/>
    <w:rsid w:val="00013C96"/>
    <w:rsid w:val="000173B8"/>
    <w:rsid w:val="00021129"/>
    <w:rsid w:val="0002268A"/>
    <w:rsid w:val="00022A20"/>
    <w:rsid w:val="00022A70"/>
    <w:rsid w:val="00023423"/>
    <w:rsid w:val="00026506"/>
    <w:rsid w:val="00034AB1"/>
    <w:rsid w:val="00034C53"/>
    <w:rsid w:val="00040A7D"/>
    <w:rsid w:val="00042A20"/>
    <w:rsid w:val="00043BDD"/>
    <w:rsid w:val="0005047F"/>
    <w:rsid w:val="00051035"/>
    <w:rsid w:val="00052087"/>
    <w:rsid w:val="000563C5"/>
    <w:rsid w:val="00057099"/>
    <w:rsid w:val="000613DA"/>
    <w:rsid w:val="0006469E"/>
    <w:rsid w:val="00070081"/>
    <w:rsid w:val="000701E1"/>
    <w:rsid w:val="0007037E"/>
    <w:rsid w:val="00073089"/>
    <w:rsid w:val="00074CC8"/>
    <w:rsid w:val="00074ED9"/>
    <w:rsid w:val="00074F6D"/>
    <w:rsid w:val="00077E1D"/>
    <w:rsid w:val="0008172A"/>
    <w:rsid w:val="0008256A"/>
    <w:rsid w:val="00082E8E"/>
    <w:rsid w:val="00083509"/>
    <w:rsid w:val="0008375A"/>
    <w:rsid w:val="00083DD4"/>
    <w:rsid w:val="00083EDB"/>
    <w:rsid w:val="0009046B"/>
    <w:rsid w:val="00090A73"/>
    <w:rsid w:val="0009135D"/>
    <w:rsid w:val="00091E3F"/>
    <w:rsid w:val="00093C32"/>
    <w:rsid w:val="00093D44"/>
    <w:rsid w:val="000941A1"/>
    <w:rsid w:val="000A04A3"/>
    <w:rsid w:val="000A0E84"/>
    <w:rsid w:val="000A1223"/>
    <w:rsid w:val="000A3A56"/>
    <w:rsid w:val="000A3CB1"/>
    <w:rsid w:val="000A4C06"/>
    <w:rsid w:val="000A4E98"/>
    <w:rsid w:val="000A526B"/>
    <w:rsid w:val="000A7245"/>
    <w:rsid w:val="000B34B6"/>
    <w:rsid w:val="000B40AE"/>
    <w:rsid w:val="000B5C6B"/>
    <w:rsid w:val="000B5F17"/>
    <w:rsid w:val="000B687F"/>
    <w:rsid w:val="000C0996"/>
    <w:rsid w:val="000C1316"/>
    <w:rsid w:val="000C1B00"/>
    <w:rsid w:val="000C2B3C"/>
    <w:rsid w:val="000C2DC1"/>
    <w:rsid w:val="000C424B"/>
    <w:rsid w:val="000C6459"/>
    <w:rsid w:val="000C68B5"/>
    <w:rsid w:val="000C6B8C"/>
    <w:rsid w:val="000D11C1"/>
    <w:rsid w:val="000D126D"/>
    <w:rsid w:val="000D2199"/>
    <w:rsid w:val="000D21F2"/>
    <w:rsid w:val="000D6095"/>
    <w:rsid w:val="000E3146"/>
    <w:rsid w:val="000E41EE"/>
    <w:rsid w:val="000E4573"/>
    <w:rsid w:val="000E4A86"/>
    <w:rsid w:val="000E619C"/>
    <w:rsid w:val="000E7A10"/>
    <w:rsid w:val="000F0E50"/>
    <w:rsid w:val="000F0E9A"/>
    <w:rsid w:val="000F1230"/>
    <w:rsid w:val="000F2069"/>
    <w:rsid w:val="000F22D1"/>
    <w:rsid w:val="000F621C"/>
    <w:rsid w:val="00101E01"/>
    <w:rsid w:val="00103855"/>
    <w:rsid w:val="00105570"/>
    <w:rsid w:val="001064A1"/>
    <w:rsid w:val="001068F6"/>
    <w:rsid w:val="00110A99"/>
    <w:rsid w:val="001217C1"/>
    <w:rsid w:val="00121BEA"/>
    <w:rsid w:val="00121DDA"/>
    <w:rsid w:val="00125A2F"/>
    <w:rsid w:val="001273AC"/>
    <w:rsid w:val="00127D61"/>
    <w:rsid w:val="00131DA9"/>
    <w:rsid w:val="00132515"/>
    <w:rsid w:val="00132CBE"/>
    <w:rsid w:val="001376C8"/>
    <w:rsid w:val="0014056B"/>
    <w:rsid w:val="001430E6"/>
    <w:rsid w:val="001443C8"/>
    <w:rsid w:val="001472AC"/>
    <w:rsid w:val="001506A7"/>
    <w:rsid w:val="001525E4"/>
    <w:rsid w:val="001532DB"/>
    <w:rsid w:val="0015548C"/>
    <w:rsid w:val="0015563F"/>
    <w:rsid w:val="00155F99"/>
    <w:rsid w:val="0016091A"/>
    <w:rsid w:val="001623EF"/>
    <w:rsid w:val="001679AB"/>
    <w:rsid w:val="00170128"/>
    <w:rsid w:val="00172A38"/>
    <w:rsid w:val="00174DE4"/>
    <w:rsid w:val="00175A49"/>
    <w:rsid w:val="00176D6A"/>
    <w:rsid w:val="00182E9F"/>
    <w:rsid w:val="0019021D"/>
    <w:rsid w:val="00191073"/>
    <w:rsid w:val="00193F24"/>
    <w:rsid w:val="001953FA"/>
    <w:rsid w:val="00195DF1"/>
    <w:rsid w:val="00195F0F"/>
    <w:rsid w:val="001966D8"/>
    <w:rsid w:val="00196B21"/>
    <w:rsid w:val="00196E80"/>
    <w:rsid w:val="001A0E00"/>
    <w:rsid w:val="001A1602"/>
    <w:rsid w:val="001A3D7B"/>
    <w:rsid w:val="001A4A31"/>
    <w:rsid w:val="001A4F88"/>
    <w:rsid w:val="001A6B64"/>
    <w:rsid w:val="001A7A57"/>
    <w:rsid w:val="001B2084"/>
    <w:rsid w:val="001B3916"/>
    <w:rsid w:val="001B55B7"/>
    <w:rsid w:val="001B57C9"/>
    <w:rsid w:val="001B773B"/>
    <w:rsid w:val="001C09FE"/>
    <w:rsid w:val="001C2EA2"/>
    <w:rsid w:val="001C3B4D"/>
    <w:rsid w:val="001C3CD6"/>
    <w:rsid w:val="001C5DFF"/>
    <w:rsid w:val="001C7D3A"/>
    <w:rsid w:val="001D0799"/>
    <w:rsid w:val="001D3B70"/>
    <w:rsid w:val="001D52A1"/>
    <w:rsid w:val="001E0B4C"/>
    <w:rsid w:val="001E7BC6"/>
    <w:rsid w:val="001F0827"/>
    <w:rsid w:val="001F0C29"/>
    <w:rsid w:val="001F5654"/>
    <w:rsid w:val="002016D2"/>
    <w:rsid w:val="002033C6"/>
    <w:rsid w:val="00203FC9"/>
    <w:rsid w:val="00210509"/>
    <w:rsid w:val="0021224E"/>
    <w:rsid w:val="0021341A"/>
    <w:rsid w:val="00214F14"/>
    <w:rsid w:val="00215A03"/>
    <w:rsid w:val="00216068"/>
    <w:rsid w:val="002169AF"/>
    <w:rsid w:val="00222302"/>
    <w:rsid w:val="00223C9C"/>
    <w:rsid w:val="00225B05"/>
    <w:rsid w:val="00225CB9"/>
    <w:rsid w:val="00227673"/>
    <w:rsid w:val="00230952"/>
    <w:rsid w:val="002324AB"/>
    <w:rsid w:val="002344B4"/>
    <w:rsid w:val="00234864"/>
    <w:rsid w:val="00234D75"/>
    <w:rsid w:val="00236E5E"/>
    <w:rsid w:val="00237743"/>
    <w:rsid w:val="00237F81"/>
    <w:rsid w:val="00242DF1"/>
    <w:rsid w:val="00244A02"/>
    <w:rsid w:val="00245AD9"/>
    <w:rsid w:val="002461C5"/>
    <w:rsid w:val="00246B75"/>
    <w:rsid w:val="00247109"/>
    <w:rsid w:val="00247986"/>
    <w:rsid w:val="00250505"/>
    <w:rsid w:val="00251605"/>
    <w:rsid w:val="002526F1"/>
    <w:rsid w:val="00253B39"/>
    <w:rsid w:val="002556AB"/>
    <w:rsid w:val="00255CC0"/>
    <w:rsid w:val="00255CF7"/>
    <w:rsid w:val="00257547"/>
    <w:rsid w:val="0026042C"/>
    <w:rsid w:val="00262A33"/>
    <w:rsid w:val="002648E3"/>
    <w:rsid w:val="00265BC6"/>
    <w:rsid w:val="0026612C"/>
    <w:rsid w:val="00272132"/>
    <w:rsid w:val="0027644B"/>
    <w:rsid w:val="00277A19"/>
    <w:rsid w:val="00281E45"/>
    <w:rsid w:val="00284FBD"/>
    <w:rsid w:val="00285CB2"/>
    <w:rsid w:val="00290069"/>
    <w:rsid w:val="00290CA5"/>
    <w:rsid w:val="00292B13"/>
    <w:rsid w:val="00292C48"/>
    <w:rsid w:val="0029445C"/>
    <w:rsid w:val="002944DB"/>
    <w:rsid w:val="00296109"/>
    <w:rsid w:val="002A0B71"/>
    <w:rsid w:val="002A14E2"/>
    <w:rsid w:val="002A175A"/>
    <w:rsid w:val="002A2300"/>
    <w:rsid w:val="002A286A"/>
    <w:rsid w:val="002A40ED"/>
    <w:rsid w:val="002A5159"/>
    <w:rsid w:val="002A5768"/>
    <w:rsid w:val="002B5915"/>
    <w:rsid w:val="002B7177"/>
    <w:rsid w:val="002C0343"/>
    <w:rsid w:val="002C1239"/>
    <w:rsid w:val="002D0958"/>
    <w:rsid w:val="002D1921"/>
    <w:rsid w:val="002D1E2F"/>
    <w:rsid w:val="002D3ECB"/>
    <w:rsid w:val="002D6F0B"/>
    <w:rsid w:val="002D756E"/>
    <w:rsid w:val="002E187D"/>
    <w:rsid w:val="002E1F6A"/>
    <w:rsid w:val="002E2DEE"/>
    <w:rsid w:val="002E461A"/>
    <w:rsid w:val="002E471A"/>
    <w:rsid w:val="002E5FD2"/>
    <w:rsid w:val="002E7333"/>
    <w:rsid w:val="002F582F"/>
    <w:rsid w:val="00302138"/>
    <w:rsid w:val="0030387A"/>
    <w:rsid w:val="003066A0"/>
    <w:rsid w:val="003069BB"/>
    <w:rsid w:val="00306A02"/>
    <w:rsid w:val="003119BB"/>
    <w:rsid w:val="00313B09"/>
    <w:rsid w:val="003160F8"/>
    <w:rsid w:val="003225B5"/>
    <w:rsid w:val="00322F93"/>
    <w:rsid w:val="00323087"/>
    <w:rsid w:val="00323759"/>
    <w:rsid w:val="00324684"/>
    <w:rsid w:val="00326F49"/>
    <w:rsid w:val="003275B3"/>
    <w:rsid w:val="00330476"/>
    <w:rsid w:val="00331BE2"/>
    <w:rsid w:val="00332227"/>
    <w:rsid w:val="00334150"/>
    <w:rsid w:val="003342C3"/>
    <w:rsid w:val="003354B8"/>
    <w:rsid w:val="00335706"/>
    <w:rsid w:val="0033729B"/>
    <w:rsid w:val="00340666"/>
    <w:rsid w:val="00340B2D"/>
    <w:rsid w:val="003436E8"/>
    <w:rsid w:val="00343A8D"/>
    <w:rsid w:val="0034450A"/>
    <w:rsid w:val="003457CB"/>
    <w:rsid w:val="00345FE6"/>
    <w:rsid w:val="003461CE"/>
    <w:rsid w:val="003477BB"/>
    <w:rsid w:val="0035183E"/>
    <w:rsid w:val="00352AF3"/>
    <w:rsid w:val="00352D2B"/>
    <w:rsid w:val="00352DC8"/>
    <w:rsid w:val="0035400A"/>
    <w:rsid w:val="0035600B"/>
    <w:rsid w:val="00357199"/>
    <w:rsid w:val="00360408"/>
    <w:rsid w:val="00362A26"/>
    <w:rsid w:val="00367465"/>
    <w:rsid w:val="00372F44"/>
    <w:rsid w:val="0037699D"/>
    <w:rsid w:val="003771C3"/>
    <w:rsid w:val="003774D8"/>
    <w:rsid w:val="003776C9"/>
    <w:rsid w:val="00380FF5"/>
    <w:rsid w:val="003821F1"/>
    <w:rsid w:val="00382CF3"/>
    <w:rsid w:val="0038357D"/>
    <w:rsid w:val="003841A0"/>
    <w:rsid w:val="00386B14"/>
    <w:rsid w:val="00390FA0"/>
    <w:rsid w:val="00391222"/>
    <w:rsid w:val="00396612"/>
    <w:rsid w:val="003976D7"/>
    <w:rsid w:val="003A18C5"/>
    <w:rsid w:val="003A220A"/>
    <w:rsid w:val="003A2695"/>
    <w:rsid w:val="003A6943"/>
    <w:rsid w:val="003B38C8"/>
    <w:rsid w:val="003B3951"/>
    <w:rsid w:val="003B43DF"/>
    <w:rsid w:val="003C0C0F"/>
    <w:rsid w:val="003C2774"/>
    <w:rsid w:val="003C2C94"/>
    <w:rsid w:val="003C3F99"/>
    <w:rsid w:val="003C5304"/>
    <w:rsid w:val="003C5C8C"/>
    <w:rsid w:val="003C692A"/>
    <w:rsid w:val="003C758F"/>
    <w:rsid w:val="003C77D1"/>
    <w:rsid w:val="003D0976"/>
    <w:rsid w:val="003D1572"/>
    <w:rsid w:val="003D15D7"/>
    <w:rsid w:val="003D1C91"/>
    <w:rsid w:val="003D5CF5"/>
    <w:rsid w:val="003E0E80"/>
    <w:rsid w:val="003E28D3"/>
    <w:rsid w:val="003E2C2A"/>
    <w:rsid w:val="003E3E9D"/>
    <w:rsid w:val="003E53B2"/>
    <w:rsid w:val="003E7A83"/>
    <w:rsid w:val="003F0723"/>
    <w:rsid w:val="003F0B6E"/>
    <w:rsid w:val="003F14DC"/>
    <w:rsid w:val="003F26BA"/>
    <w:rsid w:val="003F50F6"/>
    <w:rsid w:val="003F527F"/>
    <w:rsid w:val="003F58CB"/>
    <w:rsid w:val="003F71BB"/>
    <w:rsid w:val="003F7902"/>
    <w:rsid w:val="00400D68"/>
    <w:rsid w:val="00402782"/>
    <w:rsid w:val="004035D9"/>
    <w:rsid w:val="00407981"/>
    <w:rsid w:val="004106A7"/>
    <w:rsid w:val="00410DF0"/>
    <w:rsid w:val="00411C18"/>
    <w:rsid w:val="004129DE"/>
    <w:rsid w:val="004148BB"/>
    <w:rsid w:val="00415B25"/>
    <w:rsid w:val="00415B61"/>
    <w:rsid w:val="0041651A"/>
    <w:rsid w:val="00417EC6"/>
    <w:rsid w:val="00420F34"/>
    <w:rsid w:val="0042145F"/>
    <w:rsid w:val="00423EB3"/>
    <w:rsid w:val="004245CD"/>
    <w:rsid w:val="00424CDA"/>
    <w:rsid w:val="00426CAB"/>
    <w:rsid w:val="00427CA9"/>
    <w:rsid w:val="004326A2"/>
    <w:rsid w:val="00433BF7"/>
    <w:rsid w:val="00435B14"/>
    <w:rsid w:val="00436BF2"/>
    <w:rsid w:val="004379CF"/>
    <w:rsid w:val="0044052D"/>
    <w:rsid w:val="00440BE5"/>
    <w:rsid w:val="00440D03"/>
    <w:rsid w:val="004417F3"/>
    <w:rsid w:val="0044311A"/>
    <w:rsid w:val="00443B0B"/>
    <w:rsid w:val="00453612"/>
    <w:rsid w:val="0045379E"/>
    <w:rsid w:val="004538B7"/>
    <w:rsid w:val="004559A1"/>
    <w:rsid w:val="004565D0"/>
    <w:rsid w:val="00457FDA"/>
    <w:rsid w:val="004607FB"/>
    <w:rsid w:val="00461035"/>
    <w:rsid w:val="00461B2D"/>
    <w:rsid w:val="00461D6D"/>
    <w:rsid w:val="0046304E"/>
    <w:rsid w:val="004636C0"/>
    <w:rsid w:val="00464D36"/>
    <w:rsid w:val="004701F0"/>
    <w:rsid w:val="004733BE"/>
    <w:rsid w:val="004755FC"/>
    <w:rsid w:val="00475D54"/>
    <w:rsid w:val="00476D06"/>
    <w:rsid w:val="00480CB2"/>
    <w:rsid w:val="00481559"/>
    <w:rsid w:val="00483C3A"/>
    <w:rsid w:val="004843E1"/>
    <w:rsid w:val="00484D36"/>
    <w:rsid w:val="00485591"/>
    <w:rsid w:val="00492553"/>
    <w:rsid w:val="00492C0E"/>
    <w:rsid w:val="00492D0C"/>
    <w:rsid w:val="00492EE5"/>
    <w:rsid w:val="004963AE"/>
    <w:rsid w:val="004A5264"/>
    <w:rsid w:val="004A6CE2"/>
    <w:rsid w:val="004A6EE2"/>
    <w:rsid w:val="004B0989"/>
    <w:rsid w:val="004B3FBE"/>
    <w:rsid w:val="004B59AD"/>
    <w:rsid w:val="004B727C"/>
    <w:rsid w:val="004B75A0"/>
    <w:rsid w:val="004C40A6"/>
    <w:rsid w:val="004C565B"/>
    <w:rsid w:val="004C601E"/>
    <w:rsid w:val="004C68F1"/>
    <w:rsid w:val="004C7F41"/>
    <w:rsid w:val="004D1425"/>
    <w:rsid w:val="004D1CD5"/>
    <w:rsid w:val="004D2FFE"/>
    <w:rsid w:val="004D6273"/>
    <w:rsid w:val="004E0983"/>
    <w:rsid w:val="004E0BC4"/>
    <w:rsid w:val="004E29B3"/>
    <w:rsid w:val="004E2B53"/>
    <w:rsid w:val="004E39F9"/>
    <w:rsid w:val="004E54DF"/>
    <w:rsid w:val="004E7CE2"/>
    <w:rsid w:val="004F1119"/>
    <w:rsid w:val="004F3389"/>
    <w:rsid w:val="004F4854"/>
    <w:rsid w:val="00500A51"/>
    <w:rsid w:val="00500E99"/>
    <w:rsid w:val="00501126"/>
    <w:rsid w:val="00504025"/>
    <w:rsid w:val="00504E6A"/>
    <w:rsid w:val="00510A6E"/>
    <w:rsid w:val="005121F1"/>
    <w:rsid w:val="00513245"/>
    <w:rsid w:val="0051534D"/>
    <w:rsid w:val="00516D3D"/>
    <w:rsid w:val="00520723"/>
    <w:rsid w:val="00522573"/>
    <w:rsid w:val="005258B8"/>
    <w:rsid w:val="005263A5"/>
    <w:rsid w:val="005265CC"/>
    <w:rsid w:val="00527045"/>
    <w:rsid w:val="00527B88"/>
    <w:rsid w:val="00530A65"/>
    <w:rsid w:val="00534819"/>
    <w:rsid w:val="00536268"/>
    <w:rsid w:val="0055099A"/>
    <w:rsid w:val="005517FC"/>
    <w:rsid w:val="0055507E"/>
    <w:rsid w:val="00555744"/>
    <w:rsid w:val="005608CD"/>
    <w:rsid w:val="00564AC9"/>
    <w:rsid w:val="00567866"/>
    <w:rsid w:val="00571EF7"/>
    <w:rsid w:val="00572BAD"/>
    <w:rsid w:val="00575DAF"/>
    <w:rsid w:val="00576BC0"/>
    <w:rsid w:val="0058193B"/>
    <w:rsid w:val="00581B27"/>
    <w:rsid w:val="00581F99"/>
    <w:rsid w:val="0058292A"/>
    <w:rsid w:val="0058391B"/>
    <w:rsid w:val="00584485"/>
    <w:rsid w:val="00584C4A"/>
    <w:rsid w:val="00585441"/>
    <w:rsid w:val="00590D07"/>
    <w:rsid w:val="0059292E"/>
    <w:rsid w:val="00593398"/>
    <w:rsid w:val="0059347F"/>
    <w:rsid w:val="00593803"/>
    <w:rsid w:val="005960C0"/>
    <w:rsid w:val="00597688"/>
    <w:rsid w:val="00597B58"/>
    <w:rsid w:val="005A1954"/>
    <w:rsid w:val="005A1F38"/>
    <w:rsid w:val="005A539B"/>
    <w:rsid w:val="005B0D99"/>
    <w:rsid w:val="005B1A05"/>
    <w:rsid w:val="005B7BEC"/>
    <w:rsid w:val="005C533A"/>
    <w:rsid w:val="005C54DE"/>
    <w:rsid w:val="005D095A"/>
    <w:rsid w:val="005D158D"/>
    <w:rsid w:val="005D40D8"/>
    <w:rsid w:val="005D683A"/>
    <w:rsid w:val="005E0250"/>
    <w:rsid w:val="005E0CC2"/>
    <w:rsid w:val="005E1C74"/>
    <w:rsid w:val="005E34CE"/>
    <w:rsid w:val="005E4EC3"/>
    <w:rsid w:val="005F09AD"/>
    <w:rsid w:val="005F170A"/>
    <w:rsid w:val="005F1A12"/>
    <w:rsid w:val="005F213E"/>
    <w:rsid w:val="005F258F"/>
    <w:rsid w:val="005F2DED"/>
    <w:rsid w:val="005F7D92"/>
    <w:rsid w:val="005F7EED"/>
    <w:rsid w:val="00600BAE"/>
    <w:rsid w:val="00601563"/>
    <w:rsid w:val="00602B4F"/>
    <w:rsid w:val="006043AC"/>
    <w:rsid w:val="0060681A"/>
    <w:rsid w:val="00616457"/>
    <w:rsid w:val="00616F23"/>
    <w:rsid w:val="00617055"/>
    <w:rsid w:val="00624D49"/>
    <w:rsid w:val="00631BEA"/>
    <w:rsid w:val="00632B74"/>
    <w:rsid w:val="0063419E"/>
    <w:rsid w:val="00634499"/>
    <w:rsid w:val="0063711E"/>
    <w:rsid w:val="00640C23"/>
    <w:rsid w:val="00647C1C"/>
    <w:rsid w:val="00650E74"/>
    <w:rsid w:val="006511E5"/>
    <w:rsid w:val="006532D4"/>
    <w:rsid w:val="00655A7E"/>
    <w:rsid w:val="0065635E"/>
    <w:rsid w:val="00660BFF"/>
    <w:rsid w:val="00660C31"/>
    <w:rsid w:val="006679E4"/>
    <w:rsid w:val="0067362A"/>
    <w:rsid w:val="006737E8"/>
    <w:rsid w:val="00673A84"/>
    <w:rsid w:val="00673C33"/>
    <w:rsid w:val="00674517"/>
    <w:rsid w:val="00677C1A"/>
    <w:rsid w:val="006862CB"/>
    <w:rsid w:val="00687BD2"/>
    <w:rsid w:val="00690B13"/>
    <w:rsid w:val="00690FFF"/>
    <w:rsid w:val="00691BCD"/>
    <w:rsid w:val="00692AAF"/>
    <w:rsid w:val="0069328B"/>
    <w:rsid w:val="006936B9"/>
    <w:rsid w:val="00694BB5"/>
    <w:rsid w:val="006A095D"/>
    <w:rsid w:val="006A427C"/>
    <w:rsid w:val="006A508D"/>
    <w:rsid w:val="006A61A5"/>
    <w:rsid w:val="006A716B"/>
    <w:rsid w:val="006B0B39"/>
    <w:rsid w:val="006B2AB8"/>
    <w:rsid w:val="006B67AE"/>
    <w:rsid w:val="006C34F3"/>
    <w:rsid w:val="006C37B2"/>
    <w:rsid w:val="006C39E1"/>
    <w:rsid w:val="006C59A0"/>
    <w:rsid w:val="006D050C"/>
    <w:rsid w:val="006D0B82"/>
    <w:rsid w:val="006D456D"/>
    <w:rsid w:val="006D7443"/>
    <w:rsid w:val="006D7820"/>
    <w:rsid w:val="006D78F6"/>
    <w:rsid w:val="006E0EF4"/>
    <w:rsid w:val="006E1512"/>
    <w:rsid w:val="006E1B24"/>
    <w:rsid w:val="006E4AE6"/>
    <w:rsid w:val="006E5902"/>
    <w:rsid w:val="006E7AAF"/>
    <w:rsid w:val="006F0524"/>
    <w:rsid w:val="006F1183"/>
    <w:rsid w:val="006F1F37"/>
    <w:rsid w:val="006F3918"/>
    <w:rsid w:val="006F4036"/>
    <w:rsid w:val="006F48EB"/>
    <w:rsid w:val="006F4D6C"/>
    <w:rsid w:val="00701B69"/>
    <w:rsid w:val="00702797"/>
    <w:rsid w:val="007028B1"/>
    <w:rsid w:val="00704CDD"/>
    <w:rsid w:val="00706C8A"/>
    <w:rsid w:val="00707A9F"/>
    <w:rsid w:val="00711652"/>
    <w:rsid w:val="007121A3"/>
    <w:rsid w:val="007162F4"/>
    <w:rsid w:val="007173DD"/>
    <w:rsid w:val="00717A6E"/>
    <w:rsid w:val="00721F5F"/>
    <w:rsid w:val="00722EA4"/>
    <w:rsid w:val="007235A7"/>
    <w:rsid w:val="007240C0"/>
    <w:rsid w:val="007257A1"/>
    <w:rsid w:val="007314D7"/>
    <w:rsid w:val="00741A67"/>
    <w:rsid w:val="00741ADB"/>
    <w:rsid w:val="00741BF7"/>
    <w:rsid w:val="00745319"/>
    <w:rsid w:val="007464E1"/>
    <w:rsid w:val="00746FB3"/>
    <w:rsid w:val="00747239"/>
    <w:rsid w:val="007477B7"/>
    <w:rsid w:val="00747E36"/>
    <w:rsid w:val="00750EEC"/>
    <w:rsid w:val="0075236F"/>
    <w:rsid w:val="00752AFC"/>
    <w:rsid w:val="00753603"/>
    <w:rsid w:val="00754482"/>
    <w:rsid w:val="00755497"/>
    <w:rsid w:val="007574F2"/>
    <w:rsid w:val="0076236C"/>
    <w:rsid w:val="00765CC1"/>
    <w:rsid w:val="00765E44"/>
    <w:rsid w:val="007673AC"/>
    <w:rsid w:val="00767823"/>
    <w:rsid w:val="0077041B"/>
    <w:rsid w:val="00772895"/>
    <w:rsid w:val="00776B31"/>
    <w:rsid w:val="00783064"/>
    <w:rsid w:val="00783100"/>
    <w:rsid w:val="00784D58"/>
    <w:rsid w:val="00784E2F"/>
    <w:rsid w:val="00786033"/>
    <w:rsid w:val="00786569"/>
    <w:rsid w:val="00786E02"/>
    <w:rsid w:val="00787A6E"/>
    <w:rsid w:val="0079044A"/>
    <w:rsid w:val="00795F94"/>
    <w:rsid w:val="007A12CB"/>
    <w:rsid w:val="007A1E38"/>
    <w:rsid w:val="007B0235"/>
    <w:rsid w:val="007B255C"/>
    <w:rsid w:val="007B37B1"/>
    <w:rsid w:val="007C6363"/>
    <w:rsid w:val="007D11FD"/>
    <w:rsid w:val="007D2E3E"/>
    <w:rsid w:val="007D2F91"/>
    <w:rsid w:val="007D376D"/>
    <w:rsid w:val="007D3B75"/>
    <w:rsid w:val="007E06B1"/>
    <w:rsid w:val="007E1D2B"/>
    <w:rsid w:val="007E25FA"/>
    <w:rsid w:val="007E2987"/>
    <w:rsid w:val="007E7428"/>
    <w:rsid w:val="007F3164"/>
    <w:rsid w:val="007F4D76"/>
    <w:rsid w:val="007F5E4E"/>
    <w:rsid w:val="0080014E"/>
    <w:rsid w:val="00801D0F"/>
    <w:rsid w:val="00803290"/>
    <w:rsid w:val="008034A2"/>
    <w:rsid w:val="00803BA6"/>
    <w:rsid w:val="00803CAF"/>
    <w:rsid w:val="0080431D"/>
    <w:rsid w:val="00805D51"/>
    <w:rsid w:val="00806FAA"/>
    <w:rsid w:val="00811A9F"/>
    <w:rsid w:val="00811FC5"/>
    <w:rsid w:val="0081299C"/>
    <w:rsid w:val="0081414C"/>
    <w:rsid w:val="008145A7"/>
    <w:rsid w:val="00817CAC"/>
    <w:rsid w:val="00820EDB"/>
    <w:rsid w:val="00826F62"/>
    <w:rsid w:val="00827CFD"/>
    <w:rsid w:val="00830FF6"/>
    <w:rsid w:val="00831FFA"/>
    <w:rsid w:val="0083247A"/>
    <w:rsid w:val="0083651F"/>
    <w:rsid w:val="008420AB"/>
    <w:rsid w:val="008426F4"/>
    <w:rsid w:val="00843E6B"/>
    <w:rsid w:val="00845388"/>
    <w:rsid w:val="0084621F"/>
    <w:rsid w:val="0084733E"/>
    <w:rsid w:val="00850363"/>
    <w:rsid w:val="0085540D"/>
    <w:rsid w:val="008565B3"/>
    <w:rsid w:val="00861389"/>
    <w:rsid w:val="008640AF"/>
    <w:rsid w:val="008663D5"/>
    <w:rsid w:val="00873D74"/>
    <w:rsid w:val="008759B3"/>
    <w:rsid w:val="00876084"/>
    <w:rsid w:val="00883A9D"/>
    <w:rsid w:val="00883F28"/>
    <w:rsid w:val="00884EEC"/>
    <w:rsid w:val="0088513E"/>
    <w:rsid w:val="00887C81"/>
    <w:rsid w:val="00890073"/>
    <w:rsid w:val="008904DD"/>
    <w:rsid w:val="008940B2"/>
    <w:rsid w:val="00895930"/>
    <w:rsid w:val="008A5609"/>
    <w:rsid w:val="008A6408"/>
    <w:rsid w:val="008B17A9"/>
    <w:rsid w:val="008B191D"/>
    <w:rsid w:val="008B26AE"/>
    <w:rsid w:val="008B288E"/>
    <w:rsid w:val="008B7CD3"/>
    <w:rsid w:val="008B7F1B"/>
    <w:rsid w:val="008C18EA"/>
    <w:rsid w:val="008C340A"/>
    <w:rsid w:val="008C4230"/>
    <w:rsid w:val="008C5444"/>
    <w:rsid w:val="008D1F3C"/>
    <w:rsid w:val="008D29C2"/>
    <w:rsid w:val="008D44FD"/>
    <w:rsid w:val="008D6863"/>
    <w:rsid w:val="008E0CA2"/>
    <w:rsid w:val="008E3B33"/>
    <w:rsid w:val="008E3E2B"/>
    <w:rsid w:val="008F0D25"/>
    <w:rsid w:val="008F2E77"/>
    <w:rsid w:val="008F33CF"/>
    <w:rsid w:val="008F4B4C"/>
    <w:rsid w:val="008F6986"/>
    <w:rsid w:val="00904A63"/>
    <w:rsid w:val="00905E57"/>
    <w:rsid w:val="009061F7"/>
    <w:rsid w:val="00911B97"/>
    <w:rsid w:val="00915B97"/>
    <w:rsid w:val="0091768D"/>
    <w:rsid w:val="0092534D"/>
    <w:rsid w:val="009258F3"/>
    <w:rsid w:val="00926E2F"/>
    <w:rsid w:val="00930C73"/>
    <w:rsid w:val="009342C6"/>
    <w:rsid w:val="00935AA3"/>
    <w:rsid w:val="0093790E"/>
    <w:rsid w:val="00944B59"/>
    <w:rsid w:val="00946433"/>
    <w:rsid w:val="00946C79"/>
    <w:rsid w:val="00946C93"/>
    <w:rsid w:val="00946FA5"/>
    <w:rsid w:val="00950241"/>
    <w:rsid w:val="009506D6"/>
    <w:rsid w:val="009541CD"/>
    <w:rsid w:val="0095438C"/>
    <w:rsid w:val="009617E9"/>
    <w:rsid w:val="00961CB1"/>
    <w:rsid w:val="00967F7E"/>
    <w:rsid w:val="00972E01"/>
    <w:rsid w:val="009734C4"/>
    <w:rsid w:val="0097493D"/>
    <w:rsid w:val="00977B07"/>
    <w:rsid w:val="00981D77"/>
    <w:rsid w:val="0098202D"/>
    <w:rsid w:val="0099229E"/>
    <w:rsid w:val="00992AC3"/>
    <w:rsid w:val="009A16DD"/>
    <w:rsid w:val="009A6AAC"/>
    <w:rsid w:val="009A6C6F"/>
    <w:rsid w:val="009B1784"/>
    <w:rsid w:val="009B2DE8"/>
    <w:rsid w:val="009B3693"/>
    <w:rsid w:val="009B6ED5"/>
    <w:rsid w:val="009B71EF"/>
    <w:rsid w:val="009C1295"/>
    <w:rsid w:val="009C4783"/>
    <w:rsid w:val="009C5C7E"/>
    <w:rsid w:val="009C683E"/>
    <w:rsid w:val="009D065B"/>
    <w:rsid w:val="009D31EC"/>
    <w:rsid w:val="009D4D45"/>
    <w:rsid w:val="009D6D9E"/>
    <w:rsid w:val="009D7947"/>
    <w:rsid w:val="009E0BD1"/>
    <w:rsid w:val="009E0DB7"/>
    <w:rsid w:val="009E5E02"/>
    <w:rsid w:val="009E65BE"/>
    <w:rsid w:val="009E773C"/>
    <w:rsid w:val="009F2306"/>
    <w:rsid w:val="009F4FB6"/>
    <w:rsid w:val="009F5DE5"/>
    <w:rsid w:val="009F5F90"/>
    <w:rsid w:val="009F5FCE"/>
    <w:rsid w:val="00A01639"/>
    <w:rsid w:val="00A036D6"/>
    <w:rsid w:val="00A0416B"/>
    <w:rsid w:val="00A06813"/>
    <w:rsid w:val="00A07225"/>
    <w:rsid w:val="00A072D8"/>
    <w:rsid w:val="00A11434"/>
    <w:rsid w:val="00A20C66"/>
    <w:rsid w:val="00A23E8B"/>
    <w:rsid w:val="00A369CC"/>
    <w:rsid w:val="00A36ACD"/>
    <w:rsid w:val="00A3787E"/>
    <w:rsid w:val="00A41EBC"/>
    <w:rsid w:val="00A4269E"/>
    <w:rsid w:val="00A466AC"/>
    <w:rsid w:val="00A46C0B"/>
    <w:rsid w:val="00A47DE8"/>
    <w:rsid w:val="00A5189D"/>
    <w:rsid w:val="00A57A3B"/>
    <w:rsid w:val="00A57D57"/>
    <w:rsid w:val="00A61A14"/>
    <w:rsid w:val="00A6447A"/>
    <w:rsid w:val="00A64CD0"/>
    <w:rsid w:val="00A668D6"/>
    <w:rsid w:val="00A67B93"/>
    <w:rsid w:val="00A67D07"/>
    <w:rsid w:val="00A715CB"/>
    <w:rsid w:val="00A71DC1"/>
    <w:rsid w:val="00A74B30"/>
    <w:rsid w:val="00A80D20"/>
    <w:rsid w:val="00A80F28"/>
    <w:rsid w:val="00A81CFA"/>
    <w:rsid w:val="00A829FA"/>
    <w:rsid w:val="00A83745"/>
    <w:rsid w:val="00A84007"/>
    <w:rsid w:val="00A84376"/>
    <w:rsid w:val="00A84680"/>
    <w:rsid w:val="00A85AA4"/>
    <w:rsid w:val="00A86C7E"/>
    <w:rsid w:val="00A90D76"/>
    <w:rsid w:val="00A91F6F"/>
    <w:rsid w:val="00A9225C"/>
    <w:rsid w:val="00A922E1"/>
    <w:rsid w:val="00A936BB"/>
    <w:rsid w:val="00A956A2"/>
    <w:rsid w:val="00A9633D"/>
    <w:rsid w:val="00A96EC2"/>
    <w:rsid w:val="00AA1866"/>
    <w:rsid w:val="00AA7952"/>
    <w:rsid w:val="00AB0C04"/>
    <w:rsid w:val="00AB1837"/>
    <w:rsid w:val="00AB4C72"/>
    <w:rsid w:val="00AB6AF4"/>
    <w:rsid w:val="00AC1068"/>
    <w:rsid w:val="00AC210E"/>
    <w:rsid w:val="00AC366F"/>
    <w:rsid w:val="00AC41C1"/>
    <w:rsid w:val="00AC5AB6"/>
    <w:rsid w:val="00AC5E79"/>
    <w:rsid w:val="00AC786D"/>
    <w:rsid w:val="00AD4596"/>
    <w:rsid w:val="00AD4C36"/>
    <w:rsid w:val="00AE0F60"/>
    <w:rsid w:val="00AE153F"/>
    <w:rsid w:val="00AE2481"/>
    <w:rsid w:val="00AE43BF"/>
    <w:rsid w:val="00AE4ABA"/>
    <w:rsid w:val="00AE4D59"/>
    <w:rsid w:val="00AE5840"/>
    <w:rsid w:val="00AE649F"/>
    <w:rsid w:val="00AE6EAB"/>
    <w:rsid w:val="00AE72C4"/>
    <w:rsid w:val="00AE7768"/>
    <w:rsid w:val="00AF27E9"/>
    <w:rsid w:val="00AF2F07"/>
    <w:rsid w:val="00AF3320"/>
    <w:rsid w:val="00AF482C"/>
    <w:rsid w:val="00AF4925"/>
    <w:rsid w:val="00AF5A66"/>
    <w:rsid w:val="00B01D95"/>
    <w:rsid w:val="00B05881"/>
    <w:rsid w:val="00B05BD2"/>
    <w:rsid w:val="00B0744B"/>
    <w:rsid w:val="00B07907"/>
    <w:rsid w:val="00B11B56"/>
    <w:rsid w:val="00B139E5"/>
    <w:rsid w:val="00B150A8"/>
    <w:rsid w:val="00B233D2"/>
    <w:rsid w:val="00B2503A"/>
    <w:rsid w:val="00B2555B"/>
    <w:rsid w:val="00B25D34"/>
    <w:rsid w:val="00B25EE8"/>
    <w:rsid w:val="00B2675E"/>
    <w:rsid w:val="00B32339"/>
    <w:rsid w:val="00B32C02"/>
    <w:rsid w:val="00B3642F"/>
    <w:rsid w:val="00B369F4"/>
    <w:rsid w:val="00B377E9"/>
    <w:rsid w:val="00B40E15"/>
    <w:rsid w:val="00B42EAD"/>
    <w:rsid w:val="00B4384D"/>
    <w:rsid w:val="00B43D12"/>
    <w:rsid w:val="00B501EF"/>
    <w:rsid w:val="00B50383"/>
    <w:rsid w:val="00B53EF7"/>
    <w:rsid w:val="00B55AA2"/>
    <w:rsid w:val="00B6132D"/>
    <w:rsid w:val="00B62BF5"/>
    <w:rsid w:val="00B63492"/>
    <w:rsid w:val="00B65AD5"/>
    <w:rsid w:val="00B65D9D"/>
    <w:rsid w:val="00B67292"/>
    <w:rsid w:val="00B73252"/>
    <w:rsid w:val="00B73BF9"/>
    <w:rsid w:val="00B759AF"/>
    <w:rsid w:val="00B77695"/>
    <w:rsid w:val="00B86B75"/>
    <w:rsid w:val="00B87E48"/>
    <w:rsid w:val="00B91786"/>
    <w:rsid w:val="00B92937"/>
    <w:rsid w:val="00B93CC2"/>
    <w:rsid w:val="00B952BD"/>
    <w:rsid w:val="00B974BE"/>
    <w:rsid w:val="00BA02B0"/>
    <w:rsid w:val="00BA1ABA"/>
    <w:rsid w:val="00BA1C14"/>
    <w:rsid w:val="00BA4D51"/>
    <w:rsid w:val="00BA4DE5"/>
    <w:rsid w:val="00BA6E38"/>
    <w:rsid w:val="00BA7EFC"/>
    <w:rsid w:val="00BB07C2"/>
    <w:rsid w:val="00BB0D1C"/>
    <w:rsid w:val="00BB34ED"/>
    <w:rsid w:val="00BB4AF7"/>
    <w:rsid w:val="00BB6DC0"/>
    <w:rsid w:val="00BB78B7"/>
    <w:rsid w:val="00BC13A6"/>
    <w:rsid w:val="00BC3A5F"/>
    <w:rsid w:val="00BC48D5"/>
    <w:rsid w:val="00BC4F67"/>
    <w:rsid w:val="00BC6B74"/>
    <w:rsid w:val="00BD23E1"/>
    <w:rsid w:val="00BD3DC6"/>
    <w:rsid w:val="00BE20F7"/>
    <w:rsid w:val="00BE320A"/>
    <w:rsid w:val="00BE3BDA"/>
    <w:rsid w:val="00BF1875"/>
    <w:rsid w:val="00BF3425"/>
    <w:rsid w:val="00BF68F2"/>
    <w:rsid w:val="00BF6919"/>
    <w:rsid w:val="00C0120D"/>
    <w:rsid w:val="00C02226"/>
    <w:rsid w:val="00C059E6"/>
    <w:rsid w:val="00C10CBB"/>
    <w:rsid w:val="00C1369D"/>
    <w:rsid w:val="00C15927"/>
    <w:rsid w:val="00C22B30"/>
    <w:rsid w:val="00C25408"/>
    <w:rsid w:val="00C26A26"/>
    <w:rsid w:val="00C26EE5"/>
    <w:rsid w:val="00C27DCC"/>
    <w:rsid w:val="00C324EA"/>
    <w:rsid w:val="00C32B8F"/>
    <w:rsid w:val="00C35960"/>
    <w:rsid w:val="00C35C43"/>
    <w:rsid w:val="00C36279"/>
    <w:rsid w:val="00C440B7"/>
    <w:rsid w:val="00C45C4B"/>
    <w:rsid w:val="00C50F93"/>
    <w:rsid w:val="00C51652"/>
    <w:rsid w:val="00C52E47"/>
    <w:rsid w:val="00C53140"/>
    <w:rsid w:val="00C534DD"/>
    <w:rsid w:val="00C5517C"/>
    <w:rsid w:val="00C55538"/>
    <w:rsid w:val="00C56AFB"/>
    <w:rsid w:val="00C619F8"/>
    <w:rsid w:val="00C673A2"/>
    <w:rsid w:val="00C67810"/>
    <w:rsid w:val="00C75F60"/>
    <w:rsid w:val="00C76151"/>
    <w:rsid w:val="00C7660C"/>
    <w:rsid w:val="00C7742D"/>
    <w:rsid w:val="00C7751B"/>
    <w:rsid w:val="00C8357A"/>
    <w:rsid w:val="00C83B2F"/>
    <w:rsid w:val="00C8444E"/>
    <w:rsid w:val="00C859DF"/>
    <w:rsid w:val="00C910FB"/>
    <w:rsid w:val="00C91892"/>
    <w:rsid w:val="00C94860"/>
    <w:rsid w:val="00C95E64"/>
    <w:rsid w:val="00C96973"/>
    <w:rsid w:val="00C96C8F"/>
    <w:rsid w:val="00CA0600"/>
    <w:rsid w:val="00CA1813"/>
    <w:rsid w:val="00CA29AE"/>
    <w:rsid w:val="00CA3076"/>
    <w:rsid w:val="00CA5C28"/>
    <w:rsid w:val="00CA5C8A"/>
    <w:rsid w:val="00CB3404"/>
    <w:rsid w:val="00CB389A"/>
    <w:rsid w:val="00CB43C6"/>
    <w:rsid w:val="00CB4F13"/>
    <w:rsid w:val="00CB52D2"/>
    <w:rsid w:val="00CB5639"/>
    <w:rsid w:val="00CC1ABD"/>
    <w:rsid w:val="00CC2579"/>
    <w:rsid w:val="00CC4156"/>
    <w:rsid w:val="00CC5282"/>
    <w:rsid w:val="00CC6E59"/>
    <w:rsid w:val="00CD0113"/>
    <w:rsid w:val="00CD03E2"/>
    <w:rsid w:val="00CD08CA"/>
    <w:rsid w:val="00CD15D3"/>
    <w:rsid w:val="00CD5BFB"/>
    <w:rsid w:val="00CE3723"/>
    <w:rsid w:val="00CE4733"/>
    <w:rsid w:val="00CE53CA"/>
    <w:rsid w:val="00CE57CA"/>
    <w:rsid w:val="00CF0C4C"/>
    <w:rsid w:val="00CF20C0"/>
    <w:rsid w:val="00CF65EB"/>
    <w:rsid w:val="00D054A9"/>
    <w:rsid w:val="00D07158"/>
    <w:rsid w:val="00D07496"/>
    <w:rsid w:val="00D07E8C"/>
    <w:rsid w:val="00D10C08"/>
    <w:rsid w:val="00D16ACA"/>
    <w:rsid w:val="00D20590"/>
    <w:rsid w:val="00D20D71"/>
    <w:rsid w:val="00D20F92"/>
    <w:rsid w:val="00D22831"/>
    <w:rsid w:val="00D22EDA"/>
    <w:rsid w:val="00D30C7B"/>
    <w:rsid w:val="00D3319D"/>
    <w:rsid w:val="00D33357"/>
    <w:rsid w:val="00D34FE5"/>
    <w:rsid w:val="00D37515"/>
    <w:rsid w:val="00D4284A"/>
    <w:rsid w:val="00D45D66"/>
    <w:rsid w:val="00D4727F"/>
    <w:rsid w:val="00D50EE2"/>
    <w:rsid w:val="00D537AB"/>
    <w:rsid w:val="00D5575E"/>
    <w:rsid w:val="00D56565"/>
    <w:rsid w:val="00D56C13"/>
    <w:rsid w:val="00D57988"/>
    <w:rsid w:val="00D6054C"/>
    <w:rsid w:val="00D60ADB"/>
    <w:rsid w:val="00D62D8F"/>
    <w:rsid w:val="00D67168"/>
    <w:rsid w:val="00D67540"/>
    <w:rsid w:val="00D67E9C"/>
    <w:rsid w:val="00D70418"/>
    <w:rsid w:val="00D74781"/>
    <w:rsid w:val="00D758C5"/>
    <w:rsid w:val="00D758FE"/>
    <w:rsid w:val="00D765DF"/>
    <w:rsid w:val="00D77A2C"/>
    <w:rsid w:val="00D80323"/>
    <w:rsid w:val="00D810E2"/>
    <w:rsid w:val="00D8356B"/>
    <w:rsid w:val="00D84F4E"/>
    <w:rsid w:val="00D872A2"/>
    <w:rsid w:val="00D902D7"/>
    <w:rsid w:val="00D90C21"/>
    <w:rsid w:val="00D91AF2"/>
    <w:rsid w:val="00D91DC3"/>
    <w:rsid w:val="00D92DB6"/>
    <w:rsid w:val="00D931CB"/>
    <w:rsid w:val="00D939F8"/>
    <w:rsid w:val="00D97D12"/>
    <w:rsid w:val="00DA2E43"/>
    <w:rsid w:val="00DA3F0E"/>
    <w:rsid w:val="00DA4A56"/>
    <w:rsid w:val="00DA6923"/>
    <w:rsid w:val="00DA73D4"/>
    <w:rsid w:val="00DB0E8A"/>
    <w:rsid w:val="00DB1097"/>
    <w:rsid w:val="00DB1E10"/>
    <w:rsid w:val="00DB6E4D"/>
    <w:rsid w:val="00DC7AFD"/>
    <w:rsid w:val="00DC7E36"/>
    <w:rsid w:val="00DD1831"/>
    <w:rsid w:val="00DD3109"/>
    <w:rsid w:val="00DD40F9"/>
    <w:rsid w:val="00DD5B72"/>
    <w:rsid w:val="00DE0FF0"/>
    <w:rsid w:val="00DE1DEE"/>
    <w:rsid w:val="00DE42AA"/>
    <w:rsid w:val="00DE449F"/>
    <w:rsid w:val="00DE4ECC"/>
    <w:rsid w:val="00DE7903"/>
    <w:rsid w:val="00DF42F2"/>
    <w:rsid w:val="00E00A66"/>
    <w:rsid w:val="00E00E4F"/>
    <w:rsid w:val="00E01218"/>
    <w:rsid w:val="00E03AD5"/>
    <w:rsid w:val="00E068FB"/>
    <w:rsid w:val="00E11D06"/>
    <w:rsid w:val="00E131EE"/>
    <w:rsid w:val="00E134A6"/>
    <w:rsid w:val="00E167EA"/>
    <w:rsid w:val="00E16D87"/>
    <w:rsid w:val="00E17E1A"/>
    <w:rsid w:val="00E22E07"/>
    <w:rsid w:val="00E2490D"/>
    <w:rsid w:val="00E26C31"/>
    <w:rsid w:val="00E306F0"/>
    <w:rsid w:val="00E315A3"/>
    <w:rsid w:val="00E32377"/>
    <w:rsid w:val="00E34F3C"/>
    <w:rsid w:val="00E5018F"/>
    <w:rsid w:val="00E50C56"/>
    <w:rsid w:val="00E528FF"/>
    <w:rsid w:val="00E52AEF"/>
    <w:rsid w:val="00E535C3"/>
    <w:rsid w:val="00E5385F"/>
    <w:rsid w:val="00E550C4"/>
    <w:rsid w:val="00E602B4"/>
    <w:rsid w:val="00E60BB8"/>
    <w:rsid w:val="00E65AED"/>
    <w:rsid w:val="00E66C9D"/>
    <w:rsid w:val="00E71EB9"/>
    <w:rsid w:val="00E72089"/>
    <w:rsid w:val="00E73562"/>
    <w:rsid w:val="00E7479F"/>
    <w:rsid w:val="00E75F14"/>
    <w:rsid w:val="00E7632B"/>
    <w:rsid w:val="00E7696F"/>
    <w:rsid w:val="00E774B0"/>
    <w:rsid w:val="00E80720"/>
    <w:rsid w:val="00E81BA7"/>
    <w:rsid w:val="00E81D1B"/>
    <w:rsid w:val="00E8306C"/>
    <w:rsid w:val="00E852F9"/>
    <w:rsid w:val="00E8743C"/>
    <w:rsid w:val="00E87D7F"/>
    <w:rsid w:val="00E90F86"/>
    <w:rsid w:val="00E9173F"/>
    <w:rsid w:val="00E91BE3"/>
    <w:rsid w:val="00E93DEE"/>
    <w:rsid w:val="00E93ECA"/>
    <w:rsid w:val="00EA4775"/>
    <w:rsid w:val="00EA49DF"/>
    <w:rsid w:val="00EA707D"/>
    <w:rsid w:val="00EA7C05"/>
    <w:rsid w:val="00EB03BE"/>
    <w:rsid w:val="00EB0885"/>
    <w:rsid w:val="00EB0E9B"/>
    <w:rsid w:val="00EB13E7"/>
    <w:rsid w:val="00EB46AC"/>
    <w:rsid w:val="00EB49DC"/>
    <w:rsid w:val="00EB60C2"/>
    <w:rsid w:val="00EC5C2E"/>
    <w:rsid w:val="00EC65DD"/>
    <w:rsid w:val="00ED4686"/>
    <w:rsid w:val="00EE0875"/>
    <w:rsid w:val="00EE13A2"/>
    <w:rsid w:val="00EE2DBD"/>
    <w:rsid w:val="00EE55BE"/>
    <w:rsid w:val="00EE5B07"/>
    <w:rsid w:val="00EF0648"/>
    <w:rsid w:val="00EF19A9"/>
    <w:rsid w:val="00EF5531"/>
    <w:rsid w:val="00EF6C08"/>
    <w:rsid w:val="00EF76AF"/>
    <w:rsid w:val="00F010C1"/>
    <w:rsid w:val="00F03BF8"/>
    <w:rsid w:val="00F03ED5"/>
    <w:rsid w:val="00F10482"/>
    <w:rsid w:val="00F1749B"/>
    <w:rsid w:val="00F17A97"/>
    <w:rsid w:val="00F203D0"/>
    <w:rsid w:val="00F21D0C"/>
    <w:rsid w:val="00F24015"/>
    <w:rsid w:val="00F24835"/>
    <w:rsid w:val="00F256F2"/>
    <w:rsid w:val="00F25B66"/>
    <w:rsid w:val="00F3253B"/>
    <w:rsid w:val="00F32FBF"/>
    <w:rsid w:val="00F3409F"/>
    <w:rsid w:val="00F3766A"/>
    <w:rsid w:val="00F40519"/>
    <w:rsid w:val="00F410D8"/>
    <w:rsid w:val="00F41AAA"/>
    <w:rsid w:val="00F45C3C"/>
    <w:rsid w:val="00F50EF6"/>
    <w:rsid w:val="00F516A3"/>
    <w:rsid w:val="00F56DC5"/>
    <w:rsid w:val="00F570C0"/>
    <w:rsid w:val="00F60AA6"/>
    <w:rsid w:val="00F61194"/>
    <w:rsid w:val="00F71DBD"/>
    <w:rsid w:val="00F768F4"/>
    <w:rsid w:val="00F80A18"/>
    <w:rsid w:val="00F83107"/>
    <w:rsid w:val="00F83E2C"/>
    <w:rsid w:val="00F852B2"/>
    <w:rsid w:val="00F86CF1"/>
    <w:rsid w:val="00F87B70"/>
    <w:rsid w:val="00F923F9"/>
    <w:rsid w:val="00F93059"/>
    <w:rsid w:val="00F942F4"/>
    <w:rsid w:val="00F9524C"/>
    <w:rsid w:val="00F963AD"/>
    <w:rsid w:val="00F96847"/>
    <w:rsid w:val="00FA0680"/>
    <w:rsid w:val="00FA09B2"/>
    <w:rsid w:val="00FA10EA"/>
    <w:rsid w:val="00FA3C3B"/>
    <w:rsid w:val="00FA450A"/>
    <w:rsid w:val="00FA5AA4"/>
    <w:rsid w:val="00FA696C"/>
    <w:rsid w:val="00FB1EE4"/>
    <w:rsid w:val="00FB2A6F"/>
    <w:rsid w:val="00FB30C1"/>
    <w:rsid w:val="00FB3277"/>
    <w:rsid w:val="00FC0F52"/>
    <w:rsid w:val="00FC1C89"/>
    <w:rsid w:val="00FC2196"/>
    <w:rsid w:val="00FC446F"/>
    <w:rsid w:val="00FC7A40"/>
    <w:rsid w:val="00FD6516"/>
    <w:rsid w:val="00FD6A40"/>
    <w:rsid w:val="00FE0C4F"/>
    <w:rsid w:val="00FE2989"/>
    <w:rsid w:val="00FE5C4A"/>
    <w:rsid w:val="00FF02B7"/>
    <w:rsid w:val="00FF15C2"/>
    <w:rsid w:val="00FF1E19"/>
    <w:rsid w:val="00FF54D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09ED5"/>
  <w15:docId w15:val="{8FC09634-D5E4-E04C-9AD4-E5AD32A8F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iPriority="9" w:unhideWhenUsed="1" w:qFormat="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3C3842"/>
    <w:pPr>
      <w:keepNext/>
      <w:keepLines/>
      <w:spacing w:before="480" w:after="0" w:line="480" w:lineRule="auto"/>
      <w:jc w:val="center"/>
      <w:outlineLvl w:val="0"/>
    </w:pPr>
    <w:rPr>
      <w:rFonts w:ascii="Times New Roman" w:eastAsiaTheme="majorEastAsia" w:hAnsi="Times New Roman" w:cstheme="majorBidi"/>
      <w:b/>
      <w:bCs/>
      <w:szCs w:val="32"/>
    </w:rPr>
  </w:style>
  <w:style w:type="paragraph" w:styleId="Heading2">
    <w:name w:val="heading 2"/>
    <w:basedOn w:val="Normal"/>
    <w:next w:val="BodyText"/>
    <w:link w:val="Heading2Char"/>
    <w:uiPriority w:val="9"/>
    <w:unhideWhenUsed/>
    <w:qFormat/>
    <w:rsid w:val="003C3842"/>
    <w:pPr>
      <w:keepNext/>
      <w:keepLines/>
      <w:spacing w:before="240" w:after="0" w:line="360" w:lineRule="auto"/>
      <w:outlineLvl w:val="1"/>
    </w:pPr>
    <w:rPr>
      <w:rFonts w:ascii="Times New Roman" w:eastAsiaTheme="majorEastAsia" w:hAnsi="Times New Roman" w:cstheme="majorBidi"/>
      <w:b/>
      <w:bCs/>
      <w:szCs w:val="32"/>
    </w:rPr>
  </w:style>
  <w:style w:type="paragraph" w:styleId="Heading3">
    <w:name w:val="heading 3"/>
    <w:basedOn w:val="Normal"/>
    <w:next w:val="BodyText"/>
    <w:uiPriority w:val="9"/>
    <w:unhideWhenUsed/>
    <w:qFormat/>
    <w:rsid w:val="001272F2"/>
    <w:pPr>
      <w:keepNext/>
      <w:keepLines/>
      <w:framePr w:wrap="around" w:vAnchor="text" w:hAnchor="text" w:y="1"/>
      <w:spacing w:after="0"/>
      <w:ind w:firstLine="680"/>
      <w:outlineLvl w:val="2"/>
    </w:pPr>
    <w:rPr>
      <w:rFonts w:ascii="Times New Roman" w:eastAsiaTheme="majorEastAsia" w:hAnsi="Times New Roman" w:cstheme="majorBidi"/>
      <w:b/>
      <w:bCs/>
      <w:szCs w:val="28"/>
    </w:rPr>
  </w:style>
  <w:style w:type="paragraph" w:styleId="Heading4">
    <w:name w:val="heading 4"/>
    <w:basedOn w:val="Normal"/>
    <w:next w:val="BodyText"/>
    <w:uiPriority w:val="9"/>
    <w:unhideWhenUsed/>
    <w:qFormat/>
    <w:rsid w:val="001272F2"/>
    <w:pPr>
      <w:keepNext/>
      <w:keepLines/>
      <w:framePr w:wrap="around" w:vAnchor="text" w:hAnchor="text" w:y="1"/>
      <w:spacing w:after="0"/>
      <w:ind w:firstLine="680"/>
      <w:outlineLvl w:val="3"/>
    </w:pPr>
    <w:rPr>
      <w:rFonts w:ascii="Times New Roman" w:eastAsiaTheme="majorEastAsia" w:hAnsi="Times New Roman" w:cstheme="majorBidi"/>
      <w:b/>
      <w:bCs/>
      <w:i/>
    </w:rPr>
  </w:style>
  <w:style w:type="paragraph" w:styleId="Heading5">
    <w:name w:val="heading 5"/>
    <w:basedOn w:val="Normal"/>
    <w:next w:val="BodyText"/>
    <w:uiPriority w:val="9"/>
    <w:unhideWhenUsed/>
    <w:qFormat/>
    <w:rsid w:val="001272F2"/>
    <w:pPr>
      <w:keepNext/>
      <w:keepLines/>
      <w:framePr w:wrap="around" w:vAnchor="text" w:hAnchor="text" w:y="1"/>
      <w:spacing w:after="0"/>
      <w:ind w:firstLine="680"/>
      <w:outlineLvl w:val="4"/>
    </w:pPr>
    <w:rPr>
      <w:rFonts w:ascii="Times New Roman" w:eastAsiaTheme="majorEastAsia" w:hAnsi="Times New Roman" w:cstheme="majorBidi"/>
      <w:i/>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272F2"/>
    <w:pPr>
      <w:spacing w:before="180" w:after="240" w:line="480" w:lineRule="auto"/>
      <w:ind w:firstLine="6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rsid w:val="00331F8D"/>
    <w:pPr>
      <w:spacing w:before="36" w:after="36"/>
      <w:ind w:firstLine="0"/>
    </w:pPr>
  </w:style>
  <w:style w:type="paragraph" w:styleId="Title">
    <w:name w:val="Title"/>
    <w:basedOn w:val="Normal"/>
    <w:next w:val="BodyText"/>
    <w:qFormat/>
    <w:rsid w:val="00B75796"/>
    <w:pPr>
      <w:keepNext/>
      <w:keepLines/>
      <w:pageBreakBefore/>
      <w:spacing w:before="480" w:after="240" w:line="480" w:lineRule="auto"/>
      <w:jc w:val="center"/>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3C3842"/>
    <w:pPr>
      <w:keepNext/>
      <w:keepLines/>
      <w:spacing w:line="480" w:lineRule="auto"/>
      <w:jc w:val="center"/>
    </w:pPr>
    <w:rPr>
      <w:rFonts w:ascii="Times New Roman" w:hAnsi="Times New Roman"/>
    </w:rPr>
  </w:style>
  <w:style w:type="paragraph" w:styleId="Date">
    <w:name w:val="Date"/>
    <w:next w:val="BodyText"/>
    <w:qFormat/>
    <w:rsid w:val="001272F2"/>
    <w:pPr>
      <w:keepNext/>
      <w:keepLines/>
      <w:spacing w:line="480" w:lineRule="auto"/>
      <w:jc w:val="center"/>
    </w:pPr>
    <w:rPr>
      <w:rFonts w:ascii="Times New Roman" w:hAnsi="Times New Roman"/>
    </w:rPr>
  </w:style>
  <w:style w:type="paragraph" w:customStyle="1" w:styleId="Abstract">
    <w:name w:val="Abstract"/>
    <w:basedOn w:val="Normal"/>
    <w:next w:val="BodyText"/>
    <w:qFormat/>
    <w:rsid w:val="001272F2"/>
    <w:pPr>
      <w:keepNext/>
      <w:keepLines/>
      <w:spacing w:before="300" w:after="300" w:line="480" w:lineRule="auto"/>
    </w:pPr>
    <w:rPr>
      <w:rFonts w:ascii="Times New Roman" w:hAnsi="Times New Roman"/>
      <w:szCs w:val="20"/>
    </w:rPr>
  </w:style>
  <w:style w:type="paragraph" w:styleId="Bibliography">
    <w:name w:val="Bibliography"/>
    <w:basedOn w:val="Normal"/>
    <w:qFormat/>
    <w:rsid w:val="001272F2"/>
    <w:pPr>
      <w:spacing w:line="480" w:lineRule="auto"/>
      <w:ind w:left="680" w:hanging="680"/>
    </w:pPr>
    <w:rPr>
      <w:rFonts w:ascii="Times New Roman" w:hAnsi="Times New Roman"/>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1272F2"/>
    <w:pPr>
      <w:spacing w:line="480" w:lineRule="auto"/>
    </w:pPr>
    <w:rPr>
      <w:rFonts w:ascii="Times New Roman" w:hAnsi="Times New Roman"/>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1272F2"/>
    <w:pPr>
      <w:keepNext/>
      <w:spacing w:after="0" w:line="480" w:lineRule="auto"/>
    </w:pPr>
    <w:rPr>
      <w:rFonts w:ascii="Times New Roman" w:hAnsi="Times New Roman"/>
    </w:rPr>
  </w:style>
  <w:style w:type="paragraph" w:customStyle="1" w:styleId="ImageCaption">
    <w:name w:val="Image Caption"/>
    <w:basedOn w:val="Caption"/>
    <w:rsid w:val="003C3842"/>
    <w:pPr>
      <w:spacing w:line="480" w:lineRule="auto"/>
    </w:pPr>
    <w:rPr>
      <w:rFonts w:ascii="Times New Roman" w:hAnsi="Times New Roman"/>
      <w:i w:val="0"/>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sid w:val="007D3543"/>
    <w:rPr>
      <w:color w:val="4F81BD" w:themeColor="accent1"/>
    </w:rPr>
  </w:style>
  <w:style w:type="paragraph" w:styleId="TOCHeading">
    <w:name w:val="TOC Heading"/>
    <w:basedOn w:val="Heading1"/>
    <w:next w:val="BodyText"/>
    <w:uiPriority w:val="39"/>
    <w:unhideWhenUsed/>
    <w:qFormat/>
    <w:rsid w:val="001272F2"/>
    <w:pPr>
      <w:spacing w:before="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AC3650"/>
    <w:pPr>
      <w:spacing w:after="0"/>
    </w:pPr>
    <w:rPr>
      <w:rFonts w:ascii="Tahoma" w:hAnsi="Tahoma" w:cs="Tahoma"/>
      <w:sz w:val="16"/>
      <w:szCs w:val="16"/>
    </w:rPr>
  </w:style>
  <w:style w:type="character" w:customStyle="1" w:styleId="BalloonTextChar">
    <w:name w:val="Balloon Text Char"/>
    <w:basedOn w:val="DefaultParagraphFont"/>
    <w:link w:val="BalloonText"/>
    <w:rsid w:val="00AC3650"/>
    <w:rPr>
      <w:rFonts w:ascii="Tahoma" w:hAnsi="Tahoma" w:cs="Tahoma"/>
      <w:sz w:val="16"/>
      <w:szCs w:val="16"/>
    </w:rPr>
  </w:style>
  <w:style w:type="character" w:customStyle="1" w:styleId="Heading2Char">
    <w:name w:val="Heading 2 Char"/>
    <w:basedOn w:val="DefaultParagraphFont"/>
    <w:link w:val="Heading2"/>
    <w:uiPriority w:val="9"/>
    <w:rsid w:val="00445C3D"/>
    <w:rPr>
      <w:rFonts w:ascii="Times New Roman" w:eastAsiaTheme="majorEastAsia" w:hAnsi="Times New Roman" w:cstheme="majorBidi"/>
      <w:b/>
      <w:bCs/>
      <w:szCs w:val="32"/>
    </w:rPr>
  </w:style>
  <w:style w:type="character" w:customStyle="1" w:styleId="BodyTextChar">
    <w:name w:val="Body Text Char"/>
    <w:basedOn w:val="DefaultParagraphFont"/>
    <w:link w:val="BodyText"/>
    <w:rsid w:val="001272F2"/>
    <w:rPr>
      <w:rFonts w:ascii="Times New Roman" w:hAnsi="Times New Roman"/>
    </w:rPr>
  </w:style>
  <w:style w:type="paragraph" w:styleId="Quote">
    <w:name w:val="Quote"/>
    <w:basedOn w:val="Normal"/>
    <w:next w:val="Normal"/>
    <w:link w:val="QuoteChar"/>
    <w:rsid w:val="001272F2"/>
    <w:pPr>
      <w:spacing w:after="0" w:line="480" w:lineRule="auto"/>
      <w:ind w:left="680"/>
    </w:pPr>
    <w:rPr>
      <w:rFonts w:ascii="Times New Roman" w:hAnsi="Times New Roman"/>
      <w:iCs/>
      <w:color w:val="000000" w:themeColor="text1"/>
    </w:rPr>
  </w:style>
  <w:style w:type="character" w:customStyle="1" w:styleId="QuoteChar">
    <w:name w:val="Quote Char"/>
    <w:basedOn w:val="DefaultParagraphFont"/>
    <w:link w:val="Quote"/>
    <w:rsid w:val="001272F2"/>
    <w:rPr>
      <w:rFonts w:ascii="Times New Roman" w:hAnsi="Times New Roman"/>
      <w:iCs/>
      <w:color w:val="000000" w:themeColor="text1"/>
    </w:rPr>
  </w:style>
  <w:style w:type="character" w:styleId="PageNumber">
    <w:name w:val="page number"/>
    <w:basedOn w:val="DefaultParagraphFont"/>
    <w:rsid w:val="001272F2"/>
    <w:rPr>
      <w:rFonts w:ascii="Times New Roman" w:hAnsi="Times New Roman"/>
      <w:sz w:val="24"/>
    </w:rPr>
  </w:style>
  <w:style w:type="paragraph" w:styleId="Header">
    <w:name w:val="header"/>
    <w:basedOn w:val="Normal"/>
    <w:link w:val="HeaderChar"/>
    <w:rsid w:val="001272F2"/>
    <w:pPr>
      <w:tabs>
        <w:tab w:val="center" w:pos="4703"/>
        <w:tab w:val="right" w:pos="9406"/>
      </w:tabs>
      <w:spacing w:after="0" w:line="480" w:lineRule="auto"/>
    </w:pPr>
    <w:rPr>
      <w:rFonts w:ascii="Times New Roman" w:hAnsi="Times New Roman"/>
    </w:rPr>
  </w:style>
  <w:style w:type="character" w:customStyle="1" w:styleId="HeaderChar">
    <w:name w:val="Header Char"/>
    <w:basedOn w:val="DefaultParagraphFont"/>
    <w:link w:val="Header"/>
    <w:rsid w:val="001272F2"/>
    <w:rPr>
      <w:rFonts w:ascii="Times New Roman" w:hAnsi="Times New Roman"/>
    </w:rPr>
  </w:style>
  <w:style w:type="paragraph" w:styleId="TableofFigures">
    <w:name w:val="table of figures"/>
    <w:basedOn w:val="Normal"/>
    <w:next w:val="Normal"/>
    <w:rsid w:val="001272F2"/>
    <w:pPr>
      <w:spacing w:after="0" w:line="480" w:lineRule="auto"/>
    </w:pPr>
    <w:rPr>
      <w:rFonts w:ascii="Times New Roman" w:hAnsi="Times New Roman"/>
    </w:rPr>
  </w:style>
  <w:style w:type="paragraph" w:customStyle="1" w:styleId="h1-pagebreak">
    <w:name w:val="h1-pagebreak"/>
    <w:basedOn w:val="Heading1"/>
    <w:qFormat/>
    <w:rsid w:val="00CC4DBE"/>
    <w:pPr>
      <w:pageBreakBefore/>
    </w:pPr>
  </w:style>
  <w:style w:type="table" w:styleId="TableGrid">
    <w:name w:val="Table Grid"/>
    <w:basedOn w:val="TableNormal"/>
    <w:rsid w:val="007407D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
    <w:name w:val="Table"/>
    <w:basedOn w:val="TableNormal"/>
    <w:uiPriority w:val="99"/>
    <w:rsid w:val="007407D0"/>
    <w:pPr>
      <w:spacing w:after="0"/>
    </w:pPr>
    <w:tblPr>
      <w:tblBorders>
        <w:top w:val="single" w:sz="12" w:space="0" w:color="auto"/>
        <w:bottom w:val="single" w:sz="12" w:space="0" w:color="auto"/>
      </w:tblBorders>
    </w:tblPr>
    <w:tcPr>
      <w:vAlign w:val="center"/>
    </w:tcPr>
    <w:tblStylePr w:type="firstRow">
      <w:tblPr/>
      <w:tcPr>
        <w:tcBorders>
          <w:bottom w:val="single" w:sz="8" w:space="0" w:color="auto"/>
        </w:tcBorders>
      </w:tcPr>
    </w:tblStylePr>
  </w:style>
  <w:style w:type="character" w:styleId="CommentReference">
    <w:name w:val="annotation reference"/>
    <w:basedOn w:val="DefaultParagraphFont"/>
    <w:unhideWhenUsed/>
    <w:rsid w:val="00F17A97"/>
    <w:rPr>
      <w:sz w:val="16"/>
      <w:szCs w:val="16"/>
    </w:rPr>
  </w:style>
  <w:style w:type="paragraph" w:styleId="CommentText">
    <w:name w:val="annotation text"/>
    <w:basedOn w:val="Normal"/>
    <w:link w:val="CommentTextChar"/>
    <w:unhideWhenUsed/>
    <w:rsid w:val="00F17A97"/>
    <w:rPr>
      <w:sz w:val="20"/>
      <w:szCs w:val="20"/>
    </w:rPr>
  </w:style>
  <w:style w:type="character" w:customStyle="1" w:styleId="CommentTextChar">
    <w:name w:val="Comment Text Char"/>
    <w:basedOn w:val="DefaultParagraphFont"/>
    <w:link w:val="CommentText"/>
    <w:rsid w:val="00F17A97"/>
    <w:rPr>
      <w:sz w:val="20"/>
      <w:szCs w:val="20"/>
    </w:rPr>
  </w:style>
  <w:style w:type="paragraph" w:styleId="CommentSubject">
    <w:name w:val="annotation subject"/>
    <w:basedOn w:val="CommentText"/>
    <w:next w:val="CommentText"/>
    <w:link w:val="CommentSubjectChar"/>
    <w:semiHidden/>
    <w:unhideWhenUsed/>
    <w:rsid w:val="00F17A97"/>
    <w:rPr>
      <w:b/>
      <w:bCs/>
    </w:rPr>
  </w:style>
  <w:style w:type="character" w:customStyle="1" w:styleId="CommentSubjectChar">
    <w:name w:val="Comment Subject Char"/>
    <w:basedOn w:val="CommentTextChar"/>
    <w:link w:val="CommentSubject"/>
    <w:semiHidden/>
    <w:rsid w:val="00F17A97"/>
    <w:rPr>
      <w:b/>
      <w:bCs/>
      <w:sz w:val="20"/>
      <w:szCs w:val="20"/>
    </w:rPr>
  </w:style>
  <w:style w:type="paragraph" w:styleId="Revision">
    <w:name w:val="Revision"/>
    <w:hidden/>
    <w:semiHidden/>
    <w:rsid w:val="0015548C"/>
    <w:pPr>
      <w:spacing w:after="0"/>
    </w:pPr>
  </w:style>
  <w:style w:type="character" w:styleId="EndnoteReference">
    <w:name w:val="endnote reference"/>
    <w:basedOn w:val="DefaultParagraphFont"/>
    <w:semiHidden/>
    <w:unhideWhenUsed/>
    <w:rsid w:val="00EA4775"/>
    <w:rPr>
      <w:vertAlign w:val="superscript"/>
    </w:rPr>
  </w:style>
  <w:style w:type="paragraph" w:styleId="ListParagraph">
    <w:name w:val="List Paragraph"/>
    <w:basedOn w:val="Normal"/>
    <w:rsid w:val="00DC7AFD"/>
    <w:pPr>
      <w:ind w:left="720"/>
      <w:contextualSpacing/>
    </w:pPr>
  </w:style>
  <w:style w:type="character" w:styleId="FollowedHyperlink">
    <w:name w:val="FollowedHyperlink"/>
    <w:basedOn w:val="DefaultParagraphFont"/>
    <w:semiHidden/>
    <w:unhideWhenUsed/>
    <w:rsid w:val="00FA068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22244">
      <w:bodyDiv w:val="1"/>
      <w:marLeft w:val="0"/>
      <w:marRight w:val="0"/>
      <w:marTop w:val="0"/>
      <w:marBottom w:val="0"/>
      <w:divBdr>
        <w:top w:val="none" w:sz="0" w:space="0" w:color="auto"/>
        <w:left w:val="none" w:sz="0" w:space="0" w:color="auto"/>
        <w:bottom w:val="none" w:sz="0" w:space="0" w:color="auto"/>
        <w:right w:val="none" w:sz="0" w:space="0" w:color="auto"/>
      </w:divBdr>
    </w:div>
    <w:div w:id="97911684">
      <w:bodyDiv w:val="1"/>
      <w:marLeft w:val="0"/>
      <w:marRight w:val="0"/>
      <w:marTop w:val="0"/>
      <w:marBottom w:val="0"/>
      <w:divBdr>
        <w:top w:val="none" w:sz="0" w:space="0" w:color="auto"/>
        <w:left w:val="none" w:sz="0" w:space="0" w:color="auto"/>
        <w:bottom w:val="none" w:sz="0" w:space="0" w:color="auto"/>
        <w:right w:val="none" w:sz="0" w:space="0" w:color="auto"/>
      </w:divBdr>
    </w:div>
    <w:div w:id="210307456">
      <w:bodyDiv w:val="1"/>
      <w:marLeft w:val="0"/>
      <w:marRight w:val="0"/>
      <w:marTop w:val="0"/>
      <w:marBottom w:val="0"/>
      <w:divBdr>
        <w:top w:val="none" w:sz="0" w:space="0" w:color="auto"/>
        <w:left w:val="none" w:sz="0" w:space="0" w:color="auto"/>
        <w:bottom w:val="none" w:sz="0" w:space="0" w:color="auto"/>
        <w:right w:val="none" w:sz="0" w:space="0" w:color="auto"/>
      </w:divBdr>
    </w:div>
    <w:div w:id="267467652">
      <w:bodyDiv w:val="1"/>
      <w:marLeft w:val="0"/>
      <w:marRight w:val="0"/>
      <w:marTop w:val="0"/>
      <w:marBottom w:val="0"/>
      <w:divBdr>
        <w:top w:val="none" w:sz="0" w:space="0" w:color="auto"/>
        <w:left w:val="none" w:sz="0" w:space="0" w:color="auto"/>
        <w:bottom w:val="none" w:sz="0" w:space="0" w:color="auto"/>
        <w:right w:val="none" w:sz="0" w:space="0" w:color="auto"/>
      </w:divBdr>
    </w:div>
    <w:div w:id="449251028">
      <w:bodyDiv w:val="1"/>
      <w:marLeft w:val="0"/>
      <w:marRight w:val="0"/>
      <w:marTop w:val="0"/>
      <w:marBottom w:val="0"/>
      <w:divBdr>
        <w:top w:val="none" w:sz="0" w:space="0" w:color="auto"/>
        <w:left w:val="none" w:sz="0" w:space="0" w:color="auto"/>
        <w:bottom w:val="none" w:sz="0" w:space="0" w:color="auto"/>
        <w:right w:val="none" w:sz="0" w:space="0" w:color="auto"/>
      </w:divBdr>
    </w:div>
    <w:div w:id="511845244">
      <w:bodyDiv w:val="1"/>
      <w:marLeft w:val="0"/>
      <w:marRight w:val="0"/>
      <w:marTop w:val="0"/>
      <w:marBottom w:val="0"/>
      <w:divBdr>
        <w:top w:val="none" w:sz="0" w:space="0" w:color="auto"/>
        <w:left w:val="none" w:sz="0" w:space="0" w:color="auto"/>
        <w:bottom w:val="none" w:sz="0" w:space="0" w:color="auto"/>
        <w:right w:val="none" w:sz="0" w:space="0" w:color="auto"/>
      </w:divBdr>
    </w:div>
    <w:div w:id="563834666">
      <w:bodyDiv w:val="1"/>
      <w:marLeft w:val="0"/>
      <w:marRight w:val="0"/>
      <w:marTop w:val="0"/>
      <w:marBottom w:val="0"/>
      <w:divBdr>
        <w:top w:val="none" w:sz="0" w:space="0" w:color="auto"/>
        <w:left w:val="none" w:sz="0" w:space="0" w:color="auto"/>
        <w:bottom w:val="none" w:sz="0" w:space="0" w:color="auto"/>
        <w:right w:val="none" w:sz="0" w:space="0" w:color="auto"/>
      </w:divBdr>
    </w:div>
    <w:div w:id="747844187">
      <w:bodyDiv w:val="1"/>
      <w:marLeft w:val="0"/>
      <w:marRight w:val="0"/>
      <w:marTop w:val="0"/>
      <w:marBottom w:val="0"/>
      <w:divBdr>
        <w:top w:val="none" w:sz="0" w:space="0" w:color="auto"/>
        <w:left w:val="none" w:sz="0" w:space="0" w:color="auto"/>
        <w:bottom w:val="none" w:sz="0" w:space="0" w:color="auto"/>
        <w:right w:val="none" w:sz="0" w:space="0" w:color="auto"/>
      </w:divBdr>
    </w:div>
    <w:div w:id="790827161">
      <w:bodyDiv w:val="1"/>
      <w:marLeft w:val="0"/>
      <w:marRight w:val="0"/>
      <w:marTop w:val="0"/>
      <w:marBottom w:val="0"/>
      <w:divBdr>
        <w:top w:val="none" w:sz="0" w:space="0" w:color="auto"/>
        <w:left w:val="none" w:sz="0" w:space="0" w:color="auto"/>
        <w:bottom w:val="none" w:sz="0" w:space="0" w:color="auto"/>
        <w:right w:val="none" w:sz="0" w:space="0" w:color="auto"/>
      </w:divBdr>
    </w:div>
    <w:div w:id="872378665">
      <w:bodyDiv w:val="1"/>
      <w:marLeft w:val="0"/>
      <w:marRight w:val="0"/>
      <w:marTop w:val="0"/>
      <w:marBottom w:val="0"/>
      <w:divBdr>
        <w:top w:val="none" w:sz="0" w:space="0" w:color="auto"/>
        <w:left w:val="none" w:sz="0" w:space="0" w:color="auto"/>
        <w:bottom w:val="none" w:sz="0" w:space="0" w:color="auto"/>
        <w:right w:val="none" w:sz="0" w:space="0" w:color="auto"/>
      </w:divBdr>
    </w:div>
    <w:div w:id="897395661">
      <w:bodyDiv w:val="1"/>
      <w:marLeft w:val="0"/>
      <w:marRight w:val="0"/>
      <w:marTop w:val="0"/>
      <w:marBottom w:val="0"/>
      <w:divBdr>
        <w:top w:val="none" w:sz="0" w:space="0" w:color="auto"/>
        <w:left w:val="none" w:sz="0" w:space="0" w:color="auto"/>
        <w:bottom w:val="none" w:sz="0" w:space="0" w:color="auto"/>
        <w:right w:val="none" w:sz="0" w:space="0" w:color="auto"/>
      </w:divBdr>
    </w:div>
    <w:div w:id="929116919">
      <w:bodyDiv w:val="1"/>
      <w:marLeft w:val="0"/>
      <w:marRight w:val="0"/>
      <w:marTop w:val="0"/>
      <w:marBottom w:val="0"/>
      <w:divBdr>
        <w:top w:val="none" w:sz="0" w:space="0" w:color="auto"/>
        <w:left w:val="none" w:sz="0" w:space="0" w:color="auto"/>
        <w:bottom w:val="none" w:sz="0" w:space="0" w:color="auto"/>
        <w:right w:val="none" w:sz="0" w:space="0" w:color="auto"/>
      </w:divBdr>
    </w:div>
    <w:div w:id="953554675">
      <w:bodyDiv w:val="1"/>
      <w:marLeft w:val="0"/>
      <w:marRight w:val="0"/>
      <w:marTop w:val="0"/>
      <w:marBottom w:val="0"/>
      <w:divBdr>
        <w:top w:val="none" w:sz="0" w:space="0" w:color="auto"/>
        <w:left w:val="none" w:sz="0" w:space="0" w:color="auto"/>
        <w:bottom w:val="none" w:sz="0" w:space="0" w:color="auto"/>
        <w:right w:val="none" w:sz="0" w:space="0" w:color="auto"/>
      </w:divBdr>
    </w:div>
    <w:div w:id="1061363194">
      <w:bodyDiv w:val="1"/>
      <w:marLeft w:val="0"/>
      <w:marRight w:val="0"/>
      <w:marTop w:val="0"/>
      <w:marBottom w:val="0"/>
      <w:divBdr>
        <w:top w:val="none" w:sz="0" w:space="0" w:color="auto"/>
        <w:left w:val="none" w:sz="0" w:space="0" w:color="auto"/>
        <w:bottom w:val="none" w:sz="0" w:space="0" w:color="auto"/>
        <w:right w:val="none" w:sz="0" w:space="0" w:color="auto"/>
      </w:divBdr>
    </w:div>
    <w:div w:id="1300304523">
      <w:bodyDiv w:val="1"/>
      <w:marLeft w:val="0"/>
      <w:marRight w:val="0"/>
      <w:marTop w:val="0"/>
      <w:marBottom w:val="0"/>
      <w:divBdr>
        <w:top w:val="none" w:sz="0" w:space="0" w:color="auto"/>
        <w:left w:val="none" w:sz="0" w:space="0" w:color="auto"/>
        <w:bottom w:val="none" w:sz="0" w:space="0" w:color="auto"/>
        <w:right w:val="none" w:sz="0" w:space="0" w:color="auto"/>
      </w:divBdr>
    </w:div>
    <w:div w:id="1325743371">
      <w:bodyDiv w:val="1"/>
      <w:marLeft w:val="0"/>
      <w:marRight w:val="0"/>
      <w:marTop w:val="0"/>
      <w:marBottom w:val="0"/>
      <w:divBdr>
        <w:top w:val="none" w:sz="0" w:space="0" w:color="auto"/>
        <w:left w:val="none" w:sz="0" w:space="0" w:color="auto"/>
        <w:bottom w:val="none" w:sz="0" w:space="0" w:color="auto"/>
        <w:right w:val="none" w:sz="0" w:space="0" w:color="auto"/>
      </w:divBdr>
    </w:div>
    <w:div w:id="1338272282">
      <w:bodyDiv w:val="1"/>
      <w:marLeft w:val="0"/>
      <w:marRight w:val="0"/>
      <w:marTop w:val="0"/>
      <w:marBottom w:val="0"/>
      <w:divBdr>
        <w:top w:val="none" w:sz="0" w:space="0" w:color="auto"/>
        <w:left w:val="none" w:sz="0" w:space="0" w:color="auto"/>
        <w:bottom w:val="none" w:sz="0" w:space="0" w:color="auto"/>
        <w:right w:val="none" w:sz="0" w:space="0" w:color="auto"/>
      </w:divBdr>
    </w:div>
    <w:div w:id="1415080132">
      <w:bodyDiv w:val="1"/>
      <w:marLeft w:val="0"/>
      <w:marRight w:val="0"/>
      <w:marTop w:val="0"/>
      <w:marBottom w:val="0"/>
      <w:divBdr>
        <w:top w:val="none" w:sz="0" w:space="0" w:color="auto"/>
        <w:left w:val="none" w:sz="0" w:space="0" w:color="auto"/>
        <w:bottom w:val="none" w:sz="0" w:space="0" w:color="auto"/>
        <w:right w:val="none" w:sz="0" w:space="0" w:color="auto"/>
      </w:divBdr>
    </w:div>
    <w:div w:id="1439910382">
      <w:bodyDiv w:val="1"/>
      <w:marLeft w:val="0"/>
      <w:marRight w:val="0"/>
      <w:marTop w:val="0"/>
      <w:marBottom w:val="0"/>
      <w:divBdr>
        <w:top w:val="none" w:sz="0" w:space="0" w:color="auto"/>
        <w:left w:val="none" w:sz="0" w:space="0" w:color="auto"/>
        <w:bottom w:val="none" w:sz="0" w:space="0" w:color="auto"/>
        <w:right w:val="none" w:sz="0" w:space="0" w:color="auto"/>
      </w:divBdr>
    </w:div>
    <w:div w:id="1447576760">
      <w:bodyDiv w:val="1"/>
      <w:marLeft w:val="0"/>
      <w:marRight w:val="0"/>
      <w:marTop w:val="0"/>
      <w:marBottom w:val="0"/>
      <w:divBdr>
        <w:top w:val="none" w:sz="0" w:space="0" w:color="auto"/>
        <w:left w:val="none" w:sz="0" w:space="0" w:color="auto"/>
        <w:bottom w:val="none" w:sz="0" w:space="0" w:color="auto"/>
        <w:right w:val="none" w:sz="0" w:space="0" w:color="auto"/>
      </w:divBdr>
    </w:div>
    <w:div w:id="1556352855">
      <w:bodyDiv w:val="1"/>
      <w:marLeft w:val="0"/>
      <w:marRight w:val="0"/>
      <w:marTop w:val="0"/>
      <w:marBottom w:val="0"/>
      <w:divBdr>
        <w:top w:val="none" w:sz="0" w:space="0" w:color="auto"/>
        <w:left w:val="none" w:sz="0" w:space="0" w:color="auto"/>
        <w:bottom w:val="none" w:sz="0" w:space="0" w:color="auto"/>
        <w:right w:val="none" w:sz="0" w:space="0" w:color="auto"/>
      </w:divBdr>
    </w:div>
    <w:div w:id="1739933715">
      <w:bodyDiv w:val="1"/>
      <w:marLeft w:val="0"/>
      <w:marRight w:val="0"/>
      <w:marTop w:val="0"/>
      <w:marBottom w:val="0"/>
      <w:divBdr>
        <w:top w:val="none" w:sz="0" w:space="0" w:color="auto"/>
        <w:left w:val="none" w:sz="0" w:space="0" w:color="auto"/>
        <w:bottom w:val="none" w:sz="0" w:space="0" w:color="auto"/>
        <w:right w:val="none" w:sz="0" w:space="0" w:color="auto"/>
      </w:divBdr>
    </w:div>
    <w:div w:id="1921059930">
      <w:bodyDiv w:val="1"/>
      <w:marLeft w:val="0"/>
      <w:marRight w:val="0"/>
      <w:marTop w:val="0"/>
      <w:marBottom w:val="0"/>
      <w:divBdr>
        <w:top w:val="none" w:sz="0" w:space="0" w:color="auto"/>
        <w:left w:val="none" w:sz="0" w:space="0" w:color="auto"/>
        <w:bottom w:val="none" w:sz="0" w:space="0" w:color="auto"/>
        <w:right w:val="none" w:sz="0" w:space="0" w:color="auto"/>
      </w:divBdr>
    </w:div>
    <w:div w:id="1981961062">
      <w:bodyDiv w:val="1"/>
      <w:marLeft w:val="0"/>
      <w:marRight w:val="0"/>
      <w:marTop w:val="0"/>
      <w:marBottom w:val="0"/>
      <w:divBdr>
        <w:top w:val="none" w:sz="0" w:space="0" w:color="auto"/>
        <w:left w:val="none" w:sz="0" w:space="0" w:color="auto"/>
        <w:bottom w:val="none" w:sz="0" w:space="0" w:color="auto"/>
        <w:right w:val="none" w:sz="0" w:space="0" w:color="auto"/>
      </w:divBdr>
    </w:div>
    <w:div w:id="2008438488">
      <w:bodyDiv w:val="1"/>
      <w:marLeft w:val="0"/>
      <w:marRight w:val="0"/>
      <w:marTop w:val="0"/>
      <w:marBottom w:val="0"/>
      <w:divBdr>
        <w:top w:val="none" w:sz="0" w:space="0" w:color="auto"/>
        <w:left w:val="none" w:sz="0" w:space="0" w:color="auto"/>
        <w:bottom w:val="none" w:sz="0" w:space="0" w:color="auto"/>
        <w:right w:val="none" w:sz="0" w:space="0" w:color="auto"/>
      </w:divBdr>
    </w:div>
    <w:div w:id="2062437014">
      <w:bodyDiv w:val="1"/>
      <w:marLeft w:val="0"/>
      <w:marRight w:val="0"/>
      <w:marTop w:val="0"/>
      <w:marBottom w:val="0"/>
      <w:divBdr>
        <w:top w:val="none" w:sz="0" w:space="0" w:color="auto"/>
        <w:left w:val="none" w:sz="0" w:space="0" w:color="auto"/>
        <w:bottom w:val="none" w:sz="0" w:space="0" w:color="auto"/>
        <w:right w:val="none" w:sz="0" w:space="0" w:color="auto"/>
      </w:divBdr>
    </w:div>
    <w:div w:id="2079671187">
      <w:bodyDiv w:val="1"/>
      <w:marLeft w:val="0"/>
      <w:marRight w:val="0"/>
      <w:marTop w:val="0"/>
      <w:marBottom w:val="0"/>
      <w:divBdr>
        <w:top w:val="none" w:sz="0" w:space="0" w:color="auto"/>
        <w:left w:val="none" w:sz="0" w:space="0" w:color="auto"/>
        <w:bottom w:val="none" w:sz="0" w:space="0" w:color="auto"/>
        <w:right w:val="none" w:sz="0" w:space="0" w:color="auto"/>
      </w:divBdr>
    </w:div>
    <w:div w:id="211558619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37/h0030377" TargetMode="External"/><Relationship Id="rId21" Type="http://schemas.openxmlformats.org/officeDocument/2006/relationships/hyperlink" Target="https://doi.org/10.3758/s13428-016-0839-5" TargetMode="External"/><Relationship Id="rId42" Type="http://schemas.openxmlformats.org/officeDocument/2006/relationships/hyperlink" Target="https://doi.org/10.3758/BF03196756" TargetMode="External"/><Relationship Id="rId47" Type="http://schemas.openxmlformats.org/officeDocument/2006/relationships/hyperlink" Target="https://doi.org/10.1037/0022-3514.74.3.774" TargetMode="External"/><Relationship Id="rId63" Type="http://schemas.openxmlformats.org/officeDocument/2006/relationships/hyperlink" Target="https://doi.org/10.1037/a0026322" TargetMode="External"/><Relationship Id="rId68" Type="http://schemas.openxmlformats.org/officeDocument/2006/relationships/hyperlink" Target="https://doi.org/10.1016/j.psychres.2008.05.006" TargetMode="External"/><Relationship Id="rId2" Type="http://schemas.openxmlformats.org/officeDocument/2006/relationships/styles" Target="styles.xml"/><Relationship Id="rId16" Type="http://schemas.openxmlformats.org/officeDocument/2006/relationships/hyperlink" Target="https://doi.org/10.1207/s15327965pli0701_1" TargetMode="External"/><Relationship Id="rId29" Type="http://schemas.openxmlformats.org/officeDocument/2006/relationships/hyperlink" Target="https://doi.org/10.3758/BRM.42.1.226" TargetMode="External"/><Relationship Id="rId11" Type="http://schemas.openxmlformats.org/officeDocument/2006/relationships/image" Target="media/image1.png"/><Relationship Id="rId24" Type="http://schemas.openxmlformats.org/officeDocument/2006/relationships/hyperlink" Target="https://doi.org/10.1016/s0166-2236(00)01633-7" TargetMode="External"/><Relationship Id="rId32" Type="http://schemas.openxmlformats.org/officeDocument/2006/relationships/hyperlink" Target="https://doi.org/10.1080/02699931.2016.1273200" TargetMode="External"/><Relationship Id="rId37" Type="http://schemas.openxmlformats.org/officeDocument/2006/relationships/hyperlink" Target="https://doi.org/10.1162/0898929042947865" TargetMode="External"/><Relationship Id="rId40" Type="http://schemas.openxmlformats.org/officeDocument/2006/relationships/hyperlink" Target="https://doi.org/10.1037/a0020008" TargetMode="External"/><Relationship Id="rId45" Type="http://schemas.openxmlformats.org/officeDocument/2006/relationships/hyperlink" Target="https://doi.org/10.1016/j.tics.2005.08.005" TargetMode="External"/><Relationship Id="rId53" Type="http://schemas.openxmlformats.org/officeDocument/2006/relationships/hyperlink" Target="https://doi.org/10.1037/a0016819" TargetMode="External"/><Relationship Id="rId58" Type="http://schemas.openxmlformats.org/officeDocument/2006/relationships/hyperlink" Target="https://doi.org/10.1037/0022-3514.78.6.1092" TargetMode="External"/><Relationship Id="rId66" Type="http://schemas.openxmlformats.org/officeDocument/2006/relationships/hyperlink" Target="https://doi.org/10.1093/scan/nsn009" TargetMode="External"/><Relationship Id="rId5" Type="http://schemas.openxmlformats.org/officeDocument/2006/relationships/footnotes" Target="footnotes.xml"/><Relationship Id="rId61" Type="http://schemas.openxmlformats.org/officeDocument/2006/relationships/hyperlink" Target="https://doi.org/10.1037/a0013711" TargetMode="External"/><Relationship Id="rId19" Type="http://schemas.openxmlformats.org/officeDocument/2006/relationships/hyperlink" Target="https://doi.org/10.1371/journal.pone.0197278" TargetMode="External"/><Relationship Id="rId14" Type="http://schemas.openxmlformats.org/officeDocument/2006/relationships/hyperlink" Target="https://doi.org/10.1037/emo0000312" TargetMode="External"/><Relationship Id="rId22" Type="http://schemas.openxmlformats.org/officeDocument/2006/relationships/hyperlink" Target="https://doi.org/10.1037//0022-3514.70.2.205" TargetMode="External"/><Relationship Id="rId27" Type="http://schemas.openxmlformats.org/officeDocument/2006/relationships/hyperlink" Target="https://doi.org/10.1016/j.neuron.2006.07.029" TargetMode="External"/><Relationship Id="rId30" Type="http://schemas.openxmlformats.org/officeDocument/2006/relationships/hyperlink" Target="https://doi.org/10.3389/fpsyg.2011.00059" TargetMode="External"/><Relationship Id="rId35" Type="http://schemas.openxmlformats.org/officeDocument/2006/relationships/hyperlink" Target="https://doi.org/10.3724/SP.J.1041.2017.00622" TargetMode="External"/><Relationship Id="rId43" Type="http://schemas.openxmlformats.org/officeDocument/2006/relationships/hyperlink" Target="https://doi.org/10.1037/0096-3445.133.3.339" TargetMode="External"/><Relationship Id="rId48" Type="http://schemas.openxmlformats.org/officeDocument/2006/relationships/hyperlink" Target="https://doi.org/10.3758/s13423-015-0982-5" TargetMode="External"/><Relationship Id="rId56" Type="http://schemas.openxmlformats.org/officeDocument/2006/relationships/hyperlink" Target="https://doi.org/10.1177/0956797610373934" TargetMode="External"/><Relationship Id="rId64" Type="http://schemas.openxmlformats.org/officeDocument/2006/relationships/hyperlink" Target="https://doi.org/10.1097/NCQ.0000000000000256" TargetMode="External"/><Relationship Id="rId69" Type="http://schemas.openxmlformats.org/officeDocument/2006/relationships/hyperlink" Target="https://doi.org/10.1027/1618-3169/a000333" TargetMode="External"/><Relationship Id="rId8" Type="http://schemas.openxmlformats.org/officeDocument/2006/relationships/comments" Target="comments.xml"/><Relationship Id="rId51" Type="http://schemas.openxmlformats.org/officeDocument/2006/relationships/hyperlink" Target="https://doi.org/10.1037/a0022993" TargetMode="External"/><Relationship Id="rId72" Type="http://schemas.microsoft.com/office/2011/relationships/people" Target="people.xml"/><Relationship Id="rId3" Type="http://schemas.openxmlformats.org/officeDocument/2006/relationships/settings" Target="settings.xml"/><Relationship Id="rId12" Type="http://schemas.openxmlformats.org/officeDocument/2006/relationships/image" Target="media/image2.tiff"/><Relationship Id="rId17" Type="http://schemas.openxmlformats.org/officeDocument/2006/relationships/hyperlink" Target="https://doi.org/10.1016/j.neuroimage.2006.11.048" TargetMode="External"/><Relationship Id="rId25" Type="http://schemas.openxmlformats.org/officeDocument/2006/relationships/hyperlink" Target="https://doi.org/10.1093/cercor/bhm179" TargetMode="External"/><Relationship Id="rId33" Type="http://schemas.openxmlformats.org/officeDocument/2006/relationships/hyperlink" Target="https://doi.org/10.1177/1368430214538325" TargetMode="External"/><Relationship Id="rId38" Type="http://schemas.openxmlformats.org/officeDocument/2006/relationships/hyperlink" Target="https://doi.org/10.1037/1528-3542.7.4.705" TargetMode="External"/><Relationship Id="rId46" Type="http://schemas.openxmlformats.org/officeDocument/2006/relationships/hyperlink" Target="https://doi.org/10.1037/emo0000148" TargetMode="External"/><Relationship Id="rId59" Type="http://schemas.openxmlformats.org/officeDocument/2006/relationships/hyperlink" Target="https://doi.org/10.1177/0956797611419169" TargetMode="External"/><Relationship Id="rId67" Type="http://schemas.openxmlformats.org/officeDocument/2006/relationships/hyperlink" Target="https://doi.org/10.1016/j.psychres.2008.05.006" TargetMode="External"/><Relationship Id="rId20" Type="http://schemas.openxmlformats.org/officeDocument/2006/relationships/hyperlink" Target="https://doi.org/10.1016/j.actpsy.2010.05.003" TargetMode="External"/><Relationship Id="rId41" Type="http://schemas.openxmlformats.org/officeDocument/2006/relationships/hyperlink" Target="https://doi.org/10.1016/j.bpsc.2016.01.006" TargetMode="External"/><Relationship Id="rId54" Type="http://schemas.openxmlformats.org/officeDocument/2006/relationships/hyperlink" Target="https://doi.org/10.1016/j.neuroimage.2014.05.053" TargetMode="External"/><Relationship Id="rId62" Type="http://schemas.openxmlformats.org/officeDocument/2006/relationships/hyperlink" Target="https://doi.org/10.1006/nimg.2001.1030" TargetMode="External"/><Relationship Id="rId70" Type="http://schemas.openxmlformats.org/officeDocument/2006/relationships/hyperlink" Target="https://doi.org/10.1016/j.neuroimage.2009.01.016"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177/1529100619832930" TargetMode="External"/><Relationship Id="rId23" Type="http://schemas.openxmlformats.org/officeDocument/2006/relationships/hyperlink" Target="https://doi.org/10.1207/s1532690xci0804_2" TargetMode="External"/><Relationship Id="rId28" Type="http://schemas.openxmlformats.org/officeDocument/2006/relationships/hyperlink" Target="https://doi.org/10.1371/journal.pone.0080154" TargetMode="External"/><Relationship Id="rId36" Type="http://schemas.openxmlformats.org/officeDocument/2006/relationships/hyperlink" Target="https://doi.org/10.1097/00001756-200312190-00006" TargetMode="External"/><Relationship Id="rId49" Type="http://schemas.openxmlformats.org/officeDocument/2006/relationships/hyperlink" Target="https://doi.org/10.1037/a0022929" TargetMode="External"/><Relationship Id="rId57" Type="http://schemas.openxmlformats.org/officeDocument/2006/relationships/hyperlink" Target="https://doi.org/10.1093/scan/nsy049" TargetMode="External"/><Relationship Id="rId10" Type="http://schemas.microsoft.com/office/2016/09/relationships/commentsIds" Target="commentsIds.xml"/><Relationship Id="rId31" Type="http://schemas.openxmlformats.org/officeDocument/2006/relationships/hyperlink" Target="https://doi.org/10.1098/rstb.2009.0142" TargetMode="External"/><Relationship Id="rId44" Type="http://schemas.openxmlformats.org/officeDocument/2006/relationships/hyperlink" Target="https://doi.org/10.1037/h0044635" TargetMode="External"/><Relationship Id="rId52" Type="http://schemas.openxmlformats.org/officeDocument/2006/relationships/hyperlink" Target="https://doi.org/10.1162/jocn_a_00363" TargetMode="External"/><Relationship Id="rId60" Type="http://schemas.openxmlformats.org/officeDocument/2006/relationships/hyperlink" Target="https://doi.org/10.3389/fpsyg.2013.00243" TargetMode="External"/><Relationship Id="rId65" Type="http://schemas.openxmlformats.org/officeDocument/2006/relationships/hyperlink" Target="https://doi.org/10.1073/pnas.94.26.14792" TargetMode="External"/><Relationship Id="rId73" Type="http://schemas.openxmlformats.org/officeDocument/2006/relationships/theme" Target="theme/theme1.xml"/><Relationship Id="rId4" Type="http://schemas.openxmlformats.org/officeDocument/2006/relationships/webSettings" Target="webSettings.xml"/><Relationship Id="rId9" Type="http://schemas.microsoft.com/office/2011/relationships/commentsExtended" Target="commentsExtended.xml"/><Relationship Id="rId13" Type="http://schemas.openxmlformats.org/officeDocument/2006/relationships/image" Target="media/image3.tiff"/><Relationship Id="rId18" Type="http://schemas.openxmlformats.org/officeDocument/2006/relationships/hyperlink" Target="https://doi.org/10.1038/s41598-017-14846-3" TargetMode="External"/><Relationship Id="rId39" Type="http://schemas.openxmlformats.org/officeDocument/2006/relationships/hyperlink" Target="https://doi.org/10.1177/0956797610365131" TargetMode="External"/><Relationship Id="rId34" Type="http://schemas.openxmlformats.org/officeDocument/2006/relationships/hyperlink" Target="https://doi.org/10.1037/0033-2909.115.2.288" TargetMode="External"/><Relationship Id="rId50" Type="http://schemas.openxmlformats.org/officeDocument/2006/relationships/hyperlink" Target="https://doi.org/10.3758/CABN.7.1.1" TargetMode="External"/><Relationship Id="rId55" Type="http://schemas.openxmlformats.org/officeDocument/2006/relationships/hyperlink" Target="https://doi.org/10.1037/emo0000181" TargetMode="External"/><Relationship Id="rId7" Type="http://schemas.openxmlformats.org/officeDocument/2006/relationships/hyperlink" Target="mailto:nharp@huskers.unl.edu" TargetMode="External"/><Relationship Id="rId7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29</Pages>
  <Words>8342</Words>
  <Characters>47551</Characters>
  <Application>Microsoft Office Word</Application>
  <DocSecurity>0</DocSecurity>
  <Lines>396</Lines>
  <Paragraphs>111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Domain-specific working memory loads selectively increase negative interpertations of surprised facial expressions</vt:lpstr>
      <vt:lpstr>Untitled</vt:lpstr>
    </vt:vector>
  </TitlesOfParts>
  <Company/>
  <LinksUpToDate>false</LinksUpToDate>
  <CharactersWithSpaces>55782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Domain-specific working memory loads selectively increase negative interpertations of surprised facial expressions</dc:title>
  <dc:creator>Maital Neta</dc:creator>
  <cp:keywords/>
  <cp:lastModifiedBy>Nicholas Harp</cp:lastModifiedBy>
  <cp:revision>2</cp:revision>
  <dcterms:created xsi:type="dcterms:W3CDTF">2020-03-18T18:18:00Z</dcterms:created>
  <dcterms:modified xsi:type="dcterms:W3CDTF">2020-03-18T18:18:00Z</dcterms:modified>
</cp:coreProperties>
</file>