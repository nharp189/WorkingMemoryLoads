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7BBEFCEC" w14:textId="72E5E879" w:rsidR="0035600B" w:rsidRDefault="003C2774" w:rsidP="005121F1">
      <w:pPr>
        <w:pStyle w:val="FirstParagraph"/>
      </w:pPr>
      <w:r>
        <w:t xml:space="preserve">The </w:t>
      </w:r>
      <w:r w:rsidR="00887C81">
        <w:t xml:space="preserve">availability of </w:t>
      </w:r>
      <w:r w:rsidR="005121F1">
        <w:t xml:space="preserve">cognitive resources </w:t>
      </w:r>
      <w:r w:rsidR="00887C81">
        <w:t>is necessary</w:t>
      </w:r>
      <w:r w:rsidR="005121F1">
        <w:t xml:space="preserve"> for </w:t>
      </w:r>
      <w:r w:rsidR="00887C81">
        <w:t xml:space="preserve">successfully </w:t>
      </w:r>
      <w:r w:rsidR="005121F1">
        <w:t>navigating our daily lives</w:t>
      </w:r>
      <w:ins w:id="4" w:author="Maital Neta" w:date="2020-02-20T14:12:00Z">
        <w:r w:rsidR="003D1C91">
          <w:t xml:space="preserve">, including </w:t>
        </w:r>
      </w:ins>
      <w:ins w:id="5" w:author="Nicholas Harp" w:date="2020-02-20T08:43:00Z">
        <w:del w:id="6" w:author="Maital Neta" w:date="2020-02-20T14:12:00Z">
          <w:r w:rsidR="00887C81" w:rsidDel="003D1C91">
            <w:delText xml:space="preserve">; </w:delText>
          </w:r>
        </w:del>
      </w:ins>
      <w:ins w:id="7" w:author="Nicholas Harp" w:date="2020-02-20T10:58:00Z">
        <w:del w:id="8" w:author="Maital Neta" w:date="2020-02-20T14:12:00Z">
          <w:r w:rsidR="002A0B71" w:rsidDel="003D1C91">
            <w:delText xml:space="preserve">however, </w:delText>
          </w:r>
        </w:del>
      </w:ins>
      <w:ins w:id="9" w:author="Nicholas Harp" w:date="2020-02-20T08:43:00Z">
        <w:del w:id="10" w:author="Maital Neta" w:date="2020-02-20T14:12:00Z">
          <w:r w:rsidR="00887C81" w:rsidDel="003D1C91">
            <w:delText>these resources</w:delText>
          </w:r>
        </w:del>
      </w:ins>
      <w:ins w:id="11" w:author="Nicholas Harp" w:date="2020-02-20T10:58:00Z">
        <w:del w:id="12" w:author="Maital Neta" w:date="2020-02-20T14:12:00Z">
          <w:r w:rsidR="002A0B71" w:rsidDel="003D1C91">
            <w:delText>, which</w:delText>
          </w:r>
        </w:del>
      </w:ins>
      <w:ins w:id="13" w:author="Nicholas Harp" w:date="2020-02-20T08:43:00Z">
        <w:del w:id="14" w:author="Maital Neta" w:date="2020-02-20T14:12:00Z">
          <w:r w:rsidR="00887C81" w:rsidDel="003D1C91">
            <w:delText xml:space="preserve"> are used </w:delText>
          </w:r>
        </w:del>
      </w:ins>
      <w:del w:id="15" w:author="Nicholas Harp" w:date="2020-02-20T08:43:00Z">
        <w:r w:rsidR="005121F1" w:rsidDel="00887C81">
          <w:delText xml:space="preserve">, including </w:delText>
        </w:r>
      </w:del>
      <w:r w:rsidR="005121F1">
        <w:t>for adaptive processes in attention deployment (</w:t>
      </w:r>
      <w:proofErr w:type="spellStart"/>
      <w:r w:rsidR="00820EDB">
        <w:t>Franconeri</w:t>
      </w:r>
      <w:proofErr w:type="spellEnd"/>
      <w:r w:rsidR="00820EDB">
        <w:t>, Alvarez, &amp; Cavanagh, 2013</w:t>
      </w:r>
      <w:r w:rsidR="005121F1">
        <w:t>), planning (</w:t>
      </w:r>
      <w:r w:rsidR="00D70418">
        <w:t xml:space="preserve">Hayes-Roth &amp; Hayes-Roth, 1979; </w:t>
      </w:r>
      <w:proofErr w:type="spellStart"/>
      <w:r w:rsidR="00820EDB">
        <w:t>Kliegel</w:t>
      </w:r>
      <w:proofErr w:type="spellEnd"/>
      <w:r w:rsidR="00820EDB">
        <w:t>, Martin, McDaniel, &amp; Phillips, 2007</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 xml:space="preserve">), </w:t>
      </w:r>
      <w:r w:rsidR="00673C33">
        <w:t xml:space="preserve">inhibition </w:t>
      </w:r>
      <w:r w:rsidR="002016D2">
        <w:t xml:space="preserve">(Ward &amp; Mann, 2000) </w:t>
      </w:r>
      <w:r w:rsidR="00673C33">
        <w:t xml:space="preserve">and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ins w:id="16" w:author="Maital Neta" w:date="2020-02-20T14:12:00Z">
        <w:r w:rsidR="003D1C91">
          <w:t xml:space="preserve">. </w:t>
        </w:r>
      </w:ins>
      <w:ins w:id="17" w:author="Maital Neta" w:date="2020-02-20T14:14:00Z">
        <w:r w:rsidR="003D1C91">
          <w:t>Thus</w:t>
        </w:r>
      </w:ins>
      <w:ins w:id="18" w:author="Nicholas Harp" w:date="2020-02-19T11:47:00Z">
        <w:del w:id="19" w:author="Maital Neta" w:date="2020-02-20T14:12:00Z">
          <w:r w:rsidDel="003D1C91">
            <w:delText xml:space="preserve">, </w:delText>
          </w:r>
        </w:del>
      </w:ins>
      <w:ins w:id="20" w:author="Maital Neta" w:date="2020-02-20T14:12:00Z">
        <w:r w:rsidR="003D1C91">
          <w:t xml:space="preserve">, </w:t>
        </w:r>
      </w:ins>
      <w:commentRangeStart w:id="21"/>
      <w:ins w:id="22" w:author="Maital Neta [2]" w:date="2020-02-21T07:56:00Z">
        <w:r w:rsidR="001A4A31" w:rsidRPr="00843F20">
          <w:rPr>
            <w:rFonts w:cs="Times New Roman"/>
          </w:rPr>
          <w:t>e</w:t>
        </w:r>
        <w:r w:rsidR="001A4A31" w:rsidRPr="00843F20">
          <w:rPr>
            <w:rFonts w:cs="Times New Roman"/>
            <w:color w:val="141413"/>
          </w:rPr>
          <w:t>ngagement in one task that taps a cognitive resource (i.e., cognitive load) impairs performance on a concomitant or subsequent task tapping the same resource</w:t>
        </w:r>
        <w:commentRangeStart w:id="23"/>
        <w:commentRangeEnd w:id="23"/>
        <w:r w:rsidR="001A4A31">
          <w:rPr>
            <w:rStyle w:val="CommentReference"/>
            <w:rFonts w:asciiTheme="minorHAnsi" w:hAnsiTheme="minorHAnsi"/>
          </w:rPr>
          <w:commentReference w:id="23"/>
        </w:r>
        <w:r w:rsidR="001A4A31" w:rsidRPr="00843F20">
          <w:rPr>
            <w:rFonts w:cs="Times New Roman"/>
            <w:color w:val="141413"/>
          </w:rPr>
          <w:t xml:space="preserve"> </w:t>
        </w:r>
      </w:ins>
      <w:commentRangeEnd w:id="21"/>
      <w:ins w:id="24" w:author="Maital Neta [2]" w:date="2020-02-21T07:57:00Z">
        <w:r w:rsidR="001A4A31">
          <w:rPr>
            <w:rStyle w:val="CommentReference"/>
            <w:rFonts w:asciiTheme="minorHAnsi" w:hAnsiTheme="minorHAnsi"/>
          </w:rPr>
          <w:commentReference w:id="21"/>
        </w:r>
      </w:ins>
      <w:ins w:id="25" w:author="Maital Neta [2]" w:date="2020-02-21T07:56:00Z">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Trewalter</w:t>
        </w:r>
        <w:proofErr w:type="spellEnd"/>
        <w:r w:rsidR="001A4A31" w:rsidRPr="00843F20">
          <w:rPr>
            <w:rFonts w:cs="Times New Roman"/>
            <w:color w:val="141413"/>
          </w:rPr>
          <w:t>, 2005</w:t>
        </w:r>
        <w:r w:rsidR="001A4A31">
          <w:rPr>
            <w:rFonts w:cs="Times New Roman"/>
          </w:rPr>
          <w:t xml:space="preserve">; </w:t>
        </w:r>
      </w:ins>
      <w:ins w:id="26" w:author="Maital Neta" w:date="2020-02-20T14:13:00Z">
        <w:del w:id="27" w:author="Maital Neta [2]" w:date="2020-02-21T07:57:00Z">
          <w:r w:rsidR="003D1C91" w:rsidDel="001A4A31">
            <w:delText xml:space="preserve">when </w:delText>
          </w:r>
        </w:del>
      </w:ins>
      <w:ins w:id="28" w:author="Maital Neta" w:date="2020-02-20T14:12:00Z">
        <w:del w:id="29" w:author="Maital Neta [2]" w:date="2020-02-21T07:57:00Z">
          <w:r w:rsidR="003D1C91" w:rsidDel="001A4A31">
            <w:delText>these resources</w:delText>
          </w:r>
        </w:del>
      </w:ins>
      <w:ins w:id="30" w:author="Maital Neta" w:date="2020-02-20T14:13:00Z">
        <w:del w:id="31" w:author="Maital Neta [2]" w:date="2020-02-21T07:57:00Z">
          <w:r w:rsidR="003D1C91" w:rsidDel="001A4A31">
            <w:delText xml:space="preserve"> </w:delText>
          </w:r>
        </w:del>
      </w:ins>
      <w:ins w:id="32" w:author="Nicholas Harp" w:date="2020-02-19T11:47:00Z">
        <w:del w:id="33" w:author="Maital Neta [2]" w:date="2020-02-21T07:57:00Z">
          <w:r w:rsidDel="001A4A31">
            <w:delText>are subject to limitation</w:delText>
          </w:r>
        </w:del>
      </w:ins>
      <w:ins w:id="34" w:author="Maital Neta" w:date="2020-02-20T14:13:00Z">
        <w:del w:id="35" w:author="Maital Neta [2]" w:date="2020-02-21T07:57:00Z">
          <w:r w:rsidR="003D1C91" w:rsidDel="001A4A31">
            <w:delText xml:space="preserve">scant, </w:delText>
          </w:r>
        </w:del>
      </w:ins>
      <w:del w:id="36" w:author="Maital Neta [2]" w:date="2020-02-21T07:57:00Z">
        <w:r w:rsidR="005121F1" w:rsidDel="001A4A31">
          <w:delText>As such, when</w:delText>
        </w:r>
      </w:del>
      <w:ins w:id="37" w:author="Nicholas Harp" w:date="2020-02-19T11:47:00Z">
        <w:del w:id="38" w:author="Maital Neta [2]" w:date="2020-02-21T07:57:00Z">
          <w:r w:rsidDel="001A4A31">
            <w:delText>When those</w:delText>
          </w:r>
        </w:del>
      </w:ins>
      <w:del w:id="39" w:author="Maital Neta [2]" w:date="2020-02-21T07:57:00Z">
        <w:r w:rsidR="005121F1" w:rsidDel="001A4A31">
          <w:delText xml:space="preserve"> </w:delText>
        </w:r>
        <w:r w:rsidR="0035600B" w:rsidDel="001A4A31">
          <w:delText>cognitive resources are limited</w:delText>
        </w:r>
        <w:r w:rsidR="005121F1" w:rsidDel="001A4A31">
          <w:delText xml:space="preserve"> (</w:delText>
        </w:r>
      </w:del>
      <w:ins w:id="40" w:author="Maital Neta" w:date="2020-02-20T14:14:00Z">
        <w:del w:id="41" w:author="Maital Neta [2]" w:date="2020-02-21T07:57:00Z">
          <w:r w:rsidR="003D1C91" w:rsidDel="001A4A31">
            <w:delText>a situation that is often referred to as</w:delText>
          </w:r>
        </w:del>
      </w:ins>
      <w:del w:id="42" w:author="Maital Neta [2]" w:date="2020-02-21T07:57:00Z">
        <w:r w:rsidR="005121F1" w:rsidDel="001A4A31">
          <w:delText>i.e., cognitive depletion</w:delText>
        </w:r>
      </w:del>
      <w:ins w:id="43" w:author="Maital Neta" w:date="2020-02-20T14:14:00Z">
        <w:del w:id="44" w:author="Maital Neta [2]" w:date="2020-02-21T07:57:00Z">
          <w:r w:rsidR="003D1C91" w:rsidDel="001A4A31">
            <w:delText>, CITE</w:delText>
          </w:r>
        </w:del>
      </w:ins>
      <w:del w:id="45" w:author="Maital Neta [2]" w:date="2020-02-21T07:57:00Z">
        <w:r w:rsidR="005121F1" w:rsidDel="001A4A31">
          <w:delText>)</w:delText>
        </w:r>
        <w:r w:rsidR="00170128" w:rsidDel="001A4A31">
          <w:delText xml:space="preserve">, </w:delText>
        </w:r>
      </w:del>
      <w:ins w:id="46" w:author="Nicholas Harp" w:date="2020-02-13T09:03:00Z">
        <w:del w:id="47" w:author="Maital Neta [2]" w:date="2020-02-21T07:57:00Z">
          <w:r w:rsidR="00170128" w:rsidDel="001A4A31">
            <w:delText>which</w:delText>
          </w:r>
        </w:del>
      </w:ins>
      <w:ins w:id="48" w:author="Nicholas Harp" w:date="2020-02-12T14:24:00Z">
        <w:del w:id="49" w:author="Maital Neta [2]" w:date="2020-02-21T07:57:00Z">
          <w:r w:rsidR="00F516A3" w:rsidDel="001A4A31">
            <w:delText xml:space="preserve"> </w:delText>
          </w:r>
        </w:del>
      </w:ins>
      <w:ins w:id="50" w:author="Maital Neta" w:date="2020-02-13T12:57:00Z">
        <w:del w:id="51" w:author="Maital Neta [2]" w:date="2020-02-21T07:57:00Z">
          <w:r w:rsidR="005121F1" w:rsidDel="001A4A31">
            <w:delText xml:space="preserve">there </w:delText>
          </w:r>
        </w:del>
      </w:ins>
      <w:ins w:id="52" w:author="Maital Neta" w:date="2020-02-18T09:08:00Z">
        <w:del w:id="53" w:author="Maital Neta [2]" w:date="2020-02-21T07:57:00Z">
          <w:r w:rsidR="002016D2" w:rsidDel="001A4A31">
            <w:delText xml:space="preserve">is </w:delText>
          </w:r>
        </w:del>
      </w:ins>
      <w:ins w:id="54" w:author="Maital Neta" w:date="2020-02-13T12:57:00Z">
        <w:del w:id="55" w:author="Maital Neta [2]" w:date="2020-02-21T07:57:00Z">
          <w:r w:rsidR="005121F1" w:rsidDel="001A4A31">
            <w:delText xml:space="preserve">greater </w:delText>
          </w:r>
        </w:del>
      </w:ins>
      <w:del w:id="56" w:author="Maital Neta [2]" w:date="2020-02-21T07:57:00Z">
        <w:r w:rsidR="0035600B" w:rsidDel="001A4A31">
          <w:delText xml:space="preserve">can lead to difficulty in effortful </w:delText>
        </w:r>
        <w:commentRangeStart w:id="57"/>
        <w:r w:rsidR="0035600B" w:rsidDel="001A4A31">
          <w:delText>self-regulation of cognitive</w:delText>
        </w:r>
      </w:del>
      <w:ins w:id="58" w:author="Nicholas Harp" w:date="2020-02-13T09:03:00Z">
        <w:del w:id="59" w:author="Maital Neta [2]" w:date="2020-02-21T07:57:00Z">
          <w:r w:rsidR="00170128" w:rsidDel="001A4A31">
            <w:delText xml:space="preserve"> </w:delText>
          </w:r>
        </w:del>
      </w:ins>
      <w:commentRangeEnd w:id="57"/>
      <w:del w:id="60" w:author="Maital Neta [2]" w:date="2020-02-21T07:57:00Z">
        <w:r w:rsidR="003D1C91" w:rsidDel="001A4A31">
          <w:rPr>
            <w:rStyle w:val="CommentReference"/>
            <w:rFonts w:asciiTheme="minorHAnsi" w:hAnsiTheme="minorHAnsi"/>
          </w:rPr>
          <w:commentReference w:id="57"/>
        </w:r>
      </w:del>
      <w:ins w:id="61" w:author="Nicholas Harp" w:date="2020-02-13T09:03:00Z">
        <w:del w:id="62" w:author="Maital Neta [2]" w:date="2020-02-21T07:57:00Z">
          <w:r w:rsidR="00170128" w:rsidDel="001A4A31">
            <w:delText xml:space="preserve">and </w:delText>
          </w:r>
        </w:del>
      </w:ins>
      <w:del w:id="63" w:author="Maital Neta [2]" w:date="2020-02-21T07:57:00Z">
        <w:r w:rsidR="0035600B" w:rsidDel="001A4A31">
          <w:delText xml:space="preserve"> and affective processes (</w:delText>
        </w:r>
      </w:del>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 xml:space="preserve">Storbeck, 2012; </w:t>
      </w:r>
      <w:proofErr w:type="spellStart"/>
      <w:r w:rsidR="0035600B" w:rsidRPr="00D74781">
        <w:t>Scalf</w:t>
      </w:r>
      <w:proofErr w:type="spellEnd"/>
      <w:r w:rsidR="0035600B" w:rsidRPr="00D74781">
        <w:t xml:space="preserve">, </w:t>
      </w:r>
      <w:proofErr w:type="spellStart"/>
      <w:r w:rsidR="0035600B" w:rsidRPr="00D74781">
        <w:t>Torralbo</w:t>
      </w:r>
      <w:proofErr w:type="spellEnd"/>
      <w:r w:rsidR="0035600B" w:rsidRPr="00D74781">
        <w:t>, Tapia, &amp; Beck, 2013</w:t>
      </w:r>
      <w:r w:rsidR="0035600B">
        <w:t>).</w:t>
      </w:r>
      <w:del w:id="64" w:author="Maital Neta [2]" w:date="2020-02-21T07:54:00Z">
        <w:r w:rsidR="00170128" w:rsidRPr="00170128" w:rsidDel="00D56C13">
          <w:delText xml:space="preserve"> </w:delText>
        </w:r>
      </w:del>
      <w:ins w:id="65" w:author="Maital Neta [2]" w:date="2020-02-21T07:52:00Z">
        <w:r w:rsidR="00D56C13" w:rsidRPr="00253226">
          <w:rPr>
            <w:rFonts w:ascii="Helvetica" w:hAnsi="Helvetica" w:cs="Times"/>
          </w:rPr>
          <w:t xml:space="preserve"> </w:t>
        </w:r>
      </w:ins>
      <w:r w:rsidR="005121F1">
        <w:t>For example, imagine a student attending a lecture while also text messaging a friend. As the student considers how to respond in their next message</w:t>
      </w:r>
      <w:r w:rsidR="00776B31">
        <w:t xml:space="preserve"> and </w:t>
      </w:r>
      <w:r w:rsidR="005121F1">
        <w:t>direct</w:t>
      </w:r>
      <w:r w:rsidR="00776B31">
        <w:t>s</w:t>
      </w:r>
      <w:r w:rsidR="005121F1">
        <w:t xml:space="preserve"> cognitive resources </w:t>
      </w:r>
      <w:ins w:id="66" w:author="Maital Neta" w:date="2020-02-20T14:16:00Z">
        <w:r w:rsidR="003D1C91">
          <w:t xml:space="preserve">(attention) </w:t>
        </w:r>
      </w:ins>
      <w:r w:rsidR="005121F1">
        <w:t>towards the conversation and away from the lecture, the student’s ability to understand and remember the lecture material will suffer</w:t>
      </w:r>
      <w:ins w:id="67" w:author="Maital Neta [2]" w:date="2020-02-21T07:58:00Z">
        <w:r w:rsidR="001A4A31">
          <w:t xml:space="preserve">. </w:t>
        </w:r>
      </w:ins>
      <w:del w:id="68" w:author="Maital Neta [2]" w:date="2020-02-21T07:58:00Z">
        <w:r w:rsidR="005121F1" w:rsidDel="001A4A31">
          <w:delText xml:space="preserve">. </w:delText>
        </w:r>
      </w:del>
      <w:r w:rsidR="005121F1">
        <w:t xml:space="preserve">Directing cognitive resources between different tasks in this manner taxes an 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And on a larger scale, the accumulation of cognitive depletion can have </w:t>
      </w:r>
      <w:del w:id="69" w:author="Maital Neta" w:date="2020-02-20T14:17:00Z">
        <w:r w:rsidR="002016D2" w:rsidDel="003D1C91">
          <w:delText xml:space="preserve">a </w:delText>
        </w:r>
      </w:del>
      <w:r w:rsidR="005121F1">
        <w:t xml:space="preserve">widespread </w:t>
      </w:r>
      <w:ins w:id="70" w:author="Maital Neta" w:date="2020-02-18T09:13:00Z">
        <w:r w:rsidR="00131DA9">
          <w:t xml:space="preserve">societal implications </w:t>
        </w:r>
      </w:ins>
      <w:del w:id="71" w:author="Maital Neta" w:date="2020-02-18T09:13:00Z">
        <w:r w:rsidR="005121F1" w:rsidDel="00131DA9">
          <w:delText>impact o</w:delText>
        </w:r>
        <w:r w:rsidR="002016D2" w:rsidDel="00131DA9">
          <w:delText>n</w:delText>
        </w:r>
        <w:r w:rsidR="005121F1" w:rsidDel="00131DA9">
          <w:delText xml:space="preserve"> </w:delText>
        </w:r>
        <w:r w:rsidR="002E187D" w:rsidDel="00131DA9">
          <w:delText>socio-</w:delText>
        </w:r>
        <w:r w:rsidR="005121F1" w:rsidDel="00131DA9">
          <w:delText xml:space="preserve">emotional functioning </w:delText>
        </w:r>
      </w:del>
      <w:r w:rsidR="005121F1">
        <w:t>(</w:t>
      </w:r>
      <w:r w:rsidR="002E187D">
        <w:t>e.g., burnout</w:t>
      </w:r>
      <w:r w:rsidR="00DA2E43">
        <w:t xml:space="preserve"> and absenteeism</w:t>
      </w:r>
      <w:r w:rsidR="002E187D">
        <w:t>; Diestel &amp; Schmidt, 2011</w:t>
      </w:r>
      <w:r w:rsidR="005121F1">
        <w:t xml:space="preserve">). For </w:t>
      </w:r>
      <w:r w:rsidR="00887C81">
        <w:t>instance</w:t>
      </w:r>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cognitive </w:t>
      </w:r>
      <w:r w:rsidR="002016D2">
        <w:t>depletion is</w:t>
      </w:r>
      <w:r w:rsidR="005121F1">
        <w:t xml:space="preserve"> associated with </w:t>
      </w:r>
      <w:r w:rsidR="002016D2">
        <w:t xml:space="preserve">worse </w:t>
      </w:r>
      <w:r w:rsidR="005121F1">
        <w:t>job performance (</w:t>
      </w:r>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Pr>
          <w:u w:val="single"/>
        </w:rPr>
        <w:t>Enge</w:t>
      </w:r>
      <w:proofErr w:type="spellEnd"/>
      <w:r w:rsidR="00FB3277">
        <w:rPr>
          <w:u w:val="single"/>
        </w:rPr>
        <w:t xml:space="preserve">, Hacker, </w:t>
      </w:r>
      <w:proofErr w:type="spellStart"/>
      <w:r w:rsidR="00FB3277">
        <w:rPr>
          <w:u w:val="single"/>
        </w:rPr>
        <w:t>Wegge</w:t>
      </w:r>
      <w:proofErr w:type="spellEnd"/>
      <w:r w:rsidR="00FB3277">
        <w:rPr>
          <w:u w:val="single"/>
        </w:rPr>
        <w:t xml:space="preserve">, </w:t>
      </w:r>
      <w:proofErr w:type="spellStart"/>
      <w:r w:rsidR="00FB3277">
        <w:rPr>
          <w:u w:val="single"/>
        </w:rPr>
        <w:t>Oris</w:t>
      </w:r>
      <w:proofErr w:type="spellEnd"/>
      <w:r w:rsidR="00FB3277">
        <w:rPr>
          <w:u w:val="single"/>
        </w:rPr>
        <w:t xml:space="preserve">, &amp; </w:t>
      </w:r>
      <w:proofErr w:type="spellStart"/>
      <w:r w:rsidR="00FB3277">
        <w:rPr>
          <w:u w:val="single"/>
        </w:rPr>
        <w:t>Kliegel</w:t>
      </w:r>
      <w:proofErr w:type="spellEnd"/>
      <w:r w:rsidR="00FB3277">
        <w:rPr>
          <w:u w:val="single"/>
        </w:rPr>
        <w:t xml:space="preserve">, 2015; </w:t>
      </w:r>
      <w:proofErr w:type="spellStart"/>
      <w:r w:rsidR="00170128">
        <w:t>Motowidlo</w:t>
      </w:r>
      <w:proofErr w:type="spellEnd"/>
      <w:r w:rsidR="00170128">
        <w:t>, Packard, &amp; Manning, 1986) and</w:t>
      </w:r>
      <w:r w:rsidR="002016D2">
        <w:t xml:space="preserve"> increased</w:t>
      </w:r>
      <w:r w:rsidR="00170128">
        <w:t xml:space="preserve"> </w:t>
      </w:r>
      <w:r w:rsidR="005121F1">
        <w:t>job-related</w:t>
      </w:r>
      <w:r w:rsidR="00170128">
        <w:t xml:space="preserve"> stress that </w:t>
      </w:r>
      <w:ins w:id="72" w:author="Maital Neta" w:date="2020-02-20T14:17:00Z">
        <w:r w:rsidR="003D1C91">
          <w:t xml:space="preserve">has adverse downstream effects on </w:t>
        </w:r>
      </w:ins>
      <w:del w:id="73" w:author="Maital Neta" w:date="2020-02-20T14:17:00Z">
        <w:r w:rsidR="00170128" w:rsidDel="003D1C91">
          <w:lastRenderedPageBreak/>
          <w:delText xml:space="preserve">reduces </w:delText>
        </w:r>
      </w:del>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xml:space="preserve">, &amp; Brand, 2016). </w:t>
      </w:r>
    </w:p>
    <w:p w14:paraId="55958718" w14:textId="1F113A45" w:rsidR="00B2503A" w:rsidRDefault="00B2503A" w:rsidP="00B2503A">
      <w:pPr>
        <w:pStyle w:val="BodyText"/>
        <w:rPr>
          <w:ins w:id="74" w:author="Nicholas Harp" w:date="2020-02-20T10:42:00Z"/>
        </w:rPr>
      </w:pPr>
      <w:ins w:id="75" w:author="Nicholas Harp" w:date="2020-02-20T10:42:00Z">
        <w:del w:id="76" w:author="Maital Neta" w:date="2020-02-20T15:02:00Z">
          <w:r w:rsidDel="00172A38">
            <w:delText>Indeed</w:delText>
          </w:r>
        </w:del>
      </w:ins>
      <w:ins w:id="77" w:author="Maital Neta" w:date="2020-02-20T15:02:00Z">
        <w:r w:rsidR="00172A38">
          <w:t>Furthermore</w:t>
        </w:r>
      </w:ins>
      <w:ins w:id="78" w:author="Nicholas Harp" w:date="2020-02-20T10:42:00Z">
        <w:r>
          <w:t xml:space="preserve">, </w:t>
        </w:r>
      </w:ins>
      <w:r>
        <w:t xml:space="preserve">many emotional processes are affected by </w:t>
      </w:r>
      <w:ins w:id="79" w:author="Nicholas Harp" w:date="2020-02-20T10:42:00Z">
        <w:del w:id="80" w:author="Maital Neta" w:date="2020-02-20T14:18:00Z">
          <w:r w:rsidDel="003C2C94">
            <w:delText>concurrent cognitive demands</w:delText>
          </w:r>
        </w:del>
      </w:ins>
      <w:ins w:id="81" w:author="Maital Neta" w:date="2020-02-20T14:18:00Z">
        <w:r w:rsidR="003C2C94">
          <w:t>cognitive depletion</w:t>
        </w:r>
      </w:ins>
      <w:ins w:id="82" w:author="Nicholas Harp" w:date="2020-02-20T10:42:00Z">
        <w:r>
          <w:t xml:space="preserve">, </w:t>
        </w:r>
      </w:ins>
      <w:r>
        <w:t>perhaps as a result of a shared resource pool for</w:t>
      </w:r>
      <w:ins w:id="83" w:author="Nicholas Harp" w:date="2020-02-20T10:42:00Z">
        <w:r>
          <w:t xml:space="preserve"> </w:t>
        </w:r>
        <w:del w:id="84" w:author="Maital Neta" w:date="2020-02-20T14:18:00Z">
          <w:r w:rsidDel="003C2C94">
            <w:delText>these</w:delText>
          </w:r>
        </w:del>
      </w:ins>
      <w:ins w:id="85" w:author="Maital Neta" w:date="2020-02-20T14:18:00Z">
        <w:r w:rsidR="003C2C94">
          <w:t>the concurrent emotional and cognitive</w:t>
        </w:r>
      </w:ins>
      <w:ins w:id="86" w:author="Nicholas Harp" w:date="2020-02-20T10:42:00Z">
        <w:r>
          <w:t xml:space="preserve"> </w:t>
        </w:r>
        <w:del w:id="87" w:author="Maital Neta" w:date="2020-02-20T14:18:00Z">
          <w:r w:rsidDel="003C2C94">
            <w:delText>processes</w:delText>
          </w:r>
        </w:del>
      </w:ins>
      <w:ins w:id="88" w:author="Maital Neta" w:date="2020-02-20T14:18:00Z">
        <w:r w:rsidR="003C2C94">
          <w:t>demands</w:t>
        </w:r>
      </w:ins>
      <w:ins w:id="89" w:author="Nicholas Harp" w:date="2020-02-20T10:42:00Z">
        <w:r>
          <w:t xml:space="preserve"> (</w:t>
        </w:r>
      </w:ins>
      <w:r>
        <w:t xml:space="preserve">Ahmed, 2018, Blair et al., 2007; </w:t>
      </w:r>
      <w:proofErr w:type="spellStart"/>
      <w:r>
        <w:t>Muraven</w:t>
      </w:r>
      <w:proofErr w:type="spellEnd"/>
      <w:r>
        <w:t xml:space="preserve">, Tice, &amp; Baumeister, 1998; Mather &amp; Knight, 2005; Knight et al., 2007). </w:t>
      </w:r>
      <w:ins w:id="90" w:author="Maital Neta [2]" w:date="2020-02-21T07:58:00Z">
        <w:r w:rsidR="001A4A31" w:rsidRPr="001A4A31">
          <w:rPr>
            <w:rFonts w:cs="Times New Roman"/>
            <w:rPrChange w:id="91" w:author="Maital Neta [2]" w:date="2020-02-21T07:59:00Z">
              <w:rPr>
                <w:rFonts w:ascii="Helvetica" w:hAnsi="Helvetica" w:cs="Times"/>
              </w:rPr>
            </w:rPrChange>
          </w:rPr>
          <w:t xml:space="preserve">For example, several studies </w:t>
        </w:r>
        <w:r w:rsidR="001A4A31" w:rsidRPr="001A4A31">
          <w:rPr>
            <w:rFonts w:cs="Times New Roman"/>
            <w:rPrChange w:id="92" w:author="Maital Neta [2]" w:date="2020-02-21T07:59:00Z">
              <w:rPr>
                <w:rFonts w:ascii="Helvetica" w:hAnsi="Helvetica"/>
              </w:rPr>
            </w:rPrChange>
          </w:rPr>
          <w:t xml:space="preserve">have used a distracting task to ’occupy’ PFC resources related to cognitive control and thereby limit attention to emotional stimuli, usually pain </w:t>
        </w:r>
        <w:commentRangeStart w:id="93"/>
        <w:r w:rsidR="001A4A31" w:rsidRPr="001A4A31">
          <w:rPr>
            <w:rFonts w:cs="Times New Roman"/>
            <w:rPrChange w:id="94" w:author="Maital Neta [2]" w:date="2020-02-21T07:59:00Z">
              <w:rPr>
                <w:rFonts w:ascii="Helvetica" w:hAnsi="Helvetica"/>
              </w:rPr>
            </w:rPrChange>
          </w:rPr>
          <w:t>(Ochsner &amp; Gross, 2005).</w:t>
        </w:r>
        <w:commentRangeEnd w:id="93"/>
        <w:r w:rsidR="001A4A31" w:rsidRPr="001A4A31">
          <w:rPr>
            <w:rStyle w:val="CommentReference"/>
            <w:rFonts w:cs="Times New Roman"/>
            <w:vanish/>
            <w:sz w:val="24"/>
            <w:szCs w:val="24"/>
            <w:rPrChange w:id="95" w:author="Maital Neta [2]" w:date="2020-02-21T07:59:00Z">
              <w:rPr>
                <w:rStyle w:val="CommentReference"/>
                <w:rFonts w:cs="Times New Roman"/>
                <w:vanish/>
              </w:rPr>
            </w:rPrChange>
          </w:rPr>
          <w:commentReference w:id="93"/>
        </w:r>
      </w:ins>
      <w:ins w:id="96" w:author="Maital Neta [2]" w:date="2020-02-21T07:59:00Z">
        <w:r w:rsidR="001A4A31">
          <w:rPr>
            <w:rFonts w:cs="Times New Roman"/>
          </w:rPr>
          <w:t xml:space="preserve"> </w:t>
        </w:r>
      </w:ins>
      <w:del w:id="97" w:author="Maital Neta [2]" w:date="2020-02-21T07:59:00Z">
        <w:r w:rsidDel="001A4A31">
          <w:delText>For instance</w:delText>
        </w:r>
      </w:del>
      <w:ins w:id="98" w:author="Maital Neta [2]" w:date="2020-02-21T07:59:00Z">
        <w:r w:rsidR="001A4A31">
          <w:t>Also</w:t>
        </w:r>
      </w:ins>
      <w:r>
        <w:t xml:space="preserve">, Ahmed (2018) showed that participants are less </w:t>
      </w:r>
      <w:commentRangeStart w:id="99"/>
      <w:r>
        <w:t xml:space="preserve">accurate </w:t>
      </w:r>
      <w:commentRangeEnd w:id="99"/>
      <w:r>
        <w:rPr>
          <w:rStyle w:val="CommentReference"/>
          <w:rFonts w:asciiTheme="minorHAnsi" w:hAnsiTheme="minorHAnsi"/>
        </w:rPr>
        <w:commentReference w:id="99"/>
      </w:r>
      <w:r>
        <w:t xml:space="preserve">at categorizing emotional facial expressions when under high cognitive load. Other work has demonstrated the </w:t>
      </w:r>
      <w:commentRangeStart w:id="100"/>
      <w:r>
        <w:t xml:space="preserve">deleterious </w:t>
      </w:r>
      <w:commentRangeEnd w:id="100"/>
      <w:r>
        <w:rPr>
          <w:rStyle w:val="CommentReference"/>
          <w:rFonts w:asciiTheme="minorHAnsi" w:hAnsiTheme="minorHAnsi"/>
        </w:rPr>
        <w:commentReference w:id="100"/>
      </w:r>
      <w:r>
        <w:t>effects of cognitive load on emotional bias in older adults, demonstrating that cognitively demanding tasks (</w:t>
      </w:r>
      <w:ins w:id="101" w:author="Nicholas Harp" w:date="2020-02-20T10:42:00Z">
        <w:del w:id="102" w:author="Maital Neta" w:date="2020-02-20T14:19:00Z">
          <w:r w:rsidDel="00D07158">
            <w:delText>e.g.,</w:delText>
          </w:r>
        </w:del>
      </w:ins>
      <w:ins w:id="103" w:author="Maital Neta" w:date="2020-02-20T14:19:00Z">
        <w:r w:rsidR="00D07158">
          <w:t>i.e.,</w:t>
        </w:r>
      </w:ins>
      <w:ins w:id="104" w:author="Nicholas Harp" w:date="2020-02-20T10:42:00Z">
        <w:r>
          <w:t xml:space="preserve"> </w:t>
        </w:r>
      </w:ins>
      <w:r>
        <w:t>distraction during memory encoding) reduce</w:t>
      </w:r>
      <w:ins w:id="105" w:author="Maital Neta" w:date="2020-02-20T14:19:00Z">
        <w:r w:rsidR="00D07158">
          <w:t>d the</w:t>
        </w:r>
      </w:ins>
      <w:r>
        <w:t xml:space="preserve"> age-related positivity bias (Mather &amp; Knight, 2005; Knight et al., 2007). </w:t>
      </w:r>
      <w:del w:id="106" w:author="Maital Neta" w:date="2020-02-20T14:20:00Z">
        <w:r w:rsidDel="00D07158">
          <w:delText>Evidence of these cognition-emotion interactions comes from the neuroimaging literature as well. For example</w:delText>
        </w:r>
      </w:del>
      <w:ins w:id="107" w:author="Maital Neta" w:date="2020-02-20T14:20:00Z">
        <w:r w:rsidR="00D07158">
          <w:t>Neuroimaging</w:t>
        </w:r>
      </w:ins>
      <w:ins w:id="108" w:author="Maital Neta" w:date="2020-02-20T14:21:00Z">
        <w:r w:rsidR="00D07158">
          <w:t xml:space="preserve"> </w:t>
        </w:r>
      </w:ins>
      <w:ins w:id="109" w:author="Nicholas Harp" w:date="2020-02-20T10:42:00Z">
        <w:del w:id="110" w:author="Maital Neta" w:date="2020-02-20T14:20:00Z">
          <w:r w:rsidDel="00D07158">
            <w:delText xml:space="preserve">, some </w:delText>
          </w:r>
        </w:del>
        <w:r>
          <w:t>work has shown that</w:t>
        </w:r>
      </w:ins>
      <w:ins w:id="111" w:author="Maital Neta" w:date="2020-02-20T14:23:00Z">
        <w:r w:rsidR="00D07158">
          <w:t xml:space="preserve"> emotion regulation regions of the brain are recruited</w:t>
        </w:r>
      </w:ins>
      <w:ins w:id="112" w:author="Nicholas Harp" w:date="2020-02-20T10:42:00Z">
        <w:r>
          <w:t xml:space="preserve"> </w:t>
        </w:r>
      </w:ins>
      <w:moveToRangeStart w:id="113" w:author="Maital Neta" w:date="2020-02-20T14:22:00Z" w:name="move33100991"/>
      <w:moveTo w:id="114" w:author="Maital Neta" w:date="2020-02-20T14:22:00Z">
        <w:r w:rsidR="00D07158">
          <w:t xml:space="preserve">when emotional material is presented during </w:t>
        </w:r>
        <w:del w:id="115" w:author="Maital Neta" w:date="2020-02-20T14:23:00Z">
          <w:r w:rsidR="00D07158" w:rsidDel="00D07158">
            <w:delText>the</w:delText>
          </w:r>
        </w:del>
      </w:moveTo>
      <w:ins w:id="116" w:author="Maital Neta" w:date="2020-02-20T14:23:00Z">
        <w:r w:rsidR="00D07158">
          <w:t>a</w:t>
        </w:r>
      </w:ins>
      <w:moveTo w:id="117" w:author="Maital Neta" w:date="2020-02-20T14:22:00Z">
        <w:r w:rsidR="00D07158">
          <w:t xml:space="preserve"> cognitively demanding </w:t>
        </w:r>
      </w:moveTo>
      <w:ins w:id="118" w:author="Maital Neta" w:date="2020-02-20T14:23:00Z">
        <w:r w:rsidR="00D07158">
          <w:t>(</w:t>
        </w:r>
      </w:ins>
      <w:moveTo w:id="119" w:author="Maital Neta" w:date="2020-02-20T14:22:00Z">
        <w:r w:rsidR="00D07158">
          <w:t>Stroop</w:t>
        </w:r>
      </w:moveTo>
      <w:ins w:id="120" w:author="Maital Neta" w:date="2020-02-20T14:23:00Z">
        <w:r w:rsidR="00D07158">
          <w:t>)</w:t>
        </w:r>
      </w:ins>
      <w:moveTo w:id="121" w:author="Maital Neta" w:date="2020-02-20T14:22:00Z">
        <w:r w:rsidR="00D07158">
          <w:t xml:space="preserve"> task</w:t>
        </w:r>
      </w:moveTo>
      <w:ins w:id="122" w:author="Maital Neta" w:date="2020-02-20T14:24:00Z">
        <w:r w:rsidR="00D07158">
          <w:t xml:space="preserve"> (Blair et al., 2007). These findings suggest </w:t>
        </w:r>
      </w:ins>
      <w:ins w:id="123" w:author="Maital Neta" w:date="2020-02-20T14:25:00Z">
        <w:r w:rsidR="00D07158">
          <w:t>that, in order to preserve cognitive resources required for task performance</w:t>
        </w:r>
      </w:ins>
      <w:moveTo w:id="124" w:author="Maital Neta" w:date="2020-02-20T14:22:00Z">
        <w:r w:rsidR="00D07158">
          <w:t xml:space="preserve">, </w:t>
        </w:r>
      </w:moveTo>
      <w:ins w:id="125" w:author="Maital Neta" w:date="2020-02-20T14:25:00Z">
        <w:r w:rsidR="00D07158">
          <w:t xml:space="preserve">an emotion regulation mechanism may be employed to </w:t>
        </w:r>
      </w:ins>
      <w:moveTo w:id="126" w:author="Maital Neta" w:date="2020-02-20T14:22:00Z">
        <w:del w:id="127" w:author="Maital Neta" w:date="2020-02-20T14:24:00Z">
          <w:r w:rsidR="00D07158" w:rsidDel="00D07158">
            <w:delText xml:space="preserve">a mechanism which </w:delText>
          </w:r>
        </w:del>
        <w:del w:id="128" w:author="Maital Neta" w:date="2020-02-20T14:25:00Z">
          <w:r w:rsidR="00D07158" w:rsidDel="00D07158">
            <w:delText xml:space="preserve">is likely engaged to preserve other cognitive resources for task performance by </w:delText>
          </w:r>
        </w:del>
        <w:r w:rsidR="00D07158">
          <w:t>down-regulat</w:t>
        </w:r>
        <w:del w:id="129" w:author="Maital Neta" w:date="2020-02-20T14:25:00Z">
          <w:r w:rsidR="00D07158" w:rsidDel="00D07158">
            <w:delText>ing</w:delText>
          </w:r>
        </w:del>
      </w:moveTo>
      <w:ins w:id="130" w:author="Maital Neta" w:date="2020-02-20T14:25:00Z">
        <w:r w:rsidR="00D07158">
          <w:t>e</w:t>
        </w:r>
      </w:ins>
      <w:moveTo w:id="131" w:author="Maital Neta" w:date="2020-02-20T14:22:00Z">
        <w:r w:rsidR="00D07158">
          <w:t xml:space="preserve"> the brain’s response to the emotional material (Blair et al., 2007). </w:t>
        </w:r>
      </w:moveTo>
      <w:moveToRangeEnd w:id="113"/>
      <w:ins w:id="132" w:author="Nicholas Harp" w:date="2020-02-20T10:42:00Z">
        <w:del w:id="133" w:author="Maital Neta" w:date="2020-02-20T14:26:00Z">
          <w:r w:rsidDel="00D07158">
            <w:delText xml:space="preserve">cognitive demands </w:delText>
          </w:r>
          <w:commentRangeStart w:id="134"/>
          <w:r w:rsidDel="00D07158">
            <w:delText xml:space="preserve">“automatically” </w:delText>
          </w:r>
        </w:del>
      </w:ins>
      <w:commentRangeEnd w:id="134"/>
      <w:del w:id="135" w:author="Maital Neta" w:date="2020-02-20T14:26:00Z">
        <w:r w:rsidR="00D07158" w:rsidDel="00D07158">
          <w:rPr>
            <w:rStyle w:val="CommentReference"/>
            <w:rFonts w:asciiTheme="minorHAnsi" w:hAnsiTheme="minorHAnsi"/>
          </w:rPr>
          <w:commentReference w:id="134"/>
        </w:r>
      </w:del>
      <w:ins w:id="136" w:author="Nicholas Harp" w:date="2020-02-20T10:42:00Z">
        <w:del w:id="137" w:author="Maital Neta" w:date="2020-02-20T14:21:00Z">
          <w:r w:rsidDel="00D07158">
            <w:delText>recruit</w:delText>
          </w:r>
        </w:del>
        <w:del w:id="138" w:author="Maital Neta" w:date="2020-02-20T14:26:00Z">
          <w:r w:rsidDel="00D07158">
            <w:delText xml:space="preserve"> resources</w:delText>
          </w:r>
        </w:del>
        <w:del w:id="139" w:author="Maital Neta" w:date="2020-02-20T14:21:00Z">
          <w:r w:rsidDel="00D07158">
            <w:delText xml:space="preserve"> (i.e., superior and middle frontal cortex) implicated in</w:delText>
          </w:r>
        </w:del>
        <w:del w:id="140" w:author="Maital Neta" w:date="2020-02-20T14:26:00Z">
          <w:r w:rsidDel="00D07158">
            <w:delText xml:space="preserve"> emotion regulation </w:delText>
          </w:r>
        </w:del>
        <w:del w:id="141" w:author="Maital Neta" w:date="2020-02-20T14:21:00Z">
          <w:r w:rsidDel="00D07158">
            <w:delText>(i.e., suppression)</w:delText>
          </w:r>
        </w:del>
      </w:ins>
      <w:moveFromRangeStart w:id="142" w:author="Maital Neta" w:date="2020-02-20T14:22:00Z" w:name="move33100991"/>
      <w:moveFrom w:id="143" w:author="Maital Neta" w:date="2020-02-20T14:22:00Z">
        <w:ins w:id="144" w:author="Nicholas Harp" w:date="2020-02-20T10:42:00Z">
          <w:r w:rsidDel="00D07158">
            <w:t xml:space="preserve"> when emotional material is presented during the cognitively demanding Stroop task, a mechanism which is likely engaged to preserve other cognitive resources for task performance by down-regulating the brain’s response to the emotional material (Blair et al., 2007). </w:t>
          </w:r>
        </w:ins>
      </w:moveFrom>
      <w:moveFromRangeEnd w:id="142"/>
      <w:ins w:id="145" w:author="Nicholas Harp" w:date="2020-02-20T10:42:00Z">
        <w:del w:id="146" w:author="Maital Neta" w:date="2020-02-20T14:26:00Z">
          <w:r w:rsidDel="001B773B">
            <w:delText>These effects demonstrate a clear</w:delText>
          </w:r>
        </w:del>
      </w:ins>
      <w:ins w:id="147" w:author="Maital Neta" w:date="2020-02-20T14:26:00Z">
        <w:r w:rsidR="001B773B">
          <w:t xml:space="preserve">In other words, there </w:t>
        </w:r>
      </w:ins>
      <w:ins w:id="148" w:author="Maital Neta" w:date="2020-02-20T14:27:00Z">
        <w:r w:rsidR="001B773B">
          <w:t>appears to be a clear</w:t>
        </w:r>
      </w:ins>
      <w:ins w:id="149" w:author="Nicholas Harp" w:date="2020-02-20T10:42:00Z">
        <w:r>
          <w:t xml:space="preserve"> overlap between </w:t>
        </w:r>
        <w:del w:id="150" w:author="Maital Neta" w:date="2020-02-20T14:26:00Z">
          <w:r w:rsidDel="001B773B">
            <w:delText>the</w:delText>
          </w:r>
        </w:del>
      </w:ins>
      <w:ins w:id="151" w:author="Maital Neta" w:date="2020-02-20T14:27:00Z">
        <w:r w:rsidR="001B773B">
          <w:t xml:space="preserve">the </w:t>
        </w:r>
      </w:ins>
      <w:ins w:id="152" w:author="Nicholas Harp" w:date="2020-02-20T10:42:00Z">
        <w:del w:id="153" w:author="Maital Neta" w:date="2020-02-20T14:27:00Z">
          <w:r w:rsidDel="001B773B">
            <w:delText xml:space="preserve"> </w:delText>
          </w:r>
        </w:del>
        <w:r>
          <w:t xml:space="preserve">resources used to </w:t>
        </w:r>
        <w:del w:id="154" w:author="Maital Neta" w:date="2020-02-20T14:26:00Z">
          <w:r w:rsidDel="001B773B">
            <w:delText>process</w:delText>
          </w:r>
        </w:del>
      </w:ins>
      <w:ins w:id="155" w:author="Maital Neta" w:date="2020-02-20T14:26:00Z">
        <w:r w:rsidR="001B773B">
          <w:t>handle</w:t>
        </w:r>
      </w:ins>
      <w:ins w:id="156" w:author="Nicholas Harp" w:date="2020-02-20T10:42:00Z">
        <w:r>
          <w:t xml:space="preserve"> cognitive demands </w:t>
        </w:r>
        <w:del w:id="157" w:author="Maital Neta" w:date="2020-02-20T14:27:00Z">
          <w:r w:rsidDel="001B773B">
            <w:delText>with</w:delText>
          </w:r>
        </w:del>
      </w:ins>
      <w:ins w:id="158" w:author="Maital Neta" w:date="2020-02-20T14:27:00Z">
        <w:r w:rsidR="001B773B">
          <w:t>and</w:t>
        </w:r>
      </w:ins>
      <w:ins w:id="159" w:author="Nicholas Harp" w:date="2020-02-20T10:42:00Z">
        <w:r>
          <w:t xml:space="preserve"> </w:t>
        </w:r>
      </w:ins>
      <w:r>
        <w:t xml:space="preserve">those involved in the maintenance of </w:t>
      </w:r>
      <w:r w:rsidRPr="00D56C13">
        <w:t>emotional</w:t>
      </w:r>
      <w:r>
        <w:t xml:space="preserve"> processes, such that cognitive demands </w:t>
      </w:r>
      <w:r w:rsidRPr="00D56C13">
        <w:t>deplete</w:t>
      </w:r>
      <w:r w:rsidR="004106A7" w:rsidRPr="00D56C13">
        <w:t xml:space="preserve"> </w:t>
      </w:r>
      <w:r w:rsidRPr="00D56C13">
        <w:t>resources which might otherwise be dedicated to</w:t>
      </w:r>
      <w:r w:rsidRPr="004106A7">
        <w:t xml:space="preserve"> </w:t>
      </w:r>
      <w:r w:rsidRPr="002A0B71">
        <w:t xml:space="preserve">the </w:t>
      </w:r>
      <w:r w:rsidRPr="00D56C13">
        <w:t>maintenance of</w:t>
      </w:r>
      <w:r w:rsidRPr="004106A7">
        <w:t xml:space="preserve"> </w:t>
      </w:r>
      <w:r w:rsidRPr="00D56C13">
        <w:t>emotional</w:t>
      </w:r>
      <w:r w:rsidRPr="004106A7">
        <w:t xml:space="preserve"> </w:t>
      </w:r>
      <w:r>
        <w:t>processing</w:t>
      </w:r>
      <w:r w:rsidR="001B773B">
        <w:t>.</w:t>
      </w:r>
      <w:r>
        <w:t xml:space="preserve"> </w:t>
      </w:r>
    </w:p>
    <w:p w14:paraId="646C796F" w14:textId="5BA9F573" w:rsidR="00B2503A" w:rsidRDefault="00B2503A" w:rsidP="00B2503A">
      <w:pPr>
        <w:pStyle w:val="BodyText"/>
        <w:ind w:firstLine="720"/>
      </w:pPr>
      <w:ins w:id="160" w:author="Nicholas Harp" w:date="2020-02-20T10:42:00Z">
        <w:del w:id="161" w:author="Maital Neta" w:date="2020-02-20T15:03:00Z">
          <w:r w:rsidDel="00172A38">
            <w:delText>Despite this overlap</w:delText>
          </w:r>
        </w:del>
      </w:ins>
      <w:ins w:id="162" w:author="Maital Neta" w:date="2020-02-20T15:03:00Z">
        <w:r w:rsidR="00172A38">
          <w:t>Notably</w:t>
        </w:r>
      </w:ins>
      <w:ins w:id="163" w:author="Nicholas Harp" w:date="2020-02-20T10:42:00Z">
        <w:r>
          <w:t xml:space="preserve">, </w:t>
        </w:r>
      </w:ins>
      <w:ins w:id="164" w:author="Maital Neta" w:date="2020-02-20T15:01:00Z">
        <w:r w:rsidR="001966D8">
          <w:t xml:space="preserve">the domain of the </w:t>
        </w:r>
        <w:r w:rsidR="00172A38">
          <w:t xml:space="preserve">resource depletion </w:t>
        </w:r>
      </w:ins>
      <w:ins w:id="165" w:author="Nicholas Harp" w:date="2020-02-20T10:42:00Z">
        <w:del w:id="166" w:author="Maital Neta" w:date="2020-02-20T15:02:00Z">
          <w:r w:rsidDel="00172A38">
            <w:delText>not all loads affect emotional processes equally</w:delText>
          </w:r>
        </w:del>
      </w:ins>
      <w:ins w:id="167" w:author="Maital Neta" w:date="2020-02-20T15:02:00Z">
        <w:r w:rsidR="00172A38">
          <w:t>matters</w:t>
        </w:r>
      </w:ins>
      <w:ins w:id="168" w:author="Nicholas Harp" w:date="2020-02-20T10:42:00Z">
        <w:r>
          <w:t xml:space="preserve">; that is, </w:t>
        </w:r>
      </w:ins>
      <w:ins w:id="169" w:author="Maital Neta" w:date="2020-02-20T15:03:00Z">
        <w:r w:rsidR="00172A38">
          <w:t xml:space="preserve">if the resources required for a particular task are not depleted, then task performance may be unaffected by the load. </w:t>
        </w:r>
      </w:ins>
      <w:ins w:id="170" w:author="Maital Neta" w:date="2020-02-20T15:08:00Z">
        <w:r w:rsidR="00172A38">
          <w:t>In other words</w:t>
        </w:r>
      </w:ins>
      <w:ins w:id="171" w:author="Maital Neta" w:date="2020-02-20T15:04:00Z">
        <w:r w:rsidR="00172A38">
          <w:t xml:space="preserve">, if it were the case that cognitive resources were not required to complete a task (e.g., </w:t>
        </w:r>
        <w:commentRangeStart w:id="172"/>
        <w:r w:rsidR="00172A38">
          <w:lastRenderedPageBreak/>
          <w:t>emotional categorization?</w:t>
        </w:r>
      </w:ins>
      <w:commentRangeEnd w:id="172"/>
      <w:ins w:id="173" w:author="Maital Neta" w:date="2020-02-20T15:05:00Z">
        <w:r w:rsidR="00172A38">
          <w:rPr>
            <w:rStyle w:val="CommentReference"/>
            <w:rFonts w:asciiTheme="minorHAnsi" w:hAnsiTheme="minorHAnsi"/>
          </w:rPr>
          <w:commentReference w:id="172"/>
        </w:r>
      </w:ins>
      <w:ins w:id="174" w:author="Maital Neta" w:date="2020-02-20T15:04:00Z">
        <w:r w:rsidR="00172A38">
          <w:t xml:space="preserve">), </w:t>
        </w:r>
      </w:ins>
      <w:ins w:id="175" w:author="Maital Neta" w:date="2020-02-20T15:05:00Z">
        <w:r w:rsidR="00172A38">
          <w:t>then cognitive depletion may have no behavioral consequences on one’s task performance</w:t>
        </w:r>
      </w:ins>
      <w:ins w:id="176" w:author="Maital Neta" w:date="2020-02-20T15:06:00Z">
        <w:r w:rsidR="00172A38">
          <w:t xml:space="preserve">. </w:t>
        </w:r>
      </w:ins>
      <w:del w:id="177" w:author="Maital Neta" w:date="2020-02-20T15:03:00Z">
        <w:r w:rsidDel="00172A38">
          <w:delText xml:space="preserve">there is an importance of the domain-specificity of loads. </w:delText>
        </w:r>
      </w:del>
      <w:del w:id="178" w:author="Maital Neta" w:date="2020-02-20T15:08:00Z">
        <w:r w:rsidDel="00172A38">
          <w:delText xml:space="preserve">In other words, emotional </w:delText>
        </w:r>
      </w:del>
      <w:del w:id="179" w:author="Maital Neta" w:date="2020-02-20T15:06:00Z">
        <w:r w:rsidDel="00172A38">
          <w:delText xml:space="preserve">and non-emotional </w:delText>
        </w:r>
      </w:del>
      <w:del w:id="180" w:author="Maital Neta" w:date="2020-02-20T15:07:00Z">
        <w:r w:rsidDel="00172A38">
          <w:delText xml:space="preserve">loads differentially affect concurrent emotional processing. Specifically, emotional </w:delText>
        </w:r>
      </w:del>
      <w:del w:id="181" w:author="Maital Neta" w:date="2020-02-20T15:08:00Z">
        <w:r w:rsidDel="00172A38">
          <w:delText xml:space="preserve">loads impact concurrent emotional processing more strongly than comparable </w:delText>
        </w:r>
      </w:del>
      <w:del w:id="182" w:author="Maital Neta" w:date="2020-02-20T15:07:00Z">
        <w:r w:rsidDel="00172A38">
          <w:delText xml:space="preserve">non-emotional </w:delText>
        </w:r>
      </w:del>
      <w:del w:id="183" w:author="Maital Neta" w:date="2020-02-20T15:08:00Z">
        <w:r w:rsidDel="00172A38">
          <w:delText xml:space="preserve">loads. </w:delText>
        </w:r>
      </w:del>
      <w:r>
        <w:t xml:space="preserve">For instance, when asked to </w:t>
      </w:r>
      <w:commentRangeStart w:id="184"/>
      <w:r>
        <w:t>maintain representations of the emotion</w:t>
      </w:r>
      <w:commentRangeEnd w:id="184"/>
      <w:r w:rsidR="00172A38">
        <w:rPr>
          <w:rStyle w:val="CommentReference"/>
          <w:rFonts w:asciiTheme="minorHAnsi" w:hAnsiTheme="minorHAnsi"/>
        </w:rPr>
        <w:commentReference w:id="184"/>
      </w:r>
      <w:ins w:id="185" w:author="Nicholas Harp" w:date="2020-02-20T10:42:00Z">
        <w:r>
          <w:t xml:space="preserve"> </w:t>
        </w:r>
      </w:ins>
      <w:r>
        <w:t>a face expressed, rather than its identity, participants were less accurate on subsequent judgments of emotional</w:t>
      </w:r>
      <w:r w:rsidR="00172A38">
        <w:t xml:space="preserve"> </w:t>
      </w:r>
      <w:del w:id="186" w:author="Maital Neta" w:date="2020-02-20T15:09:00Z">
        <w:r w:rsidDel="00172A38">
          <w:delText xml:space="preserve">, rather </w:delText>
        </w:r>
      </w:del>
      <w:r>
        <w:t xml:space="preserve">than </w:t>
      </w:r>
      <w:del w:id="187" w:author="Maital Neta" w:date="2020-02-20T15:09:00Z">
        <w:r w:rsidDel="00172A38">
          <w:delText>sensory</w:delText>
        </w:r>
      </w:del>
      <w:ins w:id="188" w:author="Maital Neta" w:date="2020-02-20T15:09:00Z">
        <w:r w:rsidR="00172A38">
          <w:t>perceptual</w:t>
        </w:r>
      </w:ins>
      <w:ins w:id="189" w:author="Nicholas Harp" w:date="2020-02-20T10:42:00Z">
        <w:del w:id="190" w:author="Maital Neta" w:date="2020-02-20T15:09:00Z">
          <w:r w:rsidDel="00172A38">
            <w:delText>,</w:delText>
          </w:r>
        </w:del>
        <w:r>
          <w:t xml:space="preserve"> </w:t>
        </w:r>
        <w:commentRangeStart w:id="191"/>
        <w:r>
          <w:t>pairs of a concept-property verification task</w:t>
        </w:r>
      </w:ins>
      <w:commentRangeEnd w:id="191"/>
      <w:r w:rsidR="00172A38">
        <w:rPr>
          <w:rStyle w:val="CommentReference"/>
          <w:rFonts w:asciiTheme="minorHAnsi" w:hAnsiTheme="minorHAnsi"/>
        </w:rPr>
        <w:commentReference w:id="191"/>
      </w:r>
      <w:ins w:id="192" w:author="Nicholas Harp" w:date="2020-02-20T10:42:00Z">
        <w:r>
          <w:t xml:space="preserve"> </w:t>
        </w:r>
      </w:ins>
      <w:r>
        <w:t xml:space="preserve">(e.g., lemon-yellow, couple-happy; Vermeulen, Niedenthal, </w:t>
      </w:r>
      <w:proofErr w:type="spellStart"/>
      <w:r>
        <w:t>Pleyers</w:t>
      </w:r>
      <w:proofErr w:type="spellEnd"/>
      <w:r>
        <w:t xml:space="preserve">, </w:t>
      </w:r>
      <w:proofErr w:type="spellStart"/>
      <w:r>
        <w:t>Bayot</w:t>
      </w:r>
      <w:proofErr w:type="spellEnd"/>
      <w:r>
        <w:t>, &amp; Corneille, 2014).</w:t>
      </w:r>
      <w:ins w:id="193" w:author="Nicholas Harp" w:date="2020-02-20T10:42:00Z">
        <w:r>
          <w:t xml:space="preserve"> </w:t>
        </w:r>
        <w:del w:id="194" w:author="Maital Neta" w:date="2020-02-20T15:10:00Z">
          <w:r w:rsidDel="00172A38">
            <w:delText>The n</w:delText>
          </w:r>
        </w:del>
      </w:ins>
      <w:ins w:id="195" w:author="Maital Neta" w:date="2020-02-20T15:10:00Z">
        <w:r w:rsidR="00172A38">
          <w:t>N</w:t>
        </w:r>
      </w:ins>
      <w:ins w:id="196" w:author="Nicholas Harp" w:date="2020-02-20T10:42:00Z">
        <w:r>
          <w:t xml:space="preserve">euroimaging </w:t>
        </w:r>
        <w:del w:id="197" w:author="Maital Neta" w:date="2020-02-20T15:10:00Z">
          <w:r w:rsidDel="00172A38">
            <w:delText>literature</w:delText>
          </w:r>
        </w:del>
      </w:ins>
      <w:ins w:id="198" w:author="Maital Neta" w:date="2020-02-20T15:10:00Z">
        <w:r w:rsidR="00172A38">
          <w:t xml:space="preserve">research has supported these findings by </w:t>
        </w:r>
      </w:ins>
      <w:ins w:id="199" w:author="Nicholas Harp" w:date="2020-02-20T10:42:00Z">
        <w:del w:id="200" w:author="Maital Neta" w:date="2020-02-20T15:10:00Z">
          <w:r w:rsidDel="00172A38">
            <w:delText xml:space="preserve"> </w:delText>
          </w:r>
        </w:del>
        <w:r>
          <w:t>suggest</w:t>
        </w:r>
      </w:ins>
      <w:ins w:id="201" w:author="Maital Neta" w:date="2020-02-20T15:10:00Z">
        <w:r w:rsidR="00172A38">
          <w:t>ing separa</w:t>
        </w:r>
      </w:ins>
      <w:ins w:id="202" w:author="Maital Neta" w:date="2020-02-20T15:11:00Z">
        <w:r w:rsidR="00172A38">
          <w:t xml:space="preserve">ble effects of </w:t>
        </w:r>
      </w:ins>
      <w:ins w:id="203" w:author="Nicholas Harp" w:date="2020-02-20T10:42:00Z">
        <w:del w:id="204" w:author="Maital Neta" w:date="2020-02-20T15:11:00Z">
          <w:r w:rsidDel="00172A38">
            <w:delText xml:space="preserve">s that one mechanism for domain-specific (i.e., emotional) </w:delText>
          </w:r>
        </w:del>
        <w:r>
          <w:t xml:space="preserve">load </w:t>
        </w:r>
        <w:del w:id="205" w:author="Maital Neta" w:date="2020-02-20T15:11:00Z">
          <w:r w:rsidDel="00172A38">
            <w:delText>effects is the separable processing of emotional and non-emotional load</w:delText>
          </w:r>
        </w:del>
      </w:ins>
      <w:ins w:id="206" w:author="Maital Neta" w:date="2020-02-20T15:11:00Z">
        <w:r w:rsidR="00172A38">
          <w:t>as a function of the (cognitive versus emotional) domain</w:t>
        </w:r>
      </w:ins>
      <w:ins w:id="207" w:author="Nicholas Harp" w:date="2020-02-20T10:42:00Z">
        <w:r>
          <w:t xml:space="preserve">. </w:t>
        </w:r>
      </w:ins>
      <w:r>
        <w:t>For instance, changing the nature of cognitively demanding tasks</w:t>
      </w:r>
      <w:ins w:id="208" w:author="Maital Neta" w:date="2020-02-20T15:13:00Z">
        <w:r w:rsidR="00CD0113">
          <w:t xml:space="preserve"> to include an emotional component (e.g., remembering an emotional expression instead of an identity; judging the congruency of a face and label for emotional expressions instead of sex)</w:t>
        </w:r>
      </w:ins>
      <w:r>
        <w:t xml:space="preserve">, even when stimuli themselves remain consistent, </w:t>
      </w:r>
      <w:del w:id="209" w:author="Maital Neta" w:date="2020-02-20T15:13:00Z">
        <w:r w:rsidDel="00CD0113">
          <w:delText xml:space="preserve">to include an emotional component (e.g., remembering an emotional expression instead of an identity; judging the congruency of a face and label for emotional expressions instead of </w:delText>
        </w:r>
        <w:r w:rsidR="00CD5BFB" w:rsidDel="00CD0113">
          <w:delText>sex</w:delText>
        </w:r>
        <w:r w:rsidDel="00CD0113">
          <w:delText xml:space="preserve">) </w:delText>
        </w:r>
      </w:del>
      <w:r>
        <w:t>results in the recruitment of dissociable neural resources (</w:t>
      </w:r>
      <w:proofErr w:type="spellStart"/>
      <w:r>
        <w:t>Egner</w:t>
      </w:r>
      <w:proofErr w:type="spellEnd"/>
      <w:r>
        <w:t xml:space="preserve">, </w:t>
      </w:r>
      <w:proofErr w:type="spellStart"/>
      <w:r>
        <w:t>Etkin</w:t>
      </w:r>
      <w:proofErr w:type="spellEnd"/>
      <w:r>
        <w:t xml:space="preserve">, Gale, &amp; Hirsch, 2008; Neta &amp; Whalen, 2011). Indeed, emotional loads are </w:t>
      </w:r>
      <w:ins w:id="210" w:author="Maital Neta" w:date="2020-02-20T15:14:00Z">
        <w:r w:rsidR="00CD0113">
          <w:t xml:space="preserve">receive priority processing </w:t>
        </w:r>
      </w:ins>
      <w:del w:id="211" w:author="Maital Neta" w:date="2020-02-20T15:14:00Z">
        <w:r w:rsidDel="00CD0113">
          <w:delText xml:space="preserve">highly competitive for neural representation (i.e., cognitive resources), receiving priority processing </w:delText>
        </w:r>
      </w:del>
      <w:r>
        <w:t xml:space="preserve">at the perceptual and executive levels (Pessoa, 2009) and </w:t>
      </w:r>
      <w:ins w:id="212" w:author="Maital Neta" w:date="2020-02-20T15:14:00Z">
        <w:r w:rsidR="00CD0113">
          <w:t>are thus highly competitive for cognitive resources</w:t>
        </w:r>
      </w:ins>
      <w:del w:id="213" w:author="Maital Neta" w:date="2020-02-20T15:14:00Z">
        <w:r w:rsidDel="00CD0113">
          <w:delText>recruiting inputs from emotion- and arousal-related brain regions (Grimm, Weigand, Kazzer, Jacobs, &amp; Bajbouj, 2012)</w:delText>
        </w:r>
      </w:del>
      <w:r>
        <w:t xml:space="preserve">. As such, when these resources are engaged with an emotional load, </w:t>
      </w:r>
      <w:commentRangeStart w:id="214"/>
      <w:r>
        <w:t>the resources are no longer available for regulating other emotional processes and performance on these will likely be affected.</w:t>
      </w:r>
      <w:commentRangeStart w:id="215"/>
      <w:commentRangeEnd w:id="215"/>
      <w:r>
        <w:rPr>
          <w:rStyle w:val="CommentReference"/>
          <w:rFonts w:asciiTheme="minorHAnsi" w:hAnsiTheme="minorHAnsi"/>
        </w:rPr>
        <w:commentReference w:id="215"/>
      </w:r>
      <w:ins w:id="216" w:author="Maital Neta" w:date="2020-02-20T15:13:00Z">
        <w:r w:rsidR="00132515" w:rsidRPr="00132515">
          <w:t xml:space="preserve"> </w:t>
        </w:r>
        <w:r w:rsidR="00132515">
          <w:t>In other words, emotional loads are likely to impact concurrent emotional processing more strongly than comparable cognitive (i.e., non-emotional) loads.</w:t>
        </w:r>
      </w:ins>
      <w:commentRangeEnd w:id="214"/>
      <w:ins w:id="217" w:author="Maital Neta" w:date="2020-02-20T15:15:00Z">
        <w:r w:rsidR="00CD0113">
          <w:rPr>
            <w:rStyle w:val="CommentReference"/>
            <w:rFonts w:asciiTheme="minorHAnsi" w:hAnsiTheme="minorHAnsi"/>
          </w:rPr>
          <w:commentReference w:id="214"/>
        </w:r>
      </w:ins>
    </w:p>
    <w:p w14:paraId="266FFDF4" w14:textId="25EDC006" w:rsidR="00C10CBB" w:rsidRDefault="0046304E" w:rsidP="0046304E">
      <w:pPr>
        <w:pStyle w:val="FirstParagraph"/>
        <w:ind w:firstLine="0"/>
        <w:rPr>
          <w:ins w:id="218" w:author="Nicholas Harp" w:date="2020-02-05T12:29:00Z"/>
        </w:rPr>
      </w:pPr>
      <w:commentRangeStart w:id="219"/>
      <w:r w:rsidRPr="0046304E">
        <w:rPr>
          <w:b/>
        </w:rPr>
        <w:t>R</w:t>
      </w:r>
      <w:ins w:id="220" w:author="Maital Neta" w:date="2020-02-20T15:16:00Z">
        <w:r w:rsidRPr="0046304E">
          <w:rPr>
            <w:b/>
          </w:rPr>
          <w:t>esources required for resolving emotional ambiguity</w:t>
        </w:r>
      </w:ins>
      <w:commentRangeEnd w:id="219"/>
      <w:ins w:id="221" w:author="Maital Neta" w:date="2020-02-20T15:17:00Z">
        <w:r>
          <w:rPr>
            <w:rStyle w:val="CommentReference"/>
            <w:rFonts w:asciiTheme="minorHAnsi" w:hAnsiTheme="minorHAnsi"/>
          </w:rPr>
          <w:commentReference w:id="219"/>
        </w:r>
      </w:ins>
      <w:bookmarkStart w:id="222" w:name="facial-expressions-and-individual-differ"/>
    </w:p>
    <w:p w14:paraId="26A01CDA" w14:textId="166FBD65" w:rsidR="00D30C7B" w:rsidDel="00A715CB" w:rsidRDefault="001953FA">
      <w:pPr>
        <w:pStyle w:val="FirstParagraph"/>
        <w:rPr>
          <w:del w:id="223" w:author="Maital Neta" w:date="2020-02-20T15:20:00Z"/>
        </w:rPr>
      </w:pPr>
      <w:commentRangeStart w:id="224"/>
      <w:commentRangeEnd w:id="224"/>
      <w:del w:id="225" w:author="Nicholas Harp" w:date="2020-02-14T11:59:00Z">
        <w:r w:rsidRPr="0046304E" w:rsidDel="00E66C9D">
          <w:rPr>
            <w:rStyle w:val="CommentReference"/>
            <w:strike/>
          </w:rPr>
          <w:commentReference w:id="224"/>
        </w:r>
      </w:del>
      <w:ins w:id="226" w:author="Nicholas Harp" w:date="2020-02-18T12:13:00Z">
        <w:del w:id="227" w:author="Maital Neta" w:date="2020-02-20T15:21:00Z">
          <w:r w:rsidR="007A1E38" w:rsidRPr="0046304E" w:rsidDel="00A715CB">
            <w:delText xml:space="preserve">Although </w:delText>
          </w:r>
        </w:del>
      </w:ins>
      <w:commentRangeStart w:id="228"/>
      <w:del w:id="229" w:author="Maital Neta" w:date="2020-02-20T15:21:00Z">
        <w:r w:rsidR="00D30C7B" w:rsidRPr="007A1E38" w:rsidDel="00A715CB">
          <w:delText xml:space="preserve">Facial expressions are important social signals; they communicate emotion between individuals and even </w:delText>
        </w:r>
        <w:commentRangeStart w:id="230"/>
        <w:r w:rsidR="00D30C7B" w:rsidRPr="007A1E38" w:rsidDel="00A715CB">
          <w:delText xml:space="preserve">spark emotional responses in others </w:delText>
        </w:r>
        <w:commentRangeEnd w:id="230"/>
        <w:r w:rsidRPr="007A1E38" w:rsidDel="00A715CB">
          <w:rPr>
            <w:rStyle w:val="CommentReference"/>
          </w:rPr>
          <w:commentReference w:id="230"/>
        </w:r>
        <w:r w:rsidR="00D30C7B" w:rsidRPr="007A1E38" w:rsidDel="00A715CB">
          <w:delText xml:space="preserve">(Frith, 2009). </w:delText>
        </w:r>
        <w:r w:rsidR="000F621C" w:rsidRPr="007A1E38" w:rsidDel="00A715CB">
          <w:delText xml:space="preserve">Indeed, </w:delText>
        </w:r>
      </w:del>
      <w:ins w:id="231" w:author="Nicholas Harp" w:date="2020-02-20T10:44:00Z">
        <w:del w:id="232" w:author="Maital Neta" w:date="2020-02-20T15:21:00Z">
          <w:r w:rsidR="00CD5BFB" w:rsidDel="00A715CB">
            <w:delText>h</w:delText>
          </w:r>
        </w:del>
      </w:ins>
      <w:ins w:id="233" w:author="Maital Neta" w:date="2020-02-20T15:21:00Z">
        <w:r w:rsidR="00A715CB">
          <w:t>H</w:t>
        </w:r>
      </w:ins>
      <w:ins w:id="234" w:author="Maital Neta" w:date="2020-02-13T13:11:00Z">
        <w:del w:id="235" w:author="Nicholas Harp" w:date="2020-02-20T10:44:00Z">
          <w:r w:rsidRPr="007A1E38" w:rsidDel="00CD5BFB">
            <w:delText>H</w:delText>
          </w:r>
        </w:del>
      </w:ins>
      <w:del w:id="236" w:author="Maital Neta" w:date="2020-02-13T13:11:00Z">
        <w:r w:rsidR="00D30C7B" w:rsidRPr="007A1E38" w:rsidDel="001953FA">
          <w:delText>h</w:delText>
        </w:r>
      </w:del>
      <w:r w:rsidR="00D30C7B" w:rsidRPr="007A1E38">
        <w:t>umans</w:t>
      </w:r>
      <w:r w:rsidR="00D30C7B">
        <w:t xml:space="preserve"> readily make judgments about </w:t>
      </w:r>
      <w:ins w:id="237" w:author="Maital Neta" w:date="2020-02-13T13:11:00Z">
        <w:r>
          <w:t xml:space="preserve">others </w:t>
        </w:r>
      </w:ins>
      <w:commentRangeEnd w:id="228"/>
      <w:r w:rsidR="007A1E38">
        <w:rPr>
          <w:rStyle w:val="CommentReference"/>
          <w:rFonts w:asciiTheme="minorHAnsi" w:hAnsiTheme="minorHAnsi"/>
        </w:rPr>
        <w:commentReference w:id="228"/>
      </w:r>
      <w:ins w:id="238" w:author="Nicholas Harp" w:date="2020-02-20T10:51:00Z">
        <w:r w:rsidR="00C51652">
          <w:t>with only limited information</w:t>
        </w:r>
      </w:ins>
      <w:ins w:id="239" w:author="Maital Neta" w:date="2020-02-20T15:18:00Z">
        <w:r w:rsidR="000A7245">
          <w:t xml:space="preserve"> and resources</w:t>
        </w:r>
      </w:ins>
      <w:ins w:id="240" w:author="Nicholas Harp" w:date="2020-02-20T10:51:00Z">
        <w:r w:rsidR="00C51652">
          <w:t xml:space="preserve"> (e.g., </w:t>
        </w:r>
      </w:ins>
      <w:ins w:id="241" w:author="Maital Neta" w:date="2020-02-20T15:18:00Z">
        <w:r w:rsidR="000A7245">
          <w:t>judging trustworthines</w:t>
        </w:r>
      </w:ins>
      <w:ins w:id="242" w:author="Maital Neta" w:date="2020-02-20T15:19:00Z">
        <w:r w:rsidR="000A7245">
          <w:t xml:space="preserve">s, attractiveness, and emotion; </w:t>
        </w:r>
      </w:ins>
      <w:ins w:id="243" w:author="Maital Neta" w:date="2020-02-13T13:11:00Z">
        <w:del w:id="244" w:author="Nicholas Harp" w:date="2020-02-20T10:51:00Z">
          <w:r w:rsidDel="00C51652">
            <w:delText xml:space="preserve">based on </w:delText>
          </w:r>
        </w:del>
      </w:ins>
      <w:ins w:id="245" w:author="Nicholas Harp" w:date="2020-02-20T10:51:00Z">
        <w:del w:id="246" w:author="Maital Neta" w:date="2020-02-20T15:19:00Z">
          <w:r w:rsidR="00C51652" w:rsidDel="000A7245">
            <w:delText>ial</w:delText>
          </w:r>
        </w:del>
      </w:ins>
      <w:ins w:id="247" w:author="Nicholas Harp" w:date="2020-02-20T10:52:00Z">
        <w:del w:id="248" w:author="Maital Neta" w:date="2020-02-20T15:19:00Z">
          <w:r w:rsidR="00C51652" w:rsidRPr="000941A1" w:rsidDel="000A7245">
            <w:delText xml:space="preserve"> like shape, </w:delText>
          </w:r>
        </w:del>
      </w:ins>
      <w:ins w:id="249" w:author="Nicholas Harp" w:date="2020-02-20T11:14:00Z">
        <w:del w:id="250" w:author="Maital Neta" w:date="2020-02-20T15:19:00Z">
          <w:r w:rsidR="00A5189D" w:rsidRPr="000941A1" w:rsidDel="000A7245">
            <w:rPr>
              <w:rPrChange w:id="251" w:author="Nicholas Harp" w:date="2020-02-20T13:24:00Z">
                <w:rPr>
                  <w:highlight w:val="yellow"/>
                </w:rPr>
              </w:rPrChange>
            </w:rPr>
            <w:delText>color, and more</w:delText>
          </w:r>
        </w:del>
      </w:ins>
      <w:ins w:id="252" w:author="Nicholas Harp" w:date="2020-02-20T10:54:00Z">
        <w:del w:id="253" w:author="Maital Neta" w:date="2020-02-20T15:19:00Z">
          <w:r w:rsidR="00E131EE" w:rsidRPr="000941A1" w:rsidDel="000A7245">
            <w:delText xml:space="preserve">; </w:delText>
          </w:r>
        </w:del>
      </w:ins>
      <w:ins w:id="254" w:author="Nicholas Harp" w:date="2020-02-20T11:15:00Z">
        <w:del w:id="255" w:author="Maital Neta" w:date="2020-02-20T15:19:00Z">
          <w:r w:rsidR="00A5189D" w:rsidRPr="000941A1" w:rsidDel="000A7245">
            <w:rPr>
              <w:rPrChange w:id="256" w:author="Nicholas Harp" w:date="2020-02-20T13:24:00Z">
                <w:rPr>
                  <w:highlight w:val="yellow"/>
                </w:rPr>
              </w:rPrChange>
            </w:rPr>
            <w:delText>Hill, Bruce, &amp; Akamatsu, 1995</w:delText>
          </w:r>
        </w:del>
      </w:ins>
      <w:ins w:id="257" w:author="Nicholas Harp" w:date="2020-02-20T10:51:00Z">
        <w:del w:id="258" w:author="Maital Neta" w:date="2020-02-20T15:19:00Z">
          <w:r w:rsidR="00C51652" w:rsidRPr="000941A1" w:rsidDel="000A7245">
            <w:delText>)</w:delText>
          </w:r>
        </w:del>
      </w:ins>
      <w:del w:id="259" w:author="Maital Neta" w:date="2020-02-20T15:19:00Z">
        <w:r w:rsidR="00D30C7B" w:rsidDel="000A7245">
          <w:delText>personality traits (e.g., trustworthiness</w:delText>
        </w:r>
      </w:del>
      <w:ins w:id="260" w:author="Maital Neta" w:date="2020-02-13T13:12:00Z">
        <w:r>
          <w:t xml:space="preserve">Bar, Neta, &amp; Linz, 2006; Said &amp; Todorov, 2011; Todorov, Baron, &amp; </w:t>
        </w:r>
        <w:proofErr w:type="spellStart"/>
        <w:r>
          <w:t>Oosterhof</w:t>
        </w:r>
        <w:proofErr w:type="spellEnd"/>
        <w:r>
          <w:t>, 2008</w:t>
        </w:r>
      </w:ins>
      <w:ins w:id="261" w:author="Maital Neta" w:date="2020-02-20T15:19:00Z">
        <w:r w:rsidR="000A7245">
          <w:t xml:space="preserve">; </w:t>
        </w:r>
      </w:ins>
      <w:del w:id="262" w:author="Maital Neta" w:date="2020-02-20T15:19:00Z">
        <w:r w:rsidR="00D30C7B" w:rsidDel="000A7245">
          <w:delText>), aesthetics (e.g., attractiveness</w:delText>
        </w:r>
      </w:del>
      <w:ins w:id="263" w:author="Maital Neta" w:date="2020-02-13T13:12:00Z">
        <w:del w:id="264" w:author="Nicholas Harp" w:date="2020-02-17T09:33:00Z">
          <w:r w:rsidDel="008759B3">
            <w:delText xml:space="preserve">CITE – </w:delText>
          </w:r>
        </w:del>
        <w:r>
          <w:t>Cloutier</w:t>
        </w:r>
      </w:ins>
      <w:ins w:id="265" w:author="Nicholas Harp" w:date="2020-02-17T09:33:00Z">
        <w:r w:rsidR="008759B3">
          <w:t xml:space="preserve">, </w:t>
        </w:r>
      </w:ins>
      <w:r w:rsidR="008759B3">
        <w:t>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ins w:id="266" w:author="Maital Neta" w:date="2020-02-20T15:21:00Z">
        <w:r w:rsidR="00A715CB">
          <w:t xml:space="preserve">. Notably, assessing valence is a primary decision we make when processing facial expressions, as it is a crucial </w:t>
        </w:r>
        <w:r w:rsidR="00A715CB">
          <w:lastRenderedPageBreak/>
          <w:t xml:space="preserve">component that guides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2015; </w:t>
        </w:r>
        <w:proofErr w:type="spellStart"/>
        <w:r w:rsidR="00A715CB">
          <w:t>Tskhay</w:t>
        </w:r>
        <w:proofErr w:type="spellEnd"/>
        <w:r w:rsidR="00A715CB">
          <w:t xml:space="preserve"> &amp; Rule, 2018). For instance, individuals that interpret facial expressions negatively may avoid the expresser, and vice versa, given the relevance of emotional valence in approach-avoidance behaviors (Bradley, 2009; </w:t>
        </w:r>
        <w:proofErr w:type="spellStart"/>
        <w:r w:rsidR="00A715CB">
          <w:t>Frijda</w:t>
        </w:r>
        <w:proofErr w:type="spellEnd"/>
        <w:r w:rsidR="00A715CB">
          <w:t xml:space="preserve">, 1986; Lang, 1985). </w:t>
        </w:r>
      </w:ins>
      <w:ins w:id="267" w:author="Maital Neta" w:date="2020-02-20T15:22:00Z">
        <w:r w:rsidR="00A715CB">
          <w:t xml:space="preserve">However, </w:t>
        </w:r>
      </w:ins>
      <w:del w:id="268" w:author="Maital Neta" w:date="2020-02-20T15:19:00Z">
        <w:r w:rsidR="007A1E38" w:rsidDel="000A7245">
          <w:delText>]</w:delText>
        </w:r>
      </w:del>
      <w:del w:id="269" w:author="Maital Neta" w:date="2020-02-20T15:22:00Z">
        <w:r w:rsidR="007A1E38" w:rsidDel="00A715CB">
          <w:delText xml:space="preserve">, </w:delText>
        </w:r>
      </w:del>
      <w:r w:rsidR="007A1E38">
        <w:t>there are som</w:t>
      </w:r>
      <w:r w:rsidR="00CD5BFB">
        <w:t>e</w:t>
      </w:r>
      <w:r w:rsidR="007A1E38">
        <w:t xml:space="preserve"> situations where </w:t>
      </w:r>
      <w:ins w:id="270" w:author="Maital Neta" w:date="2020-02-20T15:19:00Z">
        <w:r w:rsidR="000A7245">
          <w:t>more resources are required</w:t>
        </w:r>
      </w:ins>
      <w:ins w:id="271" w:author="Maital Neta" w:date="2020-02-20T15:22:00Z">
        <w:r w:rsidR="00EA49DF">
          <w:t xml:space="preserve"> for these interpersonal judgments</w:t>
        </w:r>
      </w:ins>
      <w:ins w:id="272" w:author="Maital Neta" w:date="2020-02-20T15:20:00Z">
        <w:r w:rsidR="000A7245">
          <w:t xml:space="preserve">. </w:t>
        </w:r>
      </w:ins>
      <w:ins w:id="273" w:author="Nicholas Harp" w:date="2020-02-20T10:52:00Z">
        <w:del w:id="274" w:author="Maital Neta" w:date="2020-02-20T15:20:00Z">
          <w:r w:rsidR="00C51652" w:rsidDel="000A7245">
            <w:delText>interpreting signals from facial expressions</w:delText>
          </w:r>
        </w:del>
      </w:ins>
      <w:ins w:id="275" w:author="Nicholas Harp" w:date="2020-02-18T12:14:00Z">
        <w:del w:id="276" w:author="Maital Neta" w:date="2020-02-20T15:20:00Z">
          <w:r w:rsidR="007A1E38" w:rsidDel="000A7245">
            <w:delText xml:space="preserve"> require</w:delText>
          </w:r>
        </w:del>
      </w:ins>
      <w:ins w:id="277" w:author="Nicholas Harp" w:date="2020-02-20T10:54:00Z">
        <w:del w:id="278" w:author="Maital Neta" w:date="2020-02-20T15:20:00Z">
          <w:r w:rsidR="00E131EE" w:rsidDel="000A7245">
            <w:delText>s</w:delText>
          </w:r>
        </w:del>
      </w:ins>
      <w:ins w:id="279" w:author="Nicholas Harp" w:date="2020-02-18T12:14:00Z">
        <w:del w:id="280" w:author="Maital Neta" w:date="2020-02-20T15:20:00Z">
          <w:r w:rsidR="007A1E38" w:rsidDel="000A7245">
            <w:delText xml:space="preserve"> more cognitive resources</w:delText>
          </w:r>
        </w:del>
      </w:ins>
      <w:del w:id="281" w:author="Maital Neta" w:date="2020-02-20T15:20:00Z">
        <w:r w:rsidR="00D30C7B" w:rsidDel="000A7245">
          <w:delText>.</w:delText>
        </w:r>
        <w:r w:rsidR="00090A73" w:rsidDel="000A7245">
          <w:delText xml:space="preserve"> </w:delText>
        </w:r>
      </w:del>
      <w:r w:rsidR="00090A73">
        <w:t>For example,</w:t>
      </w:r>
      <w:r w:rsidR="00C51652" w:rsidRPr="00C51652">
        <w:t xml:space="preserve"> </w:t>
      </w:r>
      <w:r w:rsidR="002A0B71">
        <w:t>while</w:t>
      </w:r>
      <w:r w:rsidR="00C51652">
        <w:t xml:space="preserve"> some facial expressions are easily categorized as positive (happy) or negative (angry), </w:t>
      </w:r>
      <w:ins w:id="282" w:author="Maital Neta" w:date="2020-02-20T15:32:00Z">
        <w:r w:rsidR="003821F1">
          <w:t xml:space="preserve">others (surprise) appear to require more resources due to the nature of their valence ambiguity </w:t>
        </w:r>
      </w:ins>
      <w:del w:id="283" w:author="Maital Neta" w:date="2020-02-20T15:32:00Z">
        <w:r w:rsidR="00C51652" w:rsidDel="003821F1">
          <w:delText>there are individual differences in valence</w:delText>
        </w:r>
        <w:r w:rsidR="00E131EE" w:rsidDel="003821F1">
          <w:delText xml:space="preserve"> (i.e., the inherent positive or negative emotional value of a stimulus)</w:delText>
        </w:r>
        <w:r w:rsidR="00C51652" w:rsidDel="003821F1">
          <w:delText xml:space="preserve"> judgments of emotionally ambiguous facial expressions, like a surprised face </w:delText>
        </w:r>
      </w:del>
      <w:r w:rsidR="00C51652">
        <w:t xml:space="preserve">(Neta et al., 2009; </w:t>
      </w:r>
      <w:ins w:id="284" w:author="Maital Neta" w:date="2020-02-20T15:32:00Z">
        <w:r w:rsidR="003821F1">
          <w:t xml:space="preserve">Neta &amp; Tong, 2016; </w:t>
        </w:r>
      </w:ins>
      <w:r w:rsidR="00C51652">
        <w:t>Petro, Tong, Henley, &amp; Neta, 2018).</w:t>
      </w:r>
      <w:r w:rsidR="00D30C7B">
        <w:t xml:space="preserve"> </w:t>
      </w:r>
      <w:r w:rsidR="00E131EE">
        <w:t xml:space="preserve">Indeed, surprised expressions can predict both positive (e.g., winning the lottery) and negative (e.g., a car accident) outcomes. </w:t>
      </w:r>
      <w:ins w:id="285" w:author="Maital Neta" w:date="2020-02-20T15:33:00Z">
        <w:r w:rsidR="003821F1">
          <w:t xml:space="preserve">Thus, there are individual differences in the </w:t>
        </w:r>
      </w:ins>
      <w:del w:id="286" w:author="Maital Neta" w:date="2020-02-20T15:33:00Z">
        <w:r w:rsidR="00E131EE" w:rsidDel="003821F1">
          <w:delText xml:space="preserve">This </w:delText>
        </w:r>
      </w:del>
      <w:r w:rsidR="00E131EE">
        <w:t>tendency to interpret surprised faces as having a more positive or negative meaning</w:t>
      </w:r>
      <w:ins w:id="287" w:author="Maital Neta" w:date="2020-02-20T15:33:00Z">
        <w:r w:rsidR="003821F1">
          <w:t>, which</w:t>
        </w:r>
      </w:ins>
      <w:r w:rsidR="00E131EE">
        <w:t xml:space="preserve"> is known as one’s </w:t>
      </w:r>
      <w:r w:rsidR="00E131EE">
        <w:rPr>
          <w:i/>
        </w:rPr>
        <w:t>valence bias</w:t>
      </w:r>
      <w:r w:rsidR="00E131EE">
        <w:t xml:space="preserve"> (Neta, Kelley, &amp; Whalen, 2013; Neta et al., 2009; Neta &amp; Whalen, 2010). </w:t>
      </w:r>
      <w:del w:id="288" w:author="Maital Neta" w:date="2020-02-20T15:20:00Z">
        <w:r w:rsidR="00E131EE" w:rsidDel="00A715CB">
          <w:delText>Assessing valence is a</w:delText>
        </w:r>
        <w:commentRangeStart w:id="289"/>
        <w:r w:rsidR="008A6408" w:rsidDel="00A715CB">
          <w:delText xml:space="preserve"> </w:delText>
        </w:r>
      </w:del>
      <w:del w:id="290" w:author="Maital Neta" w:date="2020-02-13T13:15:00Z">
        <w:r w:rsidR="00AD4596" w:rsidDel="001953FA">
          <w:delText>o</w:delText>
        </w:r>
      </w:del>
      <w:commentRangeEnd w:id="289"/>
      <w:del w:id="291" w:author="Maital Neta" w:date="2020-02-20T15:20:00Z">
        <w:r w:rsidDel="00A715CB">
          <w:rPr>
            <w:rStyle w:val="CommentReference"/>
            <w:rFonts w:asciiTheme="minorHAnsi" w:hAnsiTheme="minorHAnsi"/>
          </w:rPr>
          <w:commentReference w:id="289"/>
        </w:r>
        <w:r w:rsidR="00D30C7B" w:rsidDel="00A715CB">
          <w:delText>Interpretations of valence (i.e., the inherent positive or negative emotional value of a stimulus) are one instance of judgments of facia</w:delText>
        </w:r>
      </w:del>
      <w:ins w:id="292" w:author="Nicholas Harp" w:date="2020-02-20T10:55:00Z">
        <w:del w:id="293" w:author="Maital Neta" w:date="2020-02-20T15:20:00Z">
          <w:r w:rsidR="00E131EE" w:rsidDel="00A715CB">
            <w:delText>, as it</w:delText>
          </w:r>
        </w:del>
      </w:ins>
      <w:del w:id="294" w:author="Maital Neta" w:date="2020-02-20T15:20:00Z">
        <w:r w:rsidR="00D30C7B" w:rsidDel="00A715CB">
          <w:delText>l</w:delText>
        </w:r>
      </w:del>
      <w:ins w:id="295" w:author="Nicholas Harp" w:date="2020-01-29T13:03:00Z">
        <w:del w:id="296" w:author="Maital Neta" w:date="2020-02-13T13:16:00Z">
          <w:r w:rsidR="008A6408" w:rsidDel="001953FA">
            <w:delText>of such</w:delText>
          </w:r>
        </w:del>
      </w:ins>
      <w:del w:id="297" w:author="Maital Neta" w:date="2020-02-13T13:16:00Z">
        <w:r w:rsidR="00D30C7B" w:rsidDel="001953FA">
          <w:delText xml:space="preserve"> expressions</w:delText>
        </w:r>
      </w:del>
      <w:ins w:id="298" w:author="Nicholas Harp" w:date="2020-01-29T13:09:00Z">
        <w:del w:id="299" w:author="Maital Neta" w:date="2020-02-13T13:16:00Z">
          <w:r w:rsidR="00D22831" w:rsidDel="001953FA">
            <w:delText>.</w:delText>
          </w:r>
        </w:del>
      </w:ins>
      <w:ins w:id="300" w:author="Nicholas Harp" w:date="2020-01-29T13:18:00Z">
        <w:del w:id="301" w:author="Maital Neta" w:date="2020-02-13T13:16:00Z">
          <w:r w:rsidR="00AD4596" w:rsidDel="001953FA">
            <w:delText xml:space="preserve"> </w:delText>
          </w:r>
        </w:del>
      </w:ins>
      <w:ins w:id="302" w:author="Nicholas Harp" w:date="2020-01-29T13:22:00Z">
        <w:del w:id="303" w:author="Maital Neta" w:date="2020-02-13T13:16:00Z">
          <w:r w:rsidR="00AD4596" w:rsidDel="001953FA">
            <w:delText xml:space="preserve">Valence </w:delText>
          </w:r>
        </w:del>
      </w:ins>
      <w:ins w:id="304" w:author="Nicholas Harp" w:date="2020-01-30T08:48:00Z">
        <w:del w:id="305" w:author="Maital Neta" w:date="2020-02-13T13:16:00Z">
          <w:r w:rsidR="005E1C74" w:rsidDel="001953FA">
            <w:delText xml:space="preserve">has long been believed </w:delText>
          </w:r>
        </w:del>
      </w:ins>
      <w:ins w:id="306" w:author="Nicholas Harp" w:date="2020-01-29T13:22:00Z">
        <w:del w:id="307" w:author="Maital Neta" w:date="2020-02-13T13:16:00Z">
          <w:r w:rsidR="00AD4596" w:rsidDel="001953FA">
            <w:delText xml:space="preserve">to be a core component of </w:delText>
          </w:r>
          <w:commentRangeStart w:id="308"/>
          <w:r w:rsidR="00AD4596" w:rsidDel="001953FA">
            <w:delText xml:space="preserve">emotional experience </w:delText>
          </w:r>
        </w:del>
      </w:ins>
      <w:commentRangeEnd w:id="308"/>
      <w:del w:id="309" w:author="Maital Neta" w:date="2020-02-13T13:16:00Z">
        <w:r w:rsidDel="001953FA">
          <w:rPr>
            <w:rStyle w:val="CommentReference"/>
            <w:rFonts w:asciiTheme="minorHAnsi" w:hAnsiTheme="minorHAnsi"/>
          </w:rPr>
          <w:commentReference w:id="308"/>
        </w:r>
      </w:del>
      <w:ins w:id="310" w:author="Nicholas Harp" w:date="2020-01-29T13:22:00Z">
        <w:del w:id="311" w:author="Maital Neta" w:date="2020-02-13T13:16:00Z">
          <w:r w:rsidR="00AD4596" w:rsidDel="001953FA">
            <w:delText>(Russell, 1980)</w:delText>
          </w:r>
        </w:del>
      </w:ins>
      <w:ins w:id="312" w:author="Nicholas Harp" w:date="2020-01-30T08:48:00Z">
        <w:del w:id="313" w:author="Maital Neta" w:date="2020-02-13T13:16:00Z">
          <w:r w:rsidR="005E1C74" w:rsidDel="001953FA">
            <w:delText>,</w:delText>
          </w:r>
        </w:del>
      </w:ins>
      <w:ins w:id="314" w:author="Nicholas Harp" w:date="2020-01-29T13:22:00Z">
        <w:del w:id="315" w:author="Maital Neta" w:date="2020-02-13T13:16:00Z">
          <w:r w:rsidR="00AD4596" w:rsidDel="001953FA">
            <w:delText xml:space="preserve"> and </w:delText>
          </w:r>
        </w:del>
      </w:ins>
      <w:ins w:id="316" w:author="Nicholas Harp" w:date="2020-01-30T10:28:00Z">
        <w:del w:id="317" w:author="Maital Neta" w:date="2020-02-13T13:16:00Z">
          <w:r w:rsidR="00944B59" w:rsidDel="001953FA">
            <w:delText>perceptions</w:delText>
          </w:r>
        </w:del>
      </w:ins>
      <w:ins w:id="318" w:author="Nicholas Harp" w:date="2020-01-30T08:33:00Z">
        <w:del w:id="319" w:author="Maital Neta" w:date="2020-02-13T13:16:00Z">
          <w:r w:rsidR="0097493D" w:rsidDel="001953FA">
            <w:delText xml:space="preserve"> of valence </w:delText>
          </w:r>
        </w:del>
      </w:ins>
      <w:del w:id="320" w:author="Maital Neta" w:date="2020-02-20T15:20:00Z">
        <w:r w:rsidR="00D30C7B" w:rsidDel="00A715CB">
          <w:delText xml:space="preserve"> guiding</w:delText>
        </w:r>
      </w:del>
      <w:ins w:id="321" w:author="Nicholas Harp" w:date="2020-01-27T09:34:00Z">
        <w:del w:id="322" w:author="Maital Neta" w:date="2020-02-20T15:20:00Z">
          <w:r w:rsidR="009D4D45" w:rsidDel="00A715CB">
            <w:delText>e</w:delText>
          </w:r>
        </w:del>
      </w:ins>
      <w:del w:id="323" w:author="Maital Neta" w:date="2020-02-13T13:16:00Z">
        <w:r w:rsidR="00D30C7B" w:rsidDel="001953FA">
          <w:delText xml:space="preserve"> </w:delText>
        </w:r>
      </w:del>
      <w:del w:id="324" w:author="Maital Neta" w:date="2020-02-20T15:20:00Z">
        <w:r w:rsidR="00D30C7B" w:rsidDel="00A715CB">
          <w:delText>potential social (</w:delText>
        </w:r>
      </w:del>
      <w:del w:id="325" w:author="Maital Neta" w:date="2020-02-13T13:17:00Z">
        <w:r w:rsidR="00D30C7B" w:rsidDel="000E7A10">
          <w:delText>i.e.,</w:delText>
        </w:r>
      </w:del>
      <w:del w:id="326" w:author="Maital Neta" w:date="2020-02-20T15:20:00Z">
        <w:r w:rsidR="00D30C7B" w:rsidDel="00A715CB">
          <w:delText xml:space="preserve"> approach-avoidance</w:delText>
        </w:r>
      </w:del>
      <w:del w:id="327" w:author="Maital Neta" w:date="2020-02-13T13:16:00Z">
        <w:r w:rsidR="00D30C7B" w:rsidDel="001953FA">
          <w:delText>)</w:delText>
        </w:r>
      </w:del>
      <w:del w:id="328" w:author="Maital Neta" w:date="2020-02-20T15:20:00Z">
        <w:r w:rsidR="00D30C7B" w:rsidDel="00A715CB">
          <w:delText xml:space="preserve"> </w:delText>
        </w:r>
      </w:del>
      <w:del w:id="329" w:author="Maital Neta" w:date="2020-02-13T13:16:00Z">
        <w:r w:rsidR="00D30C7B" w:rsidDel="001953FA">
          <w:delText>behavior  (</w:delText>
        </w:r>
      </w:del>
      <w:del w:id="330" w:author="Maital Neta" w:date="2020-02-20T15:20:00Z">
        <w:r w:rsidR="00D30C7B" w:rsidDel="00A715CB">
          <w:delText>Krieglmeyer, Deutsch, De Houwer, &amp; De Raedt, 2010</w:delText>
        </w:r>
      </w:del>
      <w:del w:id="331" w:author="Maital Neta" w:date="2020-02-13T13:16:00Z">
        <w:r w:rsidR="00D30C7B" w:rsidDel="000E7A10">
          <w:delText>)</w:delText>
        </w:r>
      </w:del>
      <w:ins w:id="332" w:author="Nicholas Harp" w:date="2020-01-30T08:47:00Z">
        <w:del w:id="333" w:author="Maital Neta" w:date="2020-02-13T13:16:00Z">
          <w:r w:rsidR="005E1C74" w:rsidDel="000E7A10">
            <w:delText xml:space="preserve"> </w:delText>
          </w:r>
        </w:del>
      </w:ins>
      <w:ins w:id="334" w:author="Nicholas Harp" w:date="2020-01-30T10:28:00Z">
        <w:del w:id="335" w:author="Maital Neta" w:date="2020-02-13T13:16:00Z">
          <w:r w:rsidR="00944B59" w:rsidDel="000E7A10">
            <w:delText>and even</w:delText>
          </w:r>
        </w:del>
      </w:ins>
      <w:ins w:id="336" w:author="Nicholas Harp" w:date="2020-01-30T08:47:00Z">
        <w:del w:id="337" w:author="Maital Neta" w:date="2020-02-13T13:16:00Z">
          <w:r w:rsidR="005E1C74" w:rsidDel="000E7A10">
            <w:delText xml:space="preserve"> influence</w:delText>
          </w:r>
        </w:del>
      </w:ins>
      <w:ins w:id="338" w:author="Nicholas Harp" w:date="2020-01-30T10:28:00Z">
        <w:del w:id="339" w:author="Maital Neta" w:date="2020-02-13T13:16:00Z">
          <w:r w:rsidR="00944B59" w:rsidDel="000E7A10">
            <w:delText xml:space="preserve"> person constru</w:delText>
          </w:r>
        </w:del>
      </w:ins>
      <w:ins w:id="340" w:author="Nicholas Harp" w:date="2020-01-30T10:29:00Z">
        <w:del w:id="341" w:author="Maital Neta" w:date="2020-02-13T13:16:00Z">
          <w:r w:rsidR="00944B59" w:rsidDel="000E7A10">
            <w:delText>al in</w:delText>
          </w:r>
        </w:del>
      </w:ins>
      <w:ins w:id="342" w:author="Nicholas Harp" w:date="2020-01-30T08:49:00Z">
        <w:del w:id="343" w:author="Maital Neta" w:date="2020-02-13T13:16:00Z">
          <w:r w:rsidR="005E1C74" w:rsidDel="000E7A10">
            <w:delText xml:space="preserve"> social group</w:delText>
          </w:r>
        </w:del>
      </w:ins>
      <w:ins w:id="344" w:author="Nicholas Harp" w:date="2020-01-30T10:29:00Z">
        <w:del w:id="345" w:author="Maital Neta" w:date="2020-02-13T13:16:00Z">
          <w:r w:rsidR="00944B59" w:rsidDel="000E7A10">
            <w:delText xml:space="preserve"> categorization tasks</w:delText>
          </w:r>
        </w:del>
      </w:ins>
      <w:ins w:id="346" w:author="Nicholas Harp" w:date="2020-01-30T08:49:00Z">
        <w:del w:id="347" w:author="Maital Neta" w:date="2020-02-13T13:16:00Z">
          <w:r w:rsidR="005E1C74" w:rsidDel="000E7A10">
            <w:delText xml:space="preserve"> </w:delText>
          </w:r>
        </w:del>
      </w:ins>
      <w:ins w:id="348" w:author="Nicholas Harp" w:date="2020-01-30T08:48:00Z">
        <w:del w:id="349" w:author="Maital Neta" w:date="2020-02-13T13:16:00Z">
          <w:r w:rsidR="005E1C74" w:rsidDel="000E7A10">
            <w:delText>(</w:delText>
          </w:r>
        </w:del>
      </w:ins>
      <w:ins w:id="350" w:author="Nicholas Harp" w:date="2020-01-30T08:49:00Z">
        <w:del w:id="351" w:author="Maital Neta" w:date="2020-02-13T13:16:00Z">
          <w:r w:rsidR="005E1C74" w:rsidDel="000E7A10">
            <w:delText>e.g., political affiliation or sexual orientation</w:delText>
          </w:r>
        </w:del>
        <w:del w:id="352" w:author="Maital Neta" w:date="2020-02-20T15:20:00Z">
          <w:r w:rsidR="005E1C74" w:rsidDel="00A715CB">
            <w:delText xml:space="preserve">; </w:delText>
          </w:r>
        </w:del>
      </w:ins>
      <w:ins w:id="353" w:author="Nicholas Harp" w:date="2020-01-30T09:11:00Z">
        <w:del w:id="354" w:author="Maital Neta" w:date="2020-02-20T15:20:00Z">
          <w:r w:rsidR="0088513E" w:rsidDel="00A715CB">
            <w:delText xml:space="preserve">Taskhay &amp; Rule, 2015; </w:delText>
          </w:r>
        </w:del>
      </w:ins>
      <w:ins w:id="355" w:author="Nicholas Harp" w:date="2020-01-30T08:49:00Z">
        <w:del w:id="356" w:author="Maital Neta" w:date="2020-02-20T15:20:00Z">
          <w:r w:rsidR="005E1C74" w:rsidDel="00A715CB">
            <w:delText>Tskhay &amp; Rule, 2018)</w:delText>
          </w:r>
        </w:del>
      </w:ins>
      <w:del w:id="357" w:author="Maital Neta" w:date="2020-02-20T15:20:00Z">
        <w:r w:rsidR="00D30C7B" w:rsidDel="00A715CB">
          <w:delText>.</w:delText>
        </w:r>
      </w:del>
    </w:p>
    <w:p w14:paraId="677FB108" w14:textId="1A495718" w:rsidR="00D30C7B" w:rsidRDefault="00D30C7B" w:rsidP="000D2199">
      <w:pPr>
        <w:pStyle w:val="FirstParagraph"/>
      </w:pPr>
      <w:del w:id="358" w:author="Maital Neta" w:date="2020-02-20T15:20:00Z">
        <w:r w:rsidDel="00A715CB">
          <w:delText>While most people can accurately differentiate the emotional valence of facial expressions, such as consistently interpreting angry faces as negative</w:delText>
        </w:r>
        <w:r w:rsidR="000F621C" w:rsidDel="00A715CB">
          <w:delText xml:space="preserve"> and happy faces as positive</w:delText>
        </w:r>
        <w:r w:rsidDel="00A715CB">
          <w:delText xml:space="preserve">, there are individual differences in valence judgments of emotionally ambiguous facial expressions, like a surprised face (Neta et al., 2009; Petro, Tong, Henley, &amp; Neta, 2018 ). This difference in valence interpretations of surprised expressions is attributable to </w:delText>
        </w:r>
        <w:r w:rsidR="000F621C" w:rsidDel="00A715CB">
          <w:delText>this expression’s</w:delText>
        </w:r>
        <w:r w:rsidDel="00A715CB">
          <w:delText xml:space="preserve"> predictive value for both positive </w:delText>
        </w:r>
        <w:r w:rsidR="00042A20" w:rsidDel="00A715CB">
          <w:delText xml:space="preserve">(e.g., winning the lottery) </w:delText>
        </w:r>
        <w:r w:rsidDel="00A715CB">
          <w:delText xml:space="preserve">and negative </w:delText>
        </w:r>
        <w:r w:rsidR="00042A20" w:rsidDel="00A715CB">
          <w:delText xml:space="preserve">(e.g., a car accident) </w:delText>
        </w:r>
        <w:r w:rsidDel="00A715CB">
          <w:delText xml:space="preserve">outcomes. </w:delText>
        </w:r>
        <w:r w:rsidR="00042A20" w:rsidDel="00A715CB">
          <w:delText xml:space="preserve">This individual difference in interpretations of emotionally ambiguous stimuli is known as one’s </w:delText>
        </w:r>
        <w:r w:rsidR="00042A20" w:rsidDel="00A715CB">
          <w:rPr>
            <w:i/>
          </w:rPr>
          <w:delText>valence bias</w:delText>
        </w:r>
        <w:r w:rsidR="00042A20" w:rsidDel="00A715CB">
          <w:delText xml:space="preserve">, and a growing body of work has used both facial expressions and emotional scenes to better understand this bias (Neta, Kelley, &amp; Whalen, 2013; Neta et al., 2009; Neta &amp; Whalen, 2010). </w:delText>
        </w:r>
        <w:r w:rsidDel="00A715CB">
          <w:delText>The</w:delText>
        </w:r>
        <w:r w:rsidR="00042A20" w:rsidDel="00A715CB">
          <w:delText xml:space="preserve"> valence bias</w:delText>
        </w:r>
        <w:r w:rsidDel="00A715CB">
          <w:delText xml:space="preserve"> represent</w:delText>
        </w:r>
        <w:r w:rsidR="00042A20" w:rsidDel="00A715CB">
          <w:delText>s</w:delText>
        </w:r>
        <w:r w:rsidDel="00A715CB">
          <w:delText xml:space="preserve"> an important individual difference, as </w:delText>
        </w:r>
        <w:r w:rsidR="00042A20" w:rsidDel="00A715CB">
          <w:delText>these</w:delText>
        </w:r>
        <w:r w:rsidDel="00A715CB">
          <w:delText xml:space="preserve"> two </w:delText>
        </w:r>
        <w:r w:rsidR="000F621C" w:rsidDel="00A715CB">
          <w:delText xml:space="preserve">equally valid but </w:delText>
        </w:r>
        <w:r w:rsidDel="00A715CB">
          <w:delText xml:space="preserve">alternative interpretations likely lead to different downstream behaviors (e.g., </w:delText>
        </w:r>
        <w:commentRangeStart w:id="359"/>
        <w:r w:rsidDel="00A715CB">
          <w:delText>Krieglmeyer et al., 2010</w:delText>
        </w:r>
        <w:commentRangeEnd w:id="359"/>
        <w:r w:rsidR="00090A73" w:rsidDel="00A715CB">
          <w:rPr>
            <w:rStyle w:val="CommentReference"/>
            <w:rFonts w:asciiTheme="minorHAnsi" w:hAnsiTheme="minorHAnsi"/>
          </w:rPr>
          <w:commentReference w:id="359"/>
        </w:r>
        <w:r w:rsidDel="00A715CB">
          <w:delText xml:space="preserve">). </w:delText>
        </w:r>
        <w:r w:rsidR="00747239" w:rsidDel="00A715CB">
          <w:delText>For instance, individuals that interpret ambiguous expressions negatively may avoid the expresser, and vice</w:delText>
        </w:r>
      </w:del>
      <w:ins w:id="360" w:author="Nicholas Harp" w:date="2020-01-13T12:07:00Z">
        <w:del w:id="361" w:author="Maital Neta" w:date="2020-02-20T15:20:00Z">
          <w:r w:rsidR="000F2069" w:rsidDel="00A715CB">
            <w:delText xml:space="preserve"> </w:delText>
          </w:r>
        </w:del>
      </w:ins>
      <w:del w:id="362" w:author="Maital Neta" w:date="2020-02-20T15:20:00Z">
        <w:r w:rsidR="00747239" w:rsidDel="00A715CB">
          <w:delText>-a-versa, given the relevance of emotional valence in approach-avoidance be</w:delText>
        </w:r>
        <w:r w:rsidR="00042A20" w:rsidDel="00A715CB">
          <w:delText>hav</w:delText>
        </w:r>
        <w:r w:rsidR="00747239" w:rsidDel="00A715CB">
          <w:delText xml:space="preserve">iors (Bradley, 2009; Frijda, 1986; Lang, 1985). </w:delText>
        </w:r>
      </w:del>
    </w:p>
    <w:p w14:paraId="6D815EE0" w14:textId="419AA5B9" w:rsidR="00BC13A6" w:rsidDel="000E7A10" w:rsidRDefault="00D30C7B">
      <w:pPr>
        <w:pStyle w:val="BodyText"/>
        <w:rPr>
          <w:del w:id="363" w:author="Maital Neta" w:date="2020-02-13T13:22:00Z"/>
        </w:rPr>
      </w:pPr>
      <w:r>
        <w:t xml:space="preserve">Despite </w:t>
      </w:r>
      <w:ins w:id="364" w:author="Maital Neta" w:date="2020-02-20T15:33:00Z">
        <w:r w:rsidR="00616F23">
          <w:t xml:space="preserve">the </w:t>
        </w:r>
      </w:ins>
      <w:r w:rsidR="00F3766A">
        <w:t xml:space="preserve">individual differences in </w:t>
      </w:r>
      <w:r>
        <w:t xml:space="preserve">valence bias, </w:t>
      </w:r>
      <w:ins w:id="365" w:author="Maital Neta [2]" w:date="2020-02-21T08:07:00Z">
        <w:r w:rsidR="00B32C02">
          <w:t xml:space="preserve">some work has provided evidence for </w:t>
        </w:r>
      </w:ins>
      <w:del w:id="366" w:author="Maital Neta [2]" w:date="2020-02-21T08:07:00Z">
        <w:r w:rsidDel="00B32C02">
          <w:delText>the</w:delText>
        </w:r>
      </w:del>
      <w:ins w:id="367" w:author="Maital Neta [2]" w:date="2020-02-05T10:33:00Z">
        <w:r w:rsidR="00831FFA">
          <w:t>an</w:t>
        </w:r>
      </w:ins>
      <w:r>
        <w:t xml:space="preserve"> initial </w:t>
      </w:r>
      <w:del w:id="368" w:author="Maital Neta [2]" w:date="2020-02-21T08:07:00Z">
        <w:r w:rsidDel="00B32C02">
          <w:delText xml:space="preserve">response to ambiguity appears to be </w:delText>
        </w:r>
      </w:del>
      <w:del w:id="369" w:author="Maital Neta [2]" w:date="2020-02-05T10:34:00Z">
        <w:r w:rsidDel="00831FFA">
          <w:delText xml:space="preserve">negativity </w:delText>
        </w:r>
      </w:del>
      <w:ins w:id="370" w:author="Nicholas Harp" w:date="2020-01-27T09:36:00Z">
        <w:del w:id="371" w:author="Maital Neta [2]" w:date="2020-02-05T10:34:00Z">
          <w:r w:rsidR="009D4D45" w:rsidDel="00831FFA">
            <w:delText>for most people</w:delText>
          </w:r>
        </w:del>
      </w:ins>
      <w:ins w:id="372" w:author="Maital Neta [2]" w:date="2020-02-21T08:07:00Z">
        <w:r w:rsidR="00B32C02">
          <w:t>negativity</w:t>
        </w:r>
      </w:ins>
      <w:ins w:id="373" w:author="Maital Neta [2]" w:date="2020-02-05T10:34:00Z">
        <w:r w:rsidR="00831FFA">
          <w:t xml:space="preserve"> across people</w:t>
        </w:r>
      </w:ins>
      <w:ins w:id="374" w:author="Nicholas Harp" w:date="2020-01-27T09:36:00Z">
        <w:r w:rsidR="009D4D45">
          <w:t xml:space="preserve"> </w:t>
        </w:r>
      </w:ins>
      <w:r>
        <w:t>(</w:t>
      </w:r>
      <w:ins w:id="375" w:author="Maital Neta [2]" w:date="2020-02-21T08:07:00Z">
        <w:r w:rsidR="00B32C02">
          <w:t xml:space="preserve">i.e., </w:t>
        </w:r>
        <w:r w:rsidR="00B32C02" w:rsidRPr="00B32C02">
          <w:rPr>
            <w:i/>
            <w:rPrChange w:id="376" w:author="Maital Neta [2]" w:date="2020-02-21T08:07:00Z">
              <w:rPr/>
            </w:rPrChange>
          </w:rPr>
          <w:t>initial negativity hypothesis</w:t>
        </w:r>
        <w:r w:rsidR="00B32C02">
          <w:t xml:space="preserve">; </w:t>
        </w:r>
      </w:ins>
      <w:r>
        <w:t xml:space="preserve">Neta, Davis, &amp; Whalen, 2011; Neta et al., 2009; Neta &amp; Whalen, 2010; Petro et al., 2018). Under this framework, </w:t>
      </w:r>
      <w:del w:id="377" w:author="Maital Neta [2]" w:date="2020-02-21T08:08:00Z">
        <w:r w:rsidDel="00B32C02">
          <w:delText xml:space="preserve">which is known as the </w:delText>
        </w:r>
        <w:r w:rsidDel="00B32C02">
          <w:rPr>
            <w:i/>
          </w:rPr>
          <w:delText>initial negativity</w:delText>
        </w:r>
        <w:r w:rsidDel="00B32C02">
          <w:delText xml:space="preserve"> hypothesis, </w:delText>
        </w:r>
      </w:del>
      <w:r>
        <w:t>positive interpretations rely on the implementation of some emotion regulation strategy</w:t>
      </w:r>
      <w:r w:rsidR="002D0958">
        <w:t xml:space="preserve"> </w:t>
      </w:r>
      <w:r w:rsidR="00BC13A6">
        <w:t>in order</w:t>
      </w:r>
      <w:r w:rsidR="002D0958">
        <w:t xml:space="preserve"> to override the initial negativity</w:t>
      </w:r>
      <w:ins w:id="378" w:author="Maital Neta" w:date="2020-02-13T13:21:00Z">
        <w:del w:id="379" w:author="Maital Neta [2]" w:date="2020-02-21T08:08:00Z">
          <w:r w:rsidR="000E7A10" w:rsidDel="00B32C02">
            <w:delText xml:space="preserve"> (see </w:delText>
          </w:r>
        </w:del>
      </w:ins>
      <w:ins w:id="380" w:author="Maital Neta" w:date="2020-02-13T13:22:00Z">
        <w:del w:id="381" w:author="Maital Neta [2]" w:date="2020-02-21T08:08:00Z">
          <w:r w:rsidR="000E7A10" w:rsidDel="00B32C02">
            <w:delText xml:space="preserve">Neta et al., 2009; </w:delText>
          </w:r>
        </w:del>
      </w:ins>
      <w:del w:id="382" w:author="Maital Neta [2]" w:date="2020-02-21T08:08:00Z">
        <w:r w:rsidR="002D0958" w:rsidDel="00B32C02">
          <w:delText xml:space="preserve">. </w:delText>
        </w:r>
        <w:r w:rsidR="003C5C8C" w:rsidDel="00B32C02">
          <w:delText>Several studies provide evidence to s</w:delText>
        </w:r>
        <w:r w:rsidR="00042A20" w:rsidDel="00B32C02">
          <w:delText>upport this hypothesis</w:delText>
        </w:r>
        <w:r w:rsidR="00415B25" w:rsidDel="00B32C02">
          <w:delText>.</w:delText>
        </w:r>
        <w:r w:rsidR="003C5C8C" w:rsidDel="00B32C02">
          <w:delText xml:space="preserve"> </w:delText>
        </w:r>
        <w:r w:rsidR="00415B25" w:rsidDel="00B32C02">
          <w:delText>F</w:delText>
        </w:r>
        <w:r w:rsidR="003C5C8C" w:rsidDel="00B32C02">
          <w:delText xml:space="preserve">or instance, images </w:delText>
        </w:r>
        <w:r w:rsidR="00415B25" w:rsidDel="00B32C02">
          <w:delText xml:space="preserve">containing </w:delText>
        </w:r>
        <w:r w:rsidR="003C5C8C" w:rsidDel="00B32C02">
          <w:delText xml:space="preserve">only low spatial frequency information, which is processed </w:delText>
        </w:r>
        <w:r w:rsidR="00042A20" w:rsidDel="00B32C02">
          <w:delText>faster</w:delText>
        </w:r>
        <w:r w:rsidR="003C5C8C" w:rsidDel="00B32C02">
          <w:delText xml:space="preserve"> than high spatial frequency information, are rated more negatively than </w:delText>
        </w:r>
        <w:r w:rsidR="00415B25" w:rsidDel="00B32C02">
          <w:delText xml:space="preserve">their </w:delText>
        </w:r>
        <w:r w:rsidR="003C5C8C" w:rsidDel="00B32C02">
          <w:delText xml:space="preserve">high spatial frequency </w:delText>
        </w:r>
        <w:r w:rsidR="00415B25" w:rsidDel="00B32C02">
          <w:delText>counterparts</w:delText>
        </w:r>
        <w:r w:rsidR="003C5C8C" w:rsidDel="00B32C02">
          <w:delText xml:space="preserve"> (Neta &amp; Whalen, 2010</w:delText>
        </w:r>
      </w:del>
      <w:ins w:id="383" w:author="Maital Neta" w:date="2020-02-13T13:21:00Z">
        <w:del w:id="384" w:author="Maital Neta [2]" w:date="2020-02-21T08:08:00Z">
          <w:r w:rsidR="000E7A10" w:rsidDel="00B32C02">
            <w:delText xml:space="preserve">; </w:delText>
          </w:r>
        </w:del>
      </w:ins>
      <w:del w:id="385" w:author="Maital Neta [2]" w:date="2020-02-21T08:08:00Z">
        <w:r w:rsidR="003C5C8C" w:rsidDel="00B32C02">
          <w:delText>).</w:delText>
        </w:r>
        <w:r w:rsidR="00415B25" w:rsidDel="00B32C02">
          <w:delText xml:space="preserve"> Additionally</w:delText>
        </w:r>
        <w:r w:rsidR="003C5C8C" w:rsidDel="00B32C02">
          <w:delText>, surprised facial expressions are more quickly detected in an emotional oddball paradigm among happy (positive) than angry (negative) faces (Neta et al., 2011)</w:delText>
        </w:r>
      </w:del>
      <w:del w:id="386" w:author="Maital Neta" w:date="2020-02-13T13:21:00Z">
        <w:r w:rsidR="003C5C8C" w:rsidDel="000E7A10">
          <w:delText>, suggesting that surprised expressions are more readily perceived as similar to angry faces than happy faces</w:delText>
        </w:r>
      </w:del>
      <w:r w:rsidR="00415B25">
        <w:t>.</w:t>
      </w:r>
      <w:r w:rsidR="002D0958">
        <w:t xml:space="preserve"> </w:t>
      </w:r>
    </w:p>
    <w:p w14:paraId="7465B8C6" w14:textId="05AEE6D6" w:rsidR="00D30C7B" w:rsidRDefault="00415B25" w:rsidP="000E7A10">
      <w:pPr>
        <w:pStyle w:val="BodyText"/>
        <w:rPr>
          <w:ins w:id="387" w:author="Nicholas Harp" w:date="2020-02-05T12:30:00Z"/>
        </w:rPr>
      </w:pPr>
      <w:del w:id="388" w:author="Maital Neta" w:date="2020-02-13T13:22:00Z">
        <w:r w:rsidDel="000E7A10">
          <w:delText xml:space="preserve">Conversely, other </w:delText>
        </w:r>
        <w:r w:rsidR="0035400A" w:rsidDel="000E7A10">
          <w:delText>research</w:delText>
        </w:r>
        <w:r w:rsidDel="000E7A10">
          <w:delText xml:space="preserve"> support</w:delText>
        </w:r>
        <w:r w:rsidR="0035400A" w:rsidDel="000E7A10">
          <w:delText>s</w:delText>
        </w:r>
        <w:r w:rsidDel="000E7A10">
          <w:delText xml:space="preserve"> the notion that positive interpretations rely on </w:delText>
        </w:r>
        <w:r w:rsidR="00042A20" w:rsidDel="000E7A10">
          <w:delText xml:space="preserve">a </w:delText>
        </w:r>
        <w:r w:rsidDel="000E7A10">
          <w:delText>regulatory process. For instance</w:delText>
        </w:r>
      </w:del>
      <w:ins w:id="389" w:author="Maital Neta" w:date="2020-02-13T13:22:00Z">
        <w:r w:rsidR="000E7A10">
          <w:t>To descr</w:t>
        </w:r>
      </w:ins>
      <w:ins w:id="390" w:author="Maital Neta" w:date="2020-02-13T13:23:00Z">
        <w:r w:rsidR="000E7A10">
          <w:t>ibe a few examples</w:t>
        </w:r>
      </w:ins>
      <w:r>
        <w:t xml:space="preserve">, </w:t>
      </w:r>
      <w:r w:rsidR="00D84F4E">
        <w:t xml:space="preserve">mouse trajectories </w:t>
      </w:r>
      <w:ins w:id="391" w:author="Maital Neta [2]" w:date="2020-02-21T08:25:00Z">
        <w:r w:rsidR="00600BAE">
          <w:t xml:space="preserve">(quantified using </w:t>
        </w:r>
        <w:proofErr w:type="spellStart"/>
        <w:r w:rsidR="00600BAE">
          <w:t>mousetracker</w:t>
        </w:r>
        <w:proofErr w:type="spellEnd"/>
        <w:r w:rsidR="00600BAE">
          <w:t xml:space="preserve">; Freeman &amp; </w:t>
        </w:r>
        <w:proofErr w:type="spellStart"/>
        <w:r w:rsidR="00600BAE">
          <w:t>Ambady</w:t>
        </w:r>
        <w:proofErr w:type="spellEnd"/>
        <w:r w:rsidR="00600BAE">
          <w:t xml:space="preserve">, 2010) </w:t>
        </w:r>
      </w:ins>
      <w:del w:id="392" w:author="Maital Neta [2]" w:date="2020-02-21T08:32:00Z">
        <w:r w:rsidR="008C340A" w:rsidDel="008C340A">
          <w:delText xml:space="preserve">Indeed, mouse trajectories </w:delText>
        </w:r>
      </w:del>
      <w:r w:rsidR="008C340A">
        <w:t>offer a rich insight into the process underlying decision-making (Freeman, Dale, &amp; Farmer, 2011) 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ins w:id="393" w:author="Maital Neta [2]" w:date="2020-02-21T08:32:00Z">
        <w:r w:rsidR="008C340A">
          <w:t xml:space="preserve">Previous work demonstrated </w:t>
        </w:r>
      </w:ins>
      <w:ins w:id="394" w:author="Maital Neta [2]" w:date="2020-02-21T08:09:00Z">
        <w:r w:rsidR="00B32C02">
          <w:t xml:space="preserve">a more direct </w:t>
        </w:r>
      </w:ins>
      <w:ins w:id="395" w:author="Maital Neta [2]" w:date="2020-02-21T08:32:00Z">
        <w:r w:rsidR="008C340A">
          <w:t>trajectory</w:t>
        </w:r>
      </w:ins>
      <w:ins w:id="396" w:author="Maital Neta [2]" w:date="2020-02-21T08:09:00Z">
        <w:r w:rsidR="00B32C02">
          <w:t xml:space="preserve"> to the negative response option, but on </w:t>
        </w:r>
      </w:ins>
      <w:ins w:id="397" w:author="Maital Neta [2]" w:date="2020-02-21T08:10:00Z">
        <w:r w:rsidR="00B32C02">
          <w:t xml:space="preserve">trials that are rated as </w:t>
        </w:r>
      </w:ins>
      <w:ins w:id="398" w:author="Maital Neta [2]" w:date="2020-02-21T08:09:00Z">
        <w:r w:rsidR="00B32C02">
          <w:t>positive</w:t>
        </w:r>
      </w:ins>
      <w:ins w:id="399" w:author="Maital Neta [2]" w:date="2020-02-21T08:10:00Z">
        <w:r w:rsidR="00B32C02">
          <w:t xml:space="preserve">, there is greater response competition characterized </w:t>
        </w:r>
        <w:r w:rsidR="00B32C02">
          <w:lastRenderedPageBreak/>
          <w:t>by an attraction toward the competing (negative) response</w:t>
        </w:r>
      </w:ins>
      <w:ins w:id="400" w:author="Maital Neta [2]" w:date="2020-02-21T08:09:00Z">
        <w:r w:rsidR="00B32C02">
          <w:t xml:space="preserve"> </w:t>
        </w:r>
      </w:ins>
      <w:ins w:id="401" w:author="Nicholas Harp" w:date="2020-02-20T13:26:00Z">
        <w:del w:id="402" w:author="Maital Neta [2]" w:date="2020-02-21T08:10:00Z">
          <w:r w:rsidR="000941A1" w:rsidDel="00B32C02">
            <w:delText xml:space="preserve">typically </w:delText>
          </w:r>
        </w:del>
      </w:ins>
      <w:ins w:id="403" w:author="Nicholas Harp" w:date="2020-02-20T12:00:00Z">
        <w:del w:id="404" w:author="Maital Neta [2]" w:date="2020-02-21T08:10:00Z">
          <w:r w:rsidR="00D84F4E" w:rsidDel="00B32C02">
            <w:delText>show greater attraction</w:delText>
          </w:r>
        </w:del>
      </w:ins>
      <w:ins w:id="405" w:author="Nicholas Harp" w:date="2020-02-20T12:01:00Z">
        <w:del w:id="406" w:author="Maital Neta [2]" w:date="2020-02-21T08:10:00Z">
          <w:r w:rsidR="00D84F4E" w:rsidDel="00B32C02">
            <w:delText xml:space="preserve"> towards the </w:delText>
          </w:r>
        </w:del>
      </w:ins>
      <w:ins w:id="407" w:author="Nicholas Harp" w:date="2020-02-20T13:26:00Z">
        <w:del w:id="408" w:author="Maital Neta [2]" w:date="2020-02-21T08:10:00Z">
          <w:r w:rsidR="000941A1" w:rsidDel="00B32C02">
            <w:delText>competing</w:delText>
          </w:r>
        </w:del>
      </w:ins>
      <w:ins w:id="409" w:author="Nicholas Harp" w:date="2020-02-20T12:01:00Z">
        <w:del w:id="410" w:author="Maital Neta [2]" w:date="2020-02-21T08:10:00Z">
          <w:r w:rsidR="00D84F4E" w:rsidDel="00B32C02">
            <w:delText xml:space="preserve"> response option </w:delText>
          </w:r>
        </w:del>
      </w:ins>
      <w:ins w:id="411" w:author="Maital Neta" w:date="2020-02-13T13:23:00Z">
        <w:del w:id="412" w:author="Maital Neta [2]" w:date="2020-02-21T08:10:00Z">
          <w:r w:rsidR="000E7A10" w:rsidDel="00B32C02">
            <w:delText xml:space="preserve"> whe</w:delText>
          </w:r>
        </w:del>
      </w:ins>
      <w:ins w:id="413" w:author="Nicholas Harp" w:date="2020-02-20T12:01:00Z">
        <w:del w:id="414" w:author="Maital Neta [2]" w:date="2020-02-21T08:10:00Z">
          <w:r w:rsidR="00D84F4E" w:rsidDel="00B32C02">
            <w:delText>n</w:delText>
          </w:r>
        </w:del>
      </w:ins>
      <w:ins w:id="415" w:author="Maital Neta" w:date="2020-02-13T13:23:00Z">
        <w:del w:id="416" w:author="Maital Neta [2]" w:date="2020-02-21T08:10:00Z">
          <w:r w:rsidR="000E7A10" w:rsidDel="00B32C02">
            <w:delText xml:space="preserve">re surprised faces are rated as positive versus negative </w:delText>
          </w:r>
        </w:del>
      </w:ins>
      <w:del w:id="417" w:author="Maital Neta" w:date="2020-02-13T13:23:00Z">
        <w:r w:rsidDel="000E7A10">
          <w:delText xml:space="preserve">to reach a valence judgment for surprised expressions than those with a more negative bias </w:delText>
        </w:r>
      </w:del>
      <w:r>
        <w:t>(</w:t>
      </w:r>
      <w:r w:rsidR="00D84F4E">
        <w:t xml:space="preserve">Brown </w:t>
      </w:r>
      <w:r>
        <w:t>et al., 20</w:t>
      </w:r>
      <w:r w:rsidR="00D84F4E">
        <w:t>17</w:t>
      </w:r>
      <w:r>
        <w:t>)</w:t>
      </w:r>
      <w:ins w:id="418" w:author="Nicholas Harp" w:date="2020-02-20T12:01:00Z">
        <w:del w:id="419" w:author="Maital Neta [2]" w:date="2020-02-21T08:11:00Z">
          <w:r w:rsidR="00D84F4E" w:rsidDel="00B32C02">
            <w:delText xml:space="preserve">, suggesting </w:delText>
          </w:r>
        </w:del>
      </w:ins>
      <w:ins w:id="420" w:author="Nicholas Harp" w:date="2020-02-20T13:26:00Z">
        <w:del w:id="421" w:author="Maital Neta [2]" w:date="2020-02-21T08:11:00Z">
          <w:r w:rsidR="000941A1" w:rsidDel="00B32C02">
            <w:delText>an initial draw towards the negative response even during positive interpretations</w:delText>
          </w:r>
        </w:del>
      </w:ins>
      <w:ins w:id="422" w:author="Maital Neta" w:date="2020-02-13T13:23:00Z">
        <w:r w:rsidR="000E7A10">
          <w:t>. And, when instructed to tak</w:t>
        </w:r>
      </w:ins>
      <w:ins w:id="423" w:author="Maital Neta" w:date="2020-02-13T13:24:00Z">
        <w:r w:rsidR="000E7A10">
          <w:t>e</w:t>
        </w:r>
      </w:ins>
      <w:ins w:id="424" w:author="Maital Neta" w:date="2020-02-13T13:23:00Z">
        <w:r w:rsidR="000E7A10">
          <w:t xml:space="preserve"> longer to deliberate, </w:t>
        </w:r>
      </w:ins>
      <w:del w:id="425" w:author="Maital Neta" w:date="2020-02-13T13:24:00Z">
        <w:r w:rsidDel="000E7A10">
          <w:delText xml:space="preserve">, suggesting a more time-intensive (regulatory) process for positive interpretations. </w:delText>
        </w:r>
        <w:r w:rsidR="0035400A" w:rsidDel="000E7A10">
          <w:delText xml:space="preserve">A recent study manipulated reaction times and demonstrated that instructions to delay reaction times result </w:delText>
        </w:r>
      </w:del>
      <w:ins w:id="426" w:author="Nicholas Harp" w:date="2020-01-27T09:35:00Z">
        <w:del w:id="427" w:author="Maital Neta" w:date="2020-02-13T13:24:00Z">
          <w:r w:rsidR="009D4D45" w:rsidDel="000E7A10">
            <w:delText>respon</w:delText>
          </w:r>
        </w:del>
      </w:ins>
      <w:ins w:id="428" w:author="Nicholas Harp" w:date="2020-01-29T13:23:00Z">
        <w:del w:id="429" w:author="Maital Neta" w:date="2020-02-13T13:24:00Z">
          <w:r w:rsidR="00AD4596" w:rsidDel="000E7A10">
            <w:delText>ding</w:delText>
          </w:r>
        </w:del>
      </w:ins>
      <w:ins w:id="430" w:author="Nicholas Harp" w:date="2020-01-27T09:35:00Z">
        <w:del w:id="431" w:author="Maital Neta" w:date="2020-02-13T13:24:00Z">
          <w:r w:rsidR="009D4D45" w:rsidDel="000E7A10">
            <w:delText xml:space="preserve"> during valence judgments of surprised expressions resulted </w:delText>
          </w:r>
        </w:del>
      </w:ins>
      <w:del w:id="432" w:author="Maital Neta" w:date="2020-02-13T13:24:00Z">
        <w:r w:rsidR="0035400A" w:rsidDel="000E7A10">
          <w:delText>in</w:delText>
        </w:r>
      </w:del>
      <w:ins w:id="433" w:author="Maital Neta" w:date="2020-02-13T13:24:00Z">
        <w:del w:id="434" w:author="Maital Neta [2]" w:date="2020-02-21T08:11:00Z">
          <w:r w:rsidR="000E7A10" w:rsidDel="00B32C02">
            <w:delText>there</w:delText>
          </w:r>
        </w:del>
      </w:ins>
      <w:ins w:id="435" w:author="Maital Neta [2]" w:date="2020-02-21T08:11:00Z">
        <w:r w:rsidR="00B32C02">
          <w:t>participants show</w:t>
        </w:r>
      </w:ins>
      <w:ins w:id="436" w:author="Maital Neta" w:date="2020-02-13T13:24:00Z">
        <w:r w:rsidR="000E7A10">
          <w:t xml:space="preserve"> </w:t>
        </w:r>
        <w:del w:id="437" w:author="Maital Neta [2]" w:date="2020-02-21T08:11:00Z">
          <w:r w:rsidR="000E7A10" w:rsidDel="00B32C02">
            <w:delText>was</w:delText>
          </w:r>
        </w:del>
      </w:ins>
      <w:del w:id="438" w:author="Maital Neta [2]" w:date="2020-02-21T08:11:00Z">
        <w:r w:rsidR="0035400A" w:rsidDel="00B32C02">
          <w:delText xml:space="preserve"> </w:delText>
        </w:r>
      </w:del>
      <w:r w:rsidR="0035400A">
        <w:t>a shift toward</w:t>
      </w:r>
      <w:del w:id="439" w:author="Maital Neta [2]" w:date="2020-02-21T08:11:00Z">
        <w:r w:rsidR="0035400A" w:rsidDel="00B32C02">
          <w:delText>s</w:delText>
        </w:r>
      </w:del>
      <w:r w:rsidR="0035400A">
        <w:t xml:space="preserve"> </w:t>
      </w:r>
      <w:ins w:id="440" w:author="Maital Neta" w:date="2020-02-13T13:24:00Z">
        <w:r w:rsidR="000E7A10">
          <w:t xml:space="preserve">more positive ratings of surprised faces </w:t>
        </w:r>
      </w:ins>
      <w:del w:id="441" w:author="Maital Neta" w:date="2020-02-13T13:24:00Z">
        <w:r w:rsidR="0035400A" w:rsidDel="000E7A10">
          <w:delText xml:space="preserve">positivity for those with a negative baseline bias </w:delText>
        </w:r>
      </w:del>
      <w:r w:rsidR="0035400A">
        <w:t xml:space="preserve">(Neta &amp; Tong, 2016). </w:t>
      </w:r>
      <w:r>
        <w:t xml:space="preserve">Neuroimaging work has shown that </w:t>
      </w:r>
      <w:ins w:id="442" w:author="Maital Neta" w:date="2020-02-13T13:25:00Z">
        <w:r w:rsidR="000E7A10">
          <w:t>the amygdala, which responds to more bottom-up signals of emotion</w:t>
        </w:r>
      </w:ins>
      <w:ins w:id="443" w:author="Maital Neta [2]" w:date="2020-02-21T08:11:00Z">
        <w:r w:rsidR="00B32C02">
          <w:t xml:space="preserve"> (CITE)</w:t>
        </w:r>
      </w:ins>
      <w:ins w:id="444" w:author="Maital Neta [2]" w:date="2020-02-21T08:12:00Z">
        <w:r w:rsidR="00B32C02">
          <w:t xml:space="preserve">, shows greater activity </w:t>
        </w:r>
      </w:ins>
      <w:ins w:id="445" w:author="Maital Neta [2]" w:date="2020-02-21T08:15:00Z">
        <w:r w:rsidR="00B32C02">
          <w:t>associated with more negative interpretations</w:t>
        </w:r>
      </w:ins>
      <w:ins w:id="446" w:author="Maital Neta [2]" w:date="2020-02-21T08:11:00Z">
        <w:r w:rsidR="00B32C02">
          <w:t xml:space="preserve"> (Kim et al., 2003</w:t>
        </w:r>
      </w:ins>
      <w:ins w:id="447" w:author="Maital Neta [2]" w:date="2020-02-21T08:12:00Z">
        <w:r w:rsidR="00B32C02">
          <w:t>; Neta &amp; Whalen, 2010)</w:t>
        </w:r>
      </w:ins>
      <w:ins w:id="448" w:author="Maital Neta" w:date="2020-02-13T13:25:00Z">
        <w:del w:id="449" w:author="Maital Neta [2]" w:date="2020-02-21T08:12:00Z">
          <w:r w:rsidR="000E7A10" w:rsidDel="00B32C02">
            <w:delText>, was associated with more negative ratings</w:delText>
          </w:r>
        </w:del>
        <w:r w:rsidR="000E7A10">
          <w:t xml:space="preserve">, and </w:t>
        </w:r>
        <w:del w:id="450" w:author="Nicholas Harp" w:date="2020-02-17T09:41:00Z">
          <w:r w:rsidR="000E7A10" w:rsidDel="000C68B5">
            <w:delText xml:space="preserve">the </w:delText>
          </w:r>
        </w:del>
        <w:r w:rsidR="000E7A10">
          <w:t xml:space="preserve">the </w:t>
        </w:r>
      </w:ins>
      <w:r>
        <w:t>ventromedial prefrontal cortex</w:t>
      </w:r>
      <w:ins w:id="451" w:author="Maital Neta" w:date="2020-02-13T13:25:00Z">
        <w:r w:rsidR="000E7A10">
          <w:t xml:space="preserve"> (</w:t>
        </w:r>
        <w:proofErr w:type="spellStart"/>
        <w:r w:rsidR="000E7A10">
          <w:t>vmPFC</w:t>
        </w:r>
        <w:proofErr w:type="spellEnd"/>
        <w:r w:rsidR="000E7A10">
          <w:t>)</w:t>
        </w:r>
      </w:ins>
      <w:r>
        <w:t xml:space="preserve">, a putative </w:t>
      </w:r>
      <w:ins w:id="452" w:author="Maital Neta" w:date="2020-02-13T13:26:00Z">
        <w:r w:rsidR="000E7A10">
          <w:t xml:space="preserve">top-down </w:t>
        </w:r>
      </w:ins>
      <w:r>
        <w:t xml:space="preserve">regulatory region, </w:t>
      </w:r>
      <w:del w:id="453" w:author="Maital Neta" w:date="2020-02-13T13:25:00Z">
        <w:r w:rsidDel="000E7A10">
          <w:delText xml:space="preserve">and amygdala actively are inversely correlated, and that participants with </w:delText>
        </w:r>
        <w:r w:rsidR="00042A20" w:rsidDel="000E7A10">
          <w:delText xml:space="preserve">a </w:delText>
        </w:r>
        <w:r w:rsidDel="000E7A10">
          <w:delText>more negative valence bias show</w:delText>
        </w:r>
        <w:r w:rsidR="00042A20" w:rsidDel="000E7A10">
          <w:delText>ed greater</w:delText>
        </w:r>
        <w:r w:rsidDel="000E7A10">
          <w:delText xml:space="preserve"> </w:delText>
        </w:r>
        <w:r w:rsidR="00042A20" w:rsidDel="000E7A10">
          <w:delText xml:space="preserve">amygdala </w:delText>
        </w:r>
        <w:r w:rsidDel="000E7A10">
          <w:delText>activity while more positive participants show</w:delText>
        </w:r>
        <w:r w:rsidR="00042A20" w:rsidDel="000E7A10">
          <w:delText xml:space="preserve">ed greater ventromedial prefrontal cortex </w:delText>
        </w:r>
      </w:del>
      <w:ins w:id="454" w:author="Maital Neta" w:date="2020-02-13T13:25:00Z">
        <w:r w:rsidR="000E7A10">
          <w:t xml:space="preserve">was associated with more positive </w:t>
        </w:r>
        <w:del w:id="455" w:author="Maital Neta [2]" w:date="2020-02-21T08:15:00Z">
          <w:r w:rsidR="000E7A10" w:rsidDel="00BB6DC0">
            <w:delText>ratings</w:delText>
          </w:r>
        </w:del>
      </w:ins>
      <w:ins w:id="456" w:author="Maital Neta [2]" w:date="2020-02-21T08:15:00Z">
        <w:r w:rsidR="00BB6DC0">
          <w:t>interpretations</w:t>
        </w:r>
      </w:ins>
      <w:ins w:id="457" w:author="Maital Neta" w:date="2020-02-13T13:25:00Z">
        <w:r w:rsidR="000E7A10">
          <w:t xml:space="preserve"> </w:t>
        </w:r>
      </w:ins>
      <w:del w:id="458" w:author="Maital Neta" w:date="2020-02-13T13:25:00Z">
        <w:r w:rsidR="00042A20" w:rsidDel="000E7A10">
          <w:delText>(vmPFC</w:delText>
        </w:r>
        <w:r w:rsidR="00C55538" w:rsidDel="000E7A10">
          <w:delText>)</w:delText>
        </w:r>
        <w:r w:rsidDel="000E7A10">
          <w:delText xml:space="preserve"> activity </w:delText>
        </w:r>
      </w:del>
      <w:r>
        <w:t>(Kim, Somerville, Johnstone, Alexander, &amp; Whalen, 2003). More recently, Petro</w:t>
      </w:r>
      <w:r w:rsidR="009D4D45">
        <w:t xml:space="preserve">, Tong, Henley, &amp; Neta </w:t>
      </w:r>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459" w:author="Nicholas Harp" w:date="2020-02-06T08:58:00Z"/>
        </w:rPr>
      </w:pPr>
      <w:commentRangeStart w:id="460"/>
      <w:del w:id="461" w:author="Nicholas Harp" w:date="2020-02-06T08:58:00Z">
        <w:r w:rsidDel="00E72089">
          <w:delText>The present study</w:delText>
        </w:r>
        <w:commentRangeEnd w:id="460"/>
        <w:r w:rsidDel="00E72089">
          <w:rPr>
            <w:rStyle w:val="CommentReference"/>
            <w:rFonts w:asciiTheme="minorHAnsi" w:eastAsiaTheme="minorHAnsi" w:hAnsiTheme="minorHAnsi" w:cstheme="minorBidi"/>
            <w:b w:val="0"/>
            <w:bCs w:val="0"/>
          </w:rPr>
          <w:commentReference w:id="460"/>
        </w:r>
      </w:del>
    </w:p>
    <w:p w14:paraId="7251F056" w14:textId="3E498880" w:rsidR="00C10CBB" w:rsidRPr="00C10CBB" w:rsidDel="00C10CBB" w:rsidRDefault="00C10CBB">
      <w:pPr>
        <w:pStyle w:val="BodyText"/>
        <w:ind w:firstLine="0"/>
        <w:rPr>
          <w:del w:id="462" w:author="Nicholas Harp" w:date="2020-02-05T12:36:00Z"/>
          <w:b/>
          <w:bCs/>
          <w:rPrChange w:id="463" w:author="Nicholas Harp" w:date="2020-02-05T12:30:00Z">
            <w:rPr>
              <w:del w:id="464" w:author="Nicholas Harp" w:date="2020-02-05T12:36:00Z"/>
            </w:rPr>
          </w:rPrChange>
        </w:rPr>
        <w:pPrChange w:id="465" w:author="Nicholas Harp" w:date="2020-02-05T12:30:00Z">
          <w:pPr>
            <w:pStyle w:val="BodyText"/>
          </w:pPr>
        </w:pPrChange>
      </w:pPr>
    </w:p>
    <w:p w14:paraId="7D6E760B" w14:textId="78D80631" w:rsidR="00D30C7B" w:rsidDel="0035600B" w:rsidRDefault="00D30C7B" w:rsidP="00D30C7B">
      <w:pPr>
        <w:pStyle w:val="Heading2"/>
        <w:rPr>
          <w:del w:id="466" w:author="Nicholas Harp" w:date="2020-02-05T12:13:00Z"/>
        </w:rPr>
      </w:pPr>
      <w:commentRangeStart w:id="467"/>
      <w:commentRangeStart w:id="468"/>
      <w:commentRangeStart w:id="469"/>
      <w:del w:id="470"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471" w:author="Nicholas Harp" w:date="2020-02-05T12:13:00Z"/>
        </w:rPr>
      </w:pPr>
      <w:del w:id="472"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473" w:author="Nicholas Harp" w:date="2020-01-27T09:38:00Z">
        <w:r w:rsidDel="00E17E1A">
          <w:delText>If t</w:delText>
        </w:r>
      </w:del>
      <w:del w:id="474" w:author="Nicholas Harp" w:date="2020-02-05T12:13:00Z">
        <w:r w:rsidDel="0035600B">
          <w:delText>he student i</w:delText>
        </w:r>
      </w:del>
      <w:del w:id="475" w:author="Nicholas Harp" w:date="2020-01-27T09:38:00Z">
        <w:r w:rsidDel="00E17E1A">
          <w:delText>s</w:delText>
        </w:r>
      </w:del>
      <w:del w:id="476" w:author="Nicholas Harp" w:date="2020-02-05T12:13:00Z">
        <w:r w:rsidDel="0035600B">
          <w:delText xml:space="preserve"> </w:delText>
        </w:r>
      </w:del>
      <w:del w:id="477" w:author="Nicholas Harp" w:date="2020-01-27T09:39:00Z">
        <w:r w:rsidDel="00E17E1A">
          <w:delText xml:space="preserve">frequently </w:delText>
        </w:r>
      </w:del>
      <w:del w:id="478" w:author="Nicholas Harp" w:date="2020-02-05T12:13:00Z">
        <w:r w:rsidDel="0035600B">
          <w:delText>distracted by notifications</w:delText>
        </w:r>
      </w:del>
      <w:del w:id="479" w:author="Nicholas Harp" w:date="2020-01-27T09:39:00Z">
        <w:r w:rsidDel="00E17E1A">
          <w:delText xml:space="preserve"> and</w:delText>
        </w:r>
      </w:del>
      <w:del w:id="480" w:author="Nicholas Harp" w:date="2020-02-05T12:13:00Z">
        <w:r w:rsidDel="0035600B">
          <w:delText xml:space="preserve"> directing cognitive resources towards </w:delText>
        </w:r>
      </w:del>
      <w:del w:id="481" w:author="Nicholas Harp" w:date="2020-01-27T09:39:00Z">
        <w:r w:rsidDel="00E17E1A">
          <w:delText xml:space="preserve">a text message </w:delText>
        </w:r>
      </w:del>
      <w:del w:id="482" w:author="Nicholas Harp" w:date="2020-02-05T12:13:00Z">
        <w:r w:rsidDel="0035600B">
          <w:delText>conversation</w:delText>
        </w:r>
      </w:del>
      <w:del w:id="483" w:author="Nicholas Harp" w:date="2020-01-27T09:39:00Z">
        <w:r w:rsidDel="00E17E1A">
          <w:delText>,</w:delText>
        </w:r>
      </w:del>
      <w:del w:id="484" w:author="Nicholas Harp" w:date="2020-02-05T12:13:00Z">
        <w:r w:rsidDel="0035600B">
          <w:delText xml:space="preserve"> </w:delText>
        </w:r>
      </w:del>
      <w:del w:id="485" w:author="Nicholas Harp" w:date="2020-01-27T09:39:00Z">
        <w:r w:rsidDel="00E17E1A">
          <w:delText xml:space="preserve">then </w:delText>
        </w:r>
      </w:del>
      <w:del w:id="486"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487" w:author="Nicholas Harp" w:date="2020-01-27T09:40:00Z">
        <w:r w:rsidDel="00E17E1A">
          <w:delText xml:space="preserve">likely </w:delText>
        </w:r>
      </w:del>
      <w:del w:id="488"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489" w:author="Nicholas Harp" w:date="2020-01-27T09:40:00Z">
        <w:r w:rsidR="00272132" w:rsidDel="00E17E1A">
          <w:delText xml:space="preserve">better </w:delText>
        </w:r>
      </w:del>
      <w:del w:id="490"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491" w:author="Nicholas Harp" w:date="2020-02-05T12:13:00Z"/>
        </w:rPr>
      </w:pPr>
      <w:del w:id="492"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493" w:author="Catie Brown" w:date="2020-02-04T09:51:00Z">
        <w:del w:id="494" w:author="Nicholas Harp" w:date="2020-02-05T12:13:00Z">
          <w:r w:rsidR="00EA4775" w:rsidDel="0035600B">
            <w:delText>H</w:delText>
          </w:r>
        </w:del>
      </w:ins>
      <w:del w:id="495"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496"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497"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467"/>
        <w:r w:rsidR="009A16DD" w:rsidDel="0035600B">
          <w:rPr>
            <w:rStyle w:val="CommentReference"/>
            <w:rFonts w:asciiTheme="minorHAnsi" w:hAnsiTheme="minorHAnsi"/>
          </w:rPr>
          <w:commentReference w:id="467"/>
        </w:r>
        <w:commentRangeEnd w:id="468"/>
        <w:r w:rsidR="00DC7AFD" w:rsidDel="0035600B">
          <w:rPr>
            <w:rStyle w:val="CommentReference"/>
            <w:rFonts w:asciiTheme="minorHAnsi" w:hAnsiTheme="minorHAnsi"/>
          </w:rPr>
          <w:commentReference w:id="468"/>
        </w:r>
        <w:commentRangeEnd w:id="469"/>
        <w:r w:rsidR="005E4EC3" w:rsidDel="0035600B">
          <w:rPr>
            <w:rStyle w:val="CommentReference"/>
            <w:rFonts w:asciiTheme="minorHAnsi" w:hAnsiTheme="minorHAnsi"/>
          </w:rPr>
          <w:commentReference w:id="469"/>
        </w:r>
      </w:del>
    </w:p>
    <w:p w14:paraId="18CD3113" w14:textId="58464991" w:rsidR="005F1A12" w:rsidRDefault="00741BF7" w:rsidP="00074F6D">
      <w:pPr>
        <w:pStyle w:val="BodyText"/>
        <w:rPr>
          <w:ins w:id="498" w:author="Nicholas Harp" w:date="2020-02-05T12:52:00Z"/>
        </w:rPr>
      </w:pPr>
      <w:del w:id="499" w:author="Maital Neta" w:date="2020-02-13T13:27:00Z">
        <w:r w:rsidDel="00101E01">
          <w:delText>Given</w:delText>
        </w:r>
      </w:del>
      <w:ins w:id="500" w:author="Maital Neta" w:date="2020-02-13T13:27:00Z">
        <w:r w:rsidR="00101E01">
          <w:t>Building on</w:t>
        </w:r>
      </w:ins>
      <w:r>
        <w:t xml:space="preserve"> the</w:t>
      </w:r>
      <w:ins w:id="501" w:author="Maital Neta" w:date="2020-02-13T13:27:00Z">
        <w:r w:rsidR="00101E01">
          <w:t>se findings, we would predict that</w:t>
        </w:r>
      </w:ins>
      <w:r>
        <w:t xml:space="preserve"> </w:t>
      </w:r>
      <w:r w:rsidR="003F71BB">
        <w:t xml:space="preserve">increasing </w:t>
      </w:r>
      <w:del w:id="502" w:author="Nicholas Harp" w:date="2020-01-27T09:43:00Z">
        <w:r w:rsidDel="00946433">
          <w:delText xml:space="preserve">we would have predicted that </w:delText>
        </w:r>
      </w:del>
      <w:r>
        <w:t xml:space="preserve">cognitive </w:t>
      </w:r>
      <w:r w:rsidR="007E25FA">
        <w:t xml:space="preserve">load, specifically one which </w:t>
      </w:r>
      <w:r w:rsidR="006D456D">
        <w:t xml:space="preserve">depletes </w:t>
      </w:r>
      <w:r w:rsidR="007E25FA">
        <w:t>the resources used for emotion regulation</w:t>
      </w:r>
      <w:ins w:id="503" w:author="Maital Neta" w:date="2020-02-13T13:28:00Z">
        <w:r w:rsidR="00101E01">
          <w:t xml:space="preserve"> (i.e., emotional load)</w:t>
        </w:r>
      </w:ins>
      <w:r w:rsidR="007E25FA">
        <w:t xml:space="preserve">, </w:t>
      </w:r>
      <w:del w:id="504" w:author="Nicholas Harp" w:date="2020-01-27T09:43:00Z">
        <w:r w:rsidDel="00946433">
          <w:delText xml:space="preserve">would </w:delText>
        </w:r>
      </w:del>
      <w:r w:rsidR="00946433">
        <w:t xml:space="preserve">should </w:t>
      </w:r>
      <w:r>
        <w:t xml:space="preserve">result in a more negative valence bias. </w:t>
      </w:r>
      <w:r w:rsidR="004636C0">
        <w:t xml:space="preserve">In other words, </w:t>
      </w:r>
      <w:ins w:id="505" w:author="Maital Neta [2]" w:date="2020-02-21T08:20:00Z">
        <w:r w:rsidR="00600BAE">
          <w:t xml:space="preserve">the increased </w:t>
        </w:r>
      </w:ins>
      <w:ins w:id="506" w:author="Maital Neta [2]" w:date="2020-02-21T08:21:00Z">
        <w:r w:rsidR="00600BAE">
          <w:t xml:space="preserve">load will result in </w:t>
        </w:r>
      </w:ins>
      <w:ins w:id="507" w:author="Maital Neta [2]" w:date="2020-02-21T08:20:00Z">
        <w:r w:rsidR="00600BAE">
          <w:t xml:space="preserve">a decrease </w:t>
        </w:r>
      </w:ins>
      <w:ins w:id="508" w:author="Maital Neta [2]" w:date="2020-02-21T08:21:00Z">
        <w:r w:rsidR="00600BAE">
          <w:t xml:space="preserve">in regulation ability, which will produce more negative (default) </w:t>
        </w:r>
      </w:ins>
      <w:r w:rsidR="004636C0">
        <w:t>interpretations of emotionally ambiguous cues</w:t>
      </w:r>
      <w:del w:id="509" w:author="Maital Neta [2]" w:date="2020-02-21T08:21:00Z">
        <w:r w:rsidR="004636C0" w:rsidDel="00600BAE">
          <w:delText xml:space="preserve"> </w:delText>
        </w:r>
        <w:r w:rsidR="007235A7" w:rsidDel="00600BAE">
          <w:delText>sh</w:delText>
        </w:r>
        <w:r w:rsidR="004636C0" w:rsidDel="00600BAE">
          <w:delText>ould be shifted towards more negative interpretations</w:delText>
        </w:r>
      </w:del>
      <w:ins w:id="510" w:author="Maital Neta" w:date="2020-02-13T13:29:00Z">
        <w:del w:id="511" w:author="Maital Neta [2]" w:date="2020-02-21T08:21:00Z">
          <w:r w:rsidR="00101E01" w:rsidDel="00600BAE">
            <w:delText>toward negativity</w:delText>
          </w:r>
        </w:del>
      </w:ins>
      <w:ins w:id="512" w:author="Nicholas Harp" w:date="2020-02-06T08:53:00Z">
        <w:del w:id="513" w:author="Maital Neta [2]" w:date="2020-02-21T08:21:00Z">
          <w:r w:rsidR="00786033" w:rsidDel="00600BAE">
            <w:delText>,</w:delText>
          </w:r>
        </w:del>
      </w:ins>
      <w:ins w:id="514" w:author="Nicholas Harp" w:date="2020-02-05T12:45:00Z">
        <w:del w:id="515" w:author="Maital Neta [2]" w:date="2020-02-21T08:21:00Z">
          <w:r w:rsidR="004636C0" w:rsidDel="00600BAE">
            <w:delText xml:space="preserve"> as </w:delText>
          </w:r>
        </w:del>
      </w:ins>
      <w:ins w:id="516" w:author="Nicholas Harp" w:date="2020-02-05T12:54:00Z">
        <w:del w:id="517" w:author="Maital Neta [2]" w:date="2020-02-21T08:21:00Z">
          <w:r w:rsidR="005F1A12" w:rsidDel="00600BAE">
            <w:delText xml:space="preserve">a </w:delText>
          </w:r>
        </w:del>
      </w:ins>
      <w:ins w:id="518" w:author="Nicholas Harp" w:date="2020-02-05T12:45:00Z">
        <w:del w:id="519" w:author="Maital Neta [2]" w:date="2020-02-21T08:21:00Z">
          <w:r w:rsidR="004636C0" w:rsidDel="00600BAE">
            <w:delText>result of</w:delText>
          </w:r>
        </w:del>
      </w:ins>
      <w:ins w:id="520" w:author="Nicholas Harp" w:date="2020-02-05T12:54:00Z">
        <w:del w:id="521" w:author="Maital Neta [2]" w:date="2020-02-21T08:21:00Z">
          <w:r w:rsidR="005F1A12" w:rsidDel="00600BAE">
            <w:delText xml:space="preserve"> a</w:delText>
          </w:r>
        </w:del>
      </w:ins>
      <w:ins w:id="522" w:author="Nicholas Harp" w:date="2020-02-05T12:45:00Z">
        <w:del w:id="523" w:author="Maital Neta [2]" w:date="2020-02-21T08:21:00Z">
          <w:r w:rsidR="004636C0" w:rsidDel="00600BAE">
            <w:delText xml:space="preserve"> decrease</w:delText>
          </w:r>
        </w:del>
      </w:ins>
      <w:ins w:id="524" w:author="Nicholas Harp" w:date="2020-02-05T12:54:00Z">
        <w:del w:id="525" w:author="Maital Neta [2]" w:date="2020-02-21T08:21:00Z">
          <w:r w:rsidR="005F1A12" w:rsidDel="00600BAE">
            <w:delText xml:space="preserve"> in</w:delText>
          </w:r>
        </w:del>
      </w:ins>
      <w:ins w:id="526" w:author="Nicholas Harp" w:date="2020-02-05T12:45:00Z">
        <w:del w:id="527" w:author="Maital Neta [2]" w:date="2020-02-21T08:21:00Z">
          <w:r w:rsidR="004636C0" w:rsidDel="00600BAE">
            <w:delText xml:space="preserve"> regulatio</w:delText>
          </w:r>
        </w:del>
      </w:ins>
      <w:ins w:id="528" w:author="Nicholas Harp" w:date="2020-02-05T12:46:00Z">
        <w:del w:id="529" w:author="Maital Neta [2]" w:date="2020-02-21T08:21:00Z">
          <w:r w:rsidR="004636C0" w:rsidDel="00600BAE">
            <w:delText>n</w:delText>
          </w:r>
        </w:del>
      </w:ins>
      <w:ins w:id="530" w:author="Nicholas Harp" w:date="2020-02-05T12:54:00Z">
        <w:del w:id="531" w:author="Maital Neta [2]" w:date="2020-02-21T08:21:00Z">
          <w:r w:rsidR="005F1A12" w:rsidDel="00600BAE">
            <w:delText xml:space="preserve"> ability</w:delText>
          </w:r>
        </w:del>
      </w:ins>
      <w:ins w:id="532" w:author="Nicholas Harp" w:date="2020-02-05T12:46:00Z">
        <w:del w:id="533" w:author="Maital Neta [2]" w:date="2020-02-21T08:21:00Z">
          <w:r w:rsidR="004636C0" w:rsidDel="00600BAE">
            <w:delText xml:space="preserve"> </w:delText>
          </w:r>
        </w:del>
      </w:ins>
      <w:ins w:id="534" w:author="Nicholas Harp" w:date="2020-02-06T08:53:00Z">
        <w:del w:id="535" w:author="Maital Neta [2]" w:date="2020-02-21T08:21:00Z">
          <w:r w:rsidR="00786033" w:rsidDel="00600BAE">
            <w:delText>due</w:delText>
          </w:r>
        </w:del>
      </w:ins>
      <w:ins w:id="536" w:author="Nicholas Harp" w:date="2020-02-05T12:54:00Z">
        <w:del w:id="537" w:author="Maital Neta [2]" w:date="2020-02-21T08:21:00Z">
          <w:r w:rsidR="005F1A12" w:rsidDel="00600BAE">
            <w:delText xml:space="preserve"> to the</w:delText>
          </w:r>
        </w:del>
      </w:ins>
      <w:ins w:id="538" w:author="Nicholas Harp" w:date="2020-02-05T12:46:00Z">
        <w:del w:id="539" w:author="Maital Neta [2]" w:date="2020-02-21T08:21:00Z">
          <w:r w:rsidR="004636C0" w:rsidDel="00600BAE">
            <w:delText xml:space="preserve"> demands of a concurrent cognitive load</w:delText>
          </w:r>
        </w:del>
        <w:r w:rsidR="004636C0">
          <w:t xml:space="preserve">. </w:t>
        </w:r>
      </w:ins>
      <w:ins w:id="540" w:author="Maital Neta" w:date="2020-02-13T13:29:00Z">
        <w:del w:id="541" w:author="Maital Neta [2]" w:date="2020-02-21T08:22:00Z">
          <w:r w:rsidR="00101E01" w:rsidDel="00600BAE">
            <w:delText>However</w:delText>
          </w:r>
        </w:del>
      </w:ins>
      <w:ins w:id="542" w:author="Maital Neta [2]" w:date="2020-02-21T08:22:00Z">
        <w:r w:rsidR="00600BAE">
          <w:t>Notably</w:t>
        </w:r>
      </w:ins>
      <w:ins w:id="543" w:author="Maital Neta" w:date="2020-02-13T13:29:00Z">
        <w:r w:rsidR="00101E01">
          <w:t>, p</w:t>
        </w:r>
      </w:ins>
      <w:del w:id="544" w:author="Maital Neta" w:date="2020-02-13T13:29:00Z">
        <w:r w:rsidR="00D30C7B" w:rsidDel="00101E01">
          <w:delText>P</w:delText>
        </w:r>
      </w:del>
      <w:r w:rsidR="00D30C7B">
        <w:t xml:space="preserve">revious work </w:t>
      </w:r>
      <w:ins w:id="545" w:author="Nicholas Harp" w:date="2020-01-27T09:43:00Z">
        <w:r w:rsidR="00946433">
          <w:t xml:space="preserve">has </w:t>
        </w:r>
      </w:ins>
      <w:r w:rsidR="00A936BB">
        <w:t>revealed</w:t>
      </w:r>
      <w:del w:id="546" w:author="Maital Neta" w:date="2020-02-13T13:29:00Z">
        <w:r w:rsidR="00A936BB" w:rsidDel="00101E01">
          <w:delText>, in contrast,</w:delText>
        </w:r>
      </w:del>
      <w:r w:rsidR="00A936BB">
        <w:t xml:space="preserve"> </w:t>
      </w:r>
      <w:ins w:id="547" w:author="Maital Neta" w:date="2020-02-13T13:29:00Z">
        <w:r w:rsidR="00101E01">
          <w:t xml:space="preserve">that </w:t>
        </w:r>
      </w:ins>
      <w:ins w:id="548" w:author="Maital Neta" w:date="2020-02-13T13:30:00Z">
        <w:r w:rsidR="00101E01">
          <w:t xml:space="preserve">cognitive </w:t>
        </w:r>
      </w:ins>
      <w:ins w:id="549" w:author="Maital Neta" w:date="2020-02-13T13:29:00Z">
        <w:r w:rsidR="00101E01">
          <w:t xml:space="preserve">load does not impact </w:t>
        </w:r>
      </w:ins>
      <w:del w:id="550" w:author="Maital Neta" w:date="2020-02-13T13:30:00Z">
        <w:r w:rsidR="00D30C7B" w:rsidDel="00101E01">
          <w:delText xml:space="preserve">no effect of load on </w:delText>
        </w:r>
      </w:del>
      <w:r w:rsidR="00D30C7B">
        <w:t xml:space="preserve">subjective </w:t>
      </w:r>
      <w:del w:id="551" w:author="Maital Neta" w:date="2020-02-13T13:30:00Z">
        <w:r w:rsidR="00D30C7B" w:rsidDel="00101E01">
          <w:delText xml:space="preserve">interpretations </w:delText>
        </w:r>
      </w:del>
      <w:ins w:id="552" w:author="Maital Neta" w:date="2020-02-13T13:30:00Z">
        <w:r w:rsidR="00101E01">
          <w:t xml:space="preserve">ratings </w:t>
        </w:r>
      </w:ins>
      <w:r w:rsidR="00D30C7B">
        <w:t>of surprised expressions</w:t>
      </w:r>
      <w:ins w:id="553" w:author="Maital Neta" w:date="2020-02-13T13:30:00Z">
        <w:r w:rsidR="00101E01">
          <w:t xml:space="preserve"> (</w:t>
        </w:r>
        <w:proofErr w:type="spellStart"/>
        <w:r w:rsidR="00101E01">
          <w:t>Mattek</w:t>
        </w:r>
        <w:proofErr w:type="spellEnd"/>
        <w:r w:rsidR="00101E01">
          <w:t xml:space="preserve"> et al.,</w:t>
        </w:r>
      </w:ins>
      <w:ins w:id="554" w:author="Nicholas Harp" w:date="2020-02-17T09:50:00Z">
        <w:r w:rsidR="005608CD">
          <w:t xml:space="preserve"> 2016</w:t>
        </w:r>
      </w:ins>
      <w:ins w:id="555" w:author="Maital Neta" w:date="2020-02-13T13:30:00Z">
        <w:r w:rsidR="00101E01">
          <w:t xml:space="preserve">). </w:t>
        </w:r>
      </w:ins>
      <w:r w:rsidR="00101E01">
        <w:t xml:space="preserve">However, this study examined the effect of a </w:t>
      </w:r>
      <w:r w:rsidR="006D456D">
        <w:t>non-emotional</w:t>
      </w:r>
      <w:r w:rsidR="00101E01">
        <w:t xml:space="preserve"> load (i.e., remembering a number sequence) on interpretations of surprised facial expressions. O</w:t>
      </w:r>
      <w:r w:rsidR="005F1A12">
        <w:t xml:space="preserve">ne potential explanation for </w:t>
      </w:r>
      <w:ins w:id="556" w:author="Nicholas Harp" w:date="2020-02-05T12:53:00Z">
        <w:del w:id="557" w:author="Maital Neta" w:date="2020-02-13T13:30:00Z">
          <w:r w:rsidR="005F1A12" w:rsidDel="00101E01">
            <w:delText xml:space="preserve">the </w:delText>
          </w:r>
        </w:del>
      </w:ins>
      <w:ins w:id="558" w:author="Nicholas Harp" w:date="2020-02-06T08:54:00Z">
        <w:del w:id="559" w:author="Maital Neta" w:date="2020-02-13T13:30:00Z">
          <w:r w:rsidR="00786033" w:rsidDel="00101E01">
            <w:delText>lack of a load</w:delText>
          </w:r>
        </w:del>
      </w:ins>
      <w:ins w:id="560" w:author="Maital Neta" w:date="2020-02-13T13:30:00Z">
        <w:del w:id="561" w:author="Maital Neta [2]" w:date="2020-02-21T08:22:00Z">
          <w:r w:rsidR="00101E01" w:rsidDel="00600BAE">
            <w:delText>this</w:delText>
          </w:r>
        </w:del>
      </w:ins>
      <w:ins w:id="562" w:author="Maital Neta [2]" w:date="2020-02-21T08:22:00Z">
        <w:r w:rsidR="00600BAE">
          <w:t xml:space="preserve">the null effect on valence ratings of </w:t>
        </w:r>
        <w:r w:rsidR="00600BAE">
          <w:lastRenderedPageBreak/>
          <w:t>surprise</w:t>
        </w:r>
      </w:ins>
      <w:ins w:id="563" w:author="Maital Neta" w:date="2020-02-13T13:30:00Z">
        <w:r w:rsidR="00101E01">
          <w:t xml:space="preserve"> </w:t>
        </w:r>
      </w:ins>
      <w:r w:rsidR="005F1A12">
        <w:t>is the domain-specificity of the cognitive load</w:t>
      </w:r>
      <w:r w:rsidR="006E1B24">
        <w:t>.</w:t>
      </w:r>
      <w:r w:rsidR="005F1A12">
        <w:t xml:space="preserve"> </w:t>
      </w:r>
      <w:r w:rsidR="00255CF7">
        <w:t>In</w:t>
      </w:r>
      <w:r w:rsidR="00101E01">
        <w:t xml:space="preserve"> </w:t>
      </w:r>
      <w:ins w:id="564" w:author="Maital Neta" w:date="2020-02-13T13:33:00Z">
        <w:r w:rsidR="00101E01">
          <w:t xml:space="preserve">other words, it could be that an emotional load </w:t>
        </w:r>
      </w:ins>
      <w:ins w:id="565" w:author="Maital Neta [2]" w:date="2020-02-21T08:23:00Z">
        <w:r w:rsidR="00600BAE">
          <w:t>(i.e., attending to and assessing emotional images)</w:t>
        </w:r>
        <w:r w:rsidR="00600BAE" w:rsidDel="006E1B24">
          <w:t xml:space="preserve"> </w:t>
        </w:r>
      </w:ins>
      <w:r w:rsidR="00255CF7" w:rsidRPr="00FA10EA">
        <w:t xml:space="preserve">will engage </w:t>
      </w:r>
      <w:r w:rsidR="00AB4C72" w:rsidRPr="00255CF7">
        <w:t>a</w:t>
      </w:r>
      <w:r w:rsidR="00AB4C72" w:rsidRPr="00D80323">
        <w:t xml:space="preserve"> process</w:t>
      </w:r>
      <w:r w:rsidR="00AB4C72" w:rsidRPr="00E5385F">
        <w:t xml:space="preserve"> </w:t>
      </w:r>
      <w:r w:rsidR="00255CF7" w:rsidRPr="00FA10EA">
        <w:t>similar to that</w:t>
      </w:r>
      <w:ins w:id="566" w:author="Nicholas Harp" w:date="2020-02-06T09:41:00Z">
        <w:r w:rsidR="00255CF7" w:rsidRPr="00690FFF">
          <w:t xml:space="preserve"> </w:t>
        </w:r>
        <w:del w:id="567" w:author="Maital Neta [2]" w:date="2020-02-21T08:22:00Z">
          <w:r w:rsidR="00255CF7" w:rsidRPr="00690FFF" w:rsidDel="00600BAE">
            <w:delText>of</w:delText>
          </w:r>
        </w:del>
      </w:ins>
      <w:ins w:id="568" w:author="Maital Neta [2]" w:date="2020-02-21T08:22:00Z">
        <w:r w:rsidR="00600BAE">
          <w:t>required for</w:t>
        </w:r>
      </w:ins>
      <w:ins w:id="569" w:author="Maital Neta [2]" w:date="2020-02-21T08:23:00Z">
        <w:r w:rsidR="00600BAE">
          <w:t xml:space="preserve"> a positive valence bias</w:t>
        </w:r>
      </w:ins>
      <w:r w:rsidR="00255CF7" w:rsidRPr="00427CA9">
        <w:t>, and in turn</w:t>
      </w:r>
      <w:r w:rsidR="00AB4C72" w:rsidRPr="00255CF7">
        <w:t xml:space="preserve"> </w:t>
      </w:r>
      <w:r w:rsidR="00255CF7" w:rsidRPr="00427CA9">
        <w:t xml:space="preserve">be </w:t>
      </w:r>
      <w:r w:rsidR="00AB4C72" w:rsidRPr="00255CF7">
        <w:t>more likely</w:t>
      </w:r>
      <w:r w:rsidR="00255CF7" w:rsidRPr="00427CA9">
        <w:t xml:space="preserve"> to</w:t>
      </w:r>
      <w:r w:rsidR="00AB4C72" w:rsidRPr="00255CF7">
        <w:t xml:space="preserve"> interfere</w:t>
      </w:r>
      <w:r w:rsidR="00AB4C72" w:rsidRPr="006679E4">
        <w:t xml:space="preserve"> with the</w:t>
      </w:r>
      <w:r w:rsidR="006E1B24">
        <w:t xml:space="preserve"> resources used for</w:t>
      </w:r>
      <w:r w:rsidR="00AB4C72" w:rsidRPr="006679E4">
        <w:t xml:space="preserve"> valence </w:t>
      </w:r>
      <w:r w:rsidR="00255CF7" w:rsidRPr="00427CA9">
        <w:t xml:space="preserve">interpretations than </w:t>
      </w:r>
      <w:r w:rsidR="00101E01">
        <w:t xml:space="preserve">a </w:t>
      </w:r>
      <w:r w:rsidR="006D456D">
        <w:t>non-emotional</w:t>
      </w:r>
      <w:r w:rsidR="00255CF7" w:rsidRPr="00427CA9">
        <w:t xml:space="preserve"> load</w:t>
      </w:r>
      <w:r w:rsidR="006679E4">
        <w:t>.</w:t>
      </w:r>
      <w:r w:rsidR="00AB4C72" w:rsidRPr="006679E4">
        <w:t xml:space="preserve"> </w:t>
      </w:r>
    </w:p>
    <w:p w14:paraId="34780895" w14:textId="591C8B24" w:rsidR="003D1572" w:rsidRDefault="00101E01" w:rsidP="006F3918">
      <w:pPr>
        <w:pStyle w:val="BodyText"/>
        <w:rPr>
          <w:ins w:id="570" w:author="Nicholas Harp" w:date="2020-02-06T09:59:00Z"/>
        </w:rPr>
      </w:pPr>
      <w:r>
        <w:t>Interestingly, w</w:t>
      </w:r>
      <w:r w:rsidR="00EB0E9B">
        <w:t>hile the</w:t>
      </w:r>
      <w:r w:rsidR="003457CB">
        <w:t xml:space="preserve"> </w:t>
      </w:r>
      <w:r w:rsidR="005F1A12">
        <w:t xml:space="preserve">previous work </w:t>
      </w:r>
      <w:r w:rsidR="00D30C7B">
        <w:t>did</w:t>
      </w:r>
      <w:r w:rsidR="00EB0E9B">
        <w:t xml:space="preserve"> not show an effect on subjective interpretations of surprised expressions, </w:t>
      </w:r>
      <w:del w:id="571" w:author="Maital Neta [2]" w:date="2020-02-21T08:28:00Z">
        <w:r w:rsidR="00CA0600" w:rsidDel="00585441">
          <w:delText>high</w:delText>
        </w:r>
      </w:del>
      <w:ins w:id="572" w:author="Nicholas Harp" w:date="2020-02-07T11:27:00Z">
        <w:del w:id="573" w:author="Maital Neta [2]" w:date="2020-02-21T08:28:00Z">
          <w:r w:rsidR="00CA0600" w:rsidDel="00585441">
            <w:delText xml:space="preserve"> </w:delText>
          </w:r>
        </w:del>
      </w:ins>
      <w:ins w:id="574" w:author="Maital Neta [2]" w:date="2020-02-21T08:28:00Z">
        <w:r w:rsidR="00585441">
          <w:t xml:space="preserve">the </w:t>
        </w:r>
      </w:ins>
      <w:ins w:id="575" w:author="Nicholas Harp" w:date="2020-02-06T08:59:00Z">
        <w:del w:id="576" w:author="Maital Neta [2]" w:date="2020-02-21T08:23:00Z">
          <w:r w:rsidR="00E72089" w:rsidDel="00600BAE">
            <w:delText>cognitive</w:delText>
          </w:r>
        </w:del>
      </w:ins>
      <w:ins w:id="577" w:author="Maital Neta [2]" w:date="2020-02-21T08:23:00Z">
        <w:r w:rsidR="00600BAE">
          <w:t>non-emotional</w:t>
        </w:r>
      </w:ins>
      <w:ins w:id="578" w:author="Nicholas Harp" w:date="2020-02-06T08:59:00Z">
        <w:r w:rsidR="00E72089">
          <w:t xml:space="preserve"> load did</w:t>
        </w:r>
      </w:ins>
      <w:r w:rsidR="00D30C7B">
        <w:t xml:space="preserve"> alter </w:t>
      </w:r>
      <w:ins w:id="579" w:author="Maital Neta" w:date="2020-02-13T13:36:00Z">
        <w:r>
          <w:t xml:space="preserve">the </w:t>
        </w:r>
      </w:ins>
      <w:r w:rsidR="005B7BEC">
        <w:t>response</w:t>
      </w:r>
      <w:ins w:id="580" w:author="Maital Neta" w:date="2020-02-13T13:36:00Z">
        <w:r>
          <w:t xml:space="preserve"> </w:t>
        </w:r>
        <w:del w:id="581" w:author="Maital Neta [2]" w:date="2020-02-21T08:28:00Z">
          <w:r w:rsidDel="00585441">
            <w:delText xml:space="preserve">process in other ways. </w:delText>
          </w:r>
        </w:del>
        <w:del w:id="582" w:author="Maital Neta [2]" w:date="2020-02-21T08:24:00Z">
          <w:r w:rsidDel="00600BAE">
            <w:delText>Notably</w:delText>
          </w:r>
        </w:del>
        <w:del w:id="583" w:author="Maital Neta [2]" w:date="2020-02-21T08:28:00Z">
          <w:r w:rsidDel="00585441">
            <w:delText>,</w:delText>
          </w:r>
        </w:del>
      </w:ins>
      <w:del w:id="584" w:author="Maital Neta [2]" w:date="2020-02-21T08:28:00Z">
        <w:r w:rsidR="005B7BEC" w:rsidDel="00585441">
          <w:delText xml:space="preserve"> </w:delText>
        </w:r>
        <w:commentRangeStart w:id="585"/>
        <w:r w:rsidR="005B7BEC" w:rsidDel="00585441">
          <w:delText xml:space="preserve">(computer mouse) </w:delText>
        </w:r>
        <w:r w:rsidR="00D30C7B" w:rsidDel="00585441">
          <w:delText xml:space="preserve">trajectories, </w:delText>
        </w:r>
        <w:commentRangeEnd w:id="585"/>
        <w:r w:rsidR="003B43DF" w:rsidDel="00585441">
          <w:rPr>
            <w:rStyle w:val="CommentReference"/>
            <w:rFonts w:asciiTheme="minorHAnsi" w:hAnsiTheme="minorHAnsi"/>
          </w:rPr>
          <w:commentReference w:id="585"/>
        </w:r>
        <w:r w:rsidR="00D30C7B" w:rsidDel="00585441">
          <w:delText>such that mouse movements were less drawn towards the</w:delText>
        </w:r>
        <w:r w:rsidR="003F7902" w:rsidDel="00585441">
          <w:delText>ir</w:delText>
        </w:r>
        <w:r w:rsidR="00D30C7B" w:rsidDel="00585441">
          <w:delText xml:space="preserve"> </w:delText>
        </w:r>
        <w:r w:rsidR="00083EDB" w:rsidDel="00585441">
          <w:delText>modal</w:delText>
        </w:r>
        <w:r w:rsidR="005B7BEC" w:rsidDel="00585441">
          <w:delText xml:space="preserve"> </w:delText>
        </w:r>
        <w:r w:rsidR="00D30C7B" w:rsidDel="00585441">
          <w:delText>response option (</w:delText>
        </w:r>
        <w:r w:rsidR="007E25FA" w:rsidDel="00585441">
          <w:delText>e.g</w:delText>
        </w:r>
        <w:r w:rsidR="00D30C7B" w:rsidDel="00585441">
          <w:delText>., positive</w:delText>
        </w:r>
        <w:r w:rsidR="007E25FA" w:rsidDel="00585441">
          <w:delText xml:space="preserve"> ratings for individuals with a positive bias;</w:delText>
        </w:r>
        <w:r w:rsidR="00D30C7B" w:rsidDel="00585441">
          <w:delText xml:space="preserve"> Mattek, Whalen, Berkowitz, &amp; Freeman, 2016).  </w:delText>
        </w:r>
        <w:r w:rsidR="002169AF" w:rsidDel="00585441">
          <w:delText>That is</w:delText>
        </w:r>
        <w:r w:rsidR="005B7BEC" w:rsidDel="00585441">
          <w:delText xml:space="preserve">, </w:delText>
        </w:r>
        <w:r w:rsidR="002169AF" w:rsidDel="00585441">
          <w:delText xml:space="preserve">the </w:delText>
        </w:r>
      </w:del>
      <w:del w:id="586" w:author="Maital Neta [2]" w:date="2020-02-21T08:24:00Z">
        <w:r w:rsidR="002169AF" w:rsidDel="00600BAE">
          <w:delText>cognitive</w:delText>
        </w:r>
      </w:del>
      <w:del w:id="587" w:author="Maital Neta [2]" w:date="2020-02-21T08:28:00Z">
        <w:r w:rsidR="002169AF" w:rsidDel="00585441">
          <w:delText xml:space="preserve"> load did not interfere with the tendency to interpret surprised expressions as positive or negative, but instead interfered with the </w:delText>
        </w:r>
      </w:del>
      <w:ins w:id="588" w:author="Maital Neta" w:date="2020-02-13T13:38:00Z">
        <w:del w:id="589" w:author="Maital Neta [2]" w:date="2020-02-21T08:28:00Z">
          <w:r w:rsidDel="00585441">
            <w:delText xml:space="preserve">response </w:delText>
          </w:r>
        </w:del>
        <w:commentRangeStart w:id="590"/>
        <w:r>
          <w:t>trajectories</w:t>
        </w:r>
      </w:ins>
      <w:ins w:id="591" w:author="Maital Neta [2]" w:date="2020-02-21T08:28:00Z">
        <w:r w:rsidR="00585441">
          <w:t xml:space="preserve">. </w:t>
        </w:r>
        <w:r w:rsidR="008C340A">
          <w:t>Specifically</w:t>
        </w:r>
      </w:ins>
      <w:ins w:id="592" w:author="Maital Neta" w:date="2020-02-13T13:38:00Z">
        <w:del w:id="593" w:author="Maital Neta [2]" w:date="2020-02-21T08:24:00Z">
          <w:r w:rsidDel="00600BAE">
            <w:delText xml:space="preserve"> (quantified using mousetracker; CITE</w:delText>
          </w:r>
        </w:del>
      </w:ins>
      <w:ins w:id="594" w:author="Maital Neta" w:date="2020-02-13T13:42:00Z">
        <w:del w:id="595" w:author="Maital Neta [2]" w:date="2020-02-21T08:24:00Z">
          <w:r w:rsidR="00B67292" w:rsidDel="00600BAE">
            <w:delText xml:space="preserve"> Freeman</w:delText>
          </w:r>
        </w:del>
      </w:ins>
      <w:ins w:id="596" w:author="Nicholas Harp" w:date="2020-02-17T09:54:00Z">
        <w:del w:id="597" w:author="Maital Neta [2]" w:date="2020-02-21T08:24:00Z">
          <w:r w:rsidR="00527B88" w:rsidDel="00600BAE">
            <w:delText xml:space="preserve"> &amp; Ambady,</w:delText>
          </w:r>
        </w:del>
      </w:ins>
      <w:ins w:id="598" w:author="Nicholas Harp" w:date="2020-02-17T09:55:00Z">
        <w:del w:id="599" w:author="Maital Neta [2]" w:date="2020-02-21T08:24:00Z">
          <w:r w:rsidR="00527B88" w:rsidDel="00600BAE">
            <w:delText xml:space="preserve"> 2010</w:delText>
          </w:r>
        </w:del>
      </w:ins>
      <w:ins w:id="600" w:author="Maital Neta" w:date="2020-02-13T13:38:00Z">
        <w:del w:id="601" w:author="Maital Neta [2]" w:date="2020-02-21T08:24:00Z">
          <w:r w:rsidDel="00600BAE">
            <w:delText>)</w:delText>
          </w:r>
        </w:del>
        <w:r>
          <w:t xml:space="preserve">, </w:t>
        </w:r>
        <w:commentRangeEnd w:id="590"/>
        <w:r>
          <w:rPr>
            <w:rStyle w:val="CommentReference"/>
            <w:rFonts w:asciiTheme="minorHAnsi" w:hAnsiTheme="minorHAnsi"/>
          </w:rPr>
          <w:commentReference w:id="590"/>
        </w:r>
        <w:del w:id="602" w:author="Maital Neta [2]" w:date="2020-02-21T08:28:00Z">
          <w:r w:rsidDel="008C340A">
            <w:delText>such that</w:delText>
          </w:r>
        </w:del>
        <w:r>
          <w:t xml:space="preserve"> </w:t>
        </w:r>
      </w:ins>
      <w:ins w:id="603" w:author="Maital Neta" w:date="2020-02-13T13:41:00Z">
        <w:r w:rsidR="00B67292">
          <w:t>h</w:t>
        </w:r>
      </w:ins>
      <w:ins w:id="604" w:author="Maital Neta" w:date="2020-02-13T13:42:00Z">
        <w:r w:rsidR="00B67292">
          <w:t xml:space="preserve">igh </w:t>
        </w:r>
        <w:del w:id="605" w:author="Maital Neta [2]" w:date="2020-02-21T08:28:00Z">
          <w:r w:rsidR="00B67292" w:rsidDel="008C340A">
            <w:delText>cognitive</w:delText>
          </w:r>
        </w:del>
      </w:ins>
      <w:ins w:id="606" w:author="Maital Neta [2]" w:date="2020-02-21T08:28:00Z">
        <w:r w:rsidR="008C340A">
          <w:t>non-emotional</w:t>
        </w:r>
      </w:ins>
      <w:ins w:id="607" w:author="Maital Neta" w:date="2020-02-13T13:42:00Z">
        <w:r w:rsidR="00B67292">
          <w:t xml:space="preserve"> load </w:t>
        </w:r>
      </w:ins>
      <w:commentRangeStart w:id="608"/>
      <w:ins w:id="609" w:author="Nicholas Harp" w:date="2020-02-17T10:07:00Z">
        <w:del w:id="610" w:author="Maital Neta [2]" w:date="2020-02-21T08:30:00Z">
          <w:r w:rsidR="00F21D0C" w:rsidDel="008C340A">
            <w:delText xml:space="preserve">mitigated the tendency for response competition to be lowest for </w:delText>
          </w:r>
        </w:del>
      </w:ins>
      <w:ins w:id="611" w:author="Maital Neta" w:date="2020-02-13T13:42:00Z">
        <w:del w:id="612" w:author="Maital Neta [2]" w:date="2020-02-21T08:30:00Z">
          <w:r w:rsidR="00B67292" w:rsidDel="008C340A">
            <w:delText xml:space="preserve"> response trajectories </w:delText>
          </w:r>
        </w:del>
      </w:ins>
      <w:ins w:id="613" w:author="Nicholas Harp" w:date="2020-02-17T10:08:00Z">
        <w:del w:id="614" w:author="Maital Neta [2]" w:date="2020-02-21T08:30:00Z">
          <w:r w:rsidR="00F21D0C" w:rsidDel="008C340A">
            <w:delText>in</w:delText>
          </w:r>
        </w:del>
      </w:ins>
      <w:ins w:id="615" w:author="Nicholas Harp" w:date="2020-02-17T10:07:00Z">
        <w:del w:id="616" w:author="Maital Neta [2]" w:date="2020-02-21T08:30:00Z">
          <w:r w:rsidR="00F21D0C" w:rsidDel="008C340A">
            <w:delText xml:space="preserve"> line with one’s bias</w:delText>
          </w:r>
        </w:del>
      </w:ins>
      <w:ins w:id="617" w:author="Maital Neta [2]" w:date="2020-02-21T08:30:00Z">
        <w:r w:rsidR="008C340A">
          <w:t xml:space="preserve">resulted in faster response </w:t>
        </w:r>
        <w:proofErr w:type="spellStart"/>
        <w:r w:rsidR="008C340A">
          <w:t>trajections</w:t>
        </w:r>
        <w:proofErr w:type="spellEnd"/>
        <w:r w:rsidR="008C340A">
          <w:t>, suggesting decreased response competition</w:t>
        </w:r>
      </w:ins>
      <w:commentRangeEnd w:id="608"/>
      <w:ins w:id="618" w:author="Maital Neta [2]" w:date="2020-02-21T08:31:00Z">
        <w:r w:rsidR="008C340A">
          <w:rPr>
            <w:rStyle w:val="CommentReference"/>
            <w:rFonts w:asciiTheme="minorHAnsi" w:hAnsiTheme="minorHAnsi"/>
          </w:rPr>
          <w:commentReference w:id="608"/>
        </w:r>
      </w:ins>
      <w:ins w:id="619" w:author="Nicholas Harp" w:date="2020-02-17T10:07:00Z">
        <w:r w:rsidR="00F21D0C">
          <w:t xml:space="preserve"> </w:t>
        </w:r>
      </w:ins>
      <w:r w:rsidR="00B67292">
        <w:t>(</w:t>
      </w:r>
      <w:proofErr w:type="spellStart"/>
      <w:r w:rsidR="00B67292">
        <w:t>Mattek</w:t>
      </w:r>
      <w:proofErr w:type="spellEnd"/>
      <w:r w:rsidR="00527B88">
        <w:t xml:space="preserve"> et al., 2016</w:t>
      </w:r>
      <w:r w:rsidR="00B67292">
        <w:t>)</w:t>
      </w:r>
      <w:r>
        <w:t xml:space="preserve">. </w:t>
      </w:r>
      <w:commentRangeStart w:id="620"/>
      <w:r w:rsidR="00B67292">
        <w:t>Taken together, we predict that domain-general cognitive load (</w:t>
      </w:r>
      <w:ins w:id="621" w:author="Maital Neta [2]" w:date="2020-02-21T08:33:00Z">
        <w:r w:rsidR="008C340A">
          <w:t xml:space="preserve">i.e., </w:t>
        </w:r>
      </w:ins>
      <w:r w:rsidR="00B67292">
        <w:t>load that is irrespective of cognitive or emotional domain)</w:t>
      </w:r>
      <w:ins w:id="622" w:author="Nicholas Harp" w:date="2020-02-06T10:01:00Z">
        <w:del w:id="623" w:author="Maital Neta" w:date="2020-02-13T13:43:00Z">
          <w:r w:rsidR="00E5385F" w:rsidDel="00B67292">
            <w:delText>,</w:delText>
          </w:r>
        </w:del>
        <w:r w:rsidR="00E5385F">
          <w:t xml:space="preserve"> </w:t>
        </w:r>
        <w:del w:id="624" w:author="Maital Neta" w:date="2020-02-13T13:43:00Z">
          <w:r w:rsidR="00E5385F" w:rsidDel="00B67292">
            <w:delText>more demanding cognitive loads, regardless of the emotional characteristics</w:delText>
          </w:r>
        </w:del>
      </w:ins>
      <w:ins w:id="625" w:author="Nicholas Harp" w:date="2020-02-06T10:04:00Z">
        <w:del w:id="626" w:author="Maital Neta" w:date="2020-02-13T13:43:00Z">
          <w:r w:rsidR="00457FDA" w:rsidDel="00B67292">
            <w:delText xml:space="preserve"> of the load</w:delText>
          </w:r>
        </w:del>
      </w:ins>
      <w:ins w:id="627" w:author="Nicholas Harp" w:date="2020-02-06T10:01:00Z">
        <w:del w:id="628" w:author="Maital Neta" w:date="2020-02-13T13:43:00Z">
          <w:r w:rsidR="00E5385F" w:rsidDel="00B67292">
            <w:delText xml:space="preserve">, </w:delText>
          </w:r>
        </w:del>
      </w:ins>
      <w:ins w:id="629" w:author="Nicholas Harp" w:date="2020-02-06T10:11:00Z">
        <w:r w:rsidR="008C18EA">
          <w:t>will likely</w:t>
        </w:r>
      </w:ins>
      <w:ins w:id="630" w:author="Nicholas Harp" w:date="2020-02-06T10:01:00Z">
        <w:r w:rsidR="00E5385F">
          <w:t xml:space="preserve"> </w:t>
        </w:r>
        <w:del w:id="631" w:author="Maital Neta" w:date="2020-02-13T13:43:00Z">
          <w:r w:rsidR="00E5385F" w:rsidDel="00B67292">
            <w:delText xml:space="preserve">interfere with </w:delText>
          </w:r>
        </w:del>
      </w:ins>
      <w:ins w:id="632" w:author="Nicholas Harp" w:date="2020-02-06T10:03:00Z">
        <w:del w:id="633" w:author="Maital Neta" w:date="2020-02-13T13:43:00Z">
          <w:r w:rsidR="00457FDA" w:rsidDel="00B67292">
            <w:delText>typical</w:delText>
          </w:r>
        </w:del>
      </w:ins>
      <w:ins w:id="634" w:author="Nicholas Harp" w:date="2020-02-06T10:04:00Z">
        <w:del w:id="635" w:author="Maital Neta" w:date="2020-02-13T13:43:00Z">
          <w:r w:rsidR="00457FDA" w:rsidDel="00B67292">
            <w:delText xml:space="preserve"> computer mouse response </w:delText>
          </w:r>
        </w:del>
      </w:ins>
      <w:ins w:id="636" w:author="Nicholas Harp" w:date="2020-02-06T10:03:00Z">
        <w:del w:id="637" w:author="Maital Neta" w:date="2020-02-13T13:43:00Z">
          <w:r w:rsidR="00457FDA" w:rsidDel="00B67292">
            <w:delText>trajectories, which</w:delText>
          </w:r>
        </w:del>
      </w:ins>
      <w:ins w:id="638" w:author="Nicholas Harp" w:date="2020-02-06T10:02:00Z">
        <w:del w:id="639" w:author="Maital Neta" w:date="2020-02-13T13:43:00Z">
          <w:r w:rsidR="00E5385F" w:rsidDel="00B67292">
            <w:delText xml:space="preserve"> tend </w:delText>
          </w:r>
        </w:del>
      </w:ins>
      <w:ins w:id="640" w:author="Nicholas Harp" w:date="2020-02-06T10:03:00Z">
        <w:del w:id="641" w:author="Maital Neta" w:date="2020-02-13T13:43:00Z">
          <w:r w:rsidR="00457FDA" w:rsidDel="00B67292">
            <w:delText xml:space="preserve">to </w:delText>
          </w:r>
        </w:del>
      </w:ins>
      <w:ins w:id="642" w:author="Maital Neta" w:date="2020-02-13T13:43:00Z">
        <w:r w:rsidR="00B67292">
          <w:t xml:space="preserve">be </w:t>
        </w:r>
        <w:commentRangeStart w:id="643"/>
        <w:r w:rsidR="00B67292">
          <w:t xml:space="preserve">associated </w:t>
        </w:r>
      </w:ins>
      <w:commentRangeEnd w:id="643"/>
      <w:ins w:id="644" w:author="Maital Neta" w:date="2020-02-13T13:45:00Z">
        <w:r w:rsidR="00B67292">
          <w:rPr>
            <w:rStyle w:val="CommentReference"/>
            <w:rFonts w:asciiTheme="minorHAnsi" w:hAnsiTheme="minorHAnsi"/>
          </w:rPr>
          <w:commentReference w:id="643"/>
        </w:r>
      </w:ins>
      <w:ins w:id="645" w:author="Maital Neta" w:date="2020-02-13T13:43:00Z">
        <w:r w:rsidR="00B67292">
          <w:t xml:space="preserve">with </w:t>
        </w:r>
      </w:ins>
      <w:ins w:id="646" w:author="Nicholas Harp" w:date="2020-02-17T10:20:00Z">
        <w:del w:id="647" w:author="Maital Neta [2]" w:date="2020-02-21T08:38:00Z">
          <w:r w:rsidR="00CA5C28" w:rsidDel="006B0B39">
            <w:delText>intereference in</w:delText>
          </w:r>
        </w:del>
      </w:ins>
      <w:ins w:id="648" w:author="Maital Neta [2]" w:date="2020-02-21T08:38:00Z">
        <w:r w:rsidR="006B0B39">
          <w:t>faster</w:t>
        </w:r>
      </w:ins>
      <w:ins w:id="649" w:author="Nicholas Harp" w:date="2020-02-17T10:20:00Z">
        <w:r w:rsidR="00CA5C28">
          <w:t xml:space="preserve"> </w:t>
        </w:r>
      </w:ins>
      <w:ins w:id="650" w:author="Nicholas Harp" w:date="2020-02-17T10:18:00Z">
        <w:r w:rsidR="00CA5C28">
          <w:t>response trajectories</w:t>
        </w:r>
      </w:ins>
      <w:ins w:id="651" w:author="Nicholas Harp" w:date="2020-02-17T10:20:00Z">
        <w:r w:rsidR="00CA5C28">
          <w:t xml:space="preserve">, </w:t>
        </w:r>
        <w:del w:id="652" w:author="Maital Neta [2]" w:date="2020-02-21T08:39:00Z">
          <w:r w:rsidR="00CA5C28" w:rsidDel="006B0B39">
            <w:delText>such that the typically obse</w:delText>
          </w:r>
        </w:del>
      </w:ins>
      <w:ins w:id="653" w:author="Nicholas Harp" w:date="2020-02-17T10:21:00Z">
        <w:del w:id="654" w:author="Maital Neta [2]" w:date="2020-02-21T08:39:00Z">
          <w:r w:rsidR="00CA5C28" w:rsidDel="006B0B39">
            <w:delText>rved pattern</w:delText>
          </w:r>
        </w:del>
      </w:ins>
      <w:ins w:id="655" w:author="Maital Neta" w:date="2020-02-13T13:44:00Z">
        <w:del w:id="656" w:author="Maital Neta [2]" w:date="2020-02-21T08:39:00Z">
          <w:r w:rsidR="00B67292" w:rsidDel="006B0B39">
            <w:delText xml:space="preserve"> (i.e.,</w:delText>
          </w:r>
        </w:del>
      </w:ins>
      <w:ins w:id="657" w:author="Maital Neta [2]" w:date="2020-02-21T08:39:00Z">
        <w:r w:rsidR="006B0B39">
          <w:t>particularly diminishing the response competition evident on</w:t>
        </w:r>
      </w:ins>
      <w:ins w:id="658" w:author="Maital Neta" w:date="2020-02-13T13:44:00Z">
        <w:r w:rsidR="00B67292">
          <w:t xml:space="preserve"> positive </w:t>
        </w:r>
        <w:del w:id="659" w:author="Maital Neta [2]" w:date="2020-02-21T08:39:00Z">
          <w:r w:rsidR="00B67292" w:rsidDel="006B0B39">
            <w:delText>ratings will be characterized by an initial attraction toward the negative response option</w:delText>
          </w:r>
        </w:del>
      </w:ins>
      <w:ins w:id="660" w:author="Maital Neta [2]" w:date="2020-02-21T08:39:00Z">
        <w:r w:rsidR="006B0B39">
          <w:t>trials</w:t>
        </w:r>
      </w:ins>
      <w:ins w:id="661" w:author="Nicholas Harp" w:date="2020-02-17T10:21:00Z">
        <w:del w:id="662" w:author="Maital Neta [2]" w:date="2020-02-21T08:39:00Z">
          <w:r w:rsidR="00CA5C28" w:rsidDel="006B0B39">
            <w:delText xml:space="preserve">; </w:delText>
          </w:r>
        </w:del>
      </w:ins>
      <w:ins w:id="663" w:author="Nicholas Harp" w:date="2020-02-06T10:03:00Z">
        <w:del w:id="664" w:author="Maital Neta" w:date="2020-02-13T13:44:00Z">
          <w:r w:rsidR="00457FDA" w:rsidDel="00B67292">
            <w:delText>show larger ma</w:delText>
          </w:r>
        </w:del>
      </w:ins>
      <w:ins w:id="665" w:author="Nicholas Harp" w:date="2020-02-06T10:04:00Z">
        <w:del w:id="666" w:author="Maital Neta" w:date="2020-02-13T13:44:00Z">
          <w:r w:rsidR="00457FDA" w:rsidDel="00B67292">
            <w:delText>ximum deviations for</w:delText>
          </w:r>
        </w:del>
      </w:ins>
      <w:ins w:id="667" w:author="Nicholas Harp" w:date="2020-02-06T10:02:00Z">
        <w:del w:id="668" w:author="Maital Neta" w:date="2020-02-13T13:44:00Z">
          <w:r w:rsidR="00E5385F" w:rsidDel="00B67292">
            <w:delText xml:space="preserve"> positive</w:delText>
          </w:r>
        </w:del>
      </w:ins>
      <w:ins w:id="669" w:author="Nicholas Harp" w:date="2020-02-06T10:11:00Z">
        <w:del w:id="670" w:author="Maital Neta" w:date="2020-02-13T13:44:00Z">
          <w:r w:rsidR="008C18EA" w:rsidDel="00B67292">
            <w:delText xml:space="preserve"> compared to negative</w:delText>
          </w:r>
        </w:del>
      </w:ins>
      <w:ins w:id="671" w:author="Nicholas Harp" w:date="2020-02-06T10:02:00Z">
        <w:del w:id="672" w:author="Maital Neta" w:date="2020-02-13T13:44:00Z">
          <w:r w:rsidR="00E5385F" w:rsidDel="00B67292">
            <w:delText xml:space="preserve"> interpretations</w:delText>
          </w:r>
        </w:del>
      </w:ins>
      <w:ins w:id="673" w:author="Nicholas Harp" w:date="2020-02-06T10:05:00Z">
        <w:del w:id="674" w:author="Maital Neta" w:date="2020-02-13T13:44:00Z">
          <w:r w:rsidR="00457FDA" w:rsidDel="00B67292">
            <w:delText xml:space="preserve"> of surprised expressions</w:delText>
          </w:r>
        </w:del>
      </w:ins>
      <w:ins w:id="675" w:author="Nicholas Harp" w:date="2020-02-13T09:26:00Z">
        <w:del w:id="676" w:author="Maital Neta" w:date="2020-02-13T13:44:00Z">
          <w:r w:rsidR="00EE2DBD" w:rsidDel="00B67292">
            <w:delText xml:space="preserve"> (</w:delText>
          </w:r>
        </w:del>
        <w:del w:id="677" w:author="Maital Neta [2]" w:date="2020-02-21T08:39:00Z">
          <w:r w:rsidR="00EE2DBD" w:rsidDel="006B0B39">
            <w:delText>Brown et al., 2017)</w:delText>
          </w:r>
        </w:del>
      </w:ins>
      <w:ins w:id="678" w:author="Nicholas Harp" w:date="2020-02-17T10:21:00Z">
        <w:del w:id="679" w:author="Maital Neta [2]" w:date="2020-02-21T08:39:00Z">
          <w:r w:rsidR="00CA5C28" w:rsidDel="006B0B39">
            <w:delText xml:space="preserve"> are mitigated</w:delText>
          </w:r>
        </w:del>
      </w:ins>
      <w:ins w:id="680" w:author="Nicholas Harp" w:date="2020-02-06T10:02:00Z">
        <w:r w:rsidR="00E5385F">
          <w:t xml:space="preserve">. </w:t>
        </w:r>
      </w:ins>
      <w:ins w:id="681" w:author="Nicholas Harp" w:date="2020-02-06T10:00:00Z">
        <w:r w:rsidR="00E5385F">
          <w:t xml:space="preserve"> </w:t>
        </w:r>
      </w:ins>
      <w:commentRangeEnd w:id="620"/>
      <w:ins w:id="682" w:author="Nicholas Harp" w:date="2020-02-18T12:18:00Z">
        <w:r w:rsidR="00090A73">
          <w:rPr>
            <w:rStyle w:val="CommentReference"/>
            <w:rFonts w:asciiTheme="minorHAnsi" w:hAnsiTheme="minorHAnsi"/>
          </w:rPr>
          <w:commentReference w:id="620"/>
        </w:r>
      </w:ins>
      <w:ins w:id="683" w:author="Nicholas Harp" w:date="2020-02-18T13:55:00Z">
        <w:r w:rsidR="003D1572" w:rsidDel="007240C0">
          <w:t xml:space="preserve"> </w:t>
        </w:r>
      </w:ins>
      <w:ins w:id="684" w:author="Maital Neta" w:date="2020-02-13T13:45:00Z">
        <w:del w:id="685" w:author="Nicholas Harp" w:date="2020-02-17T10:13:00Z">
          <w:r w:rsidR="00B67292" w:rsidDel="007240C0">
            <w:delText>But…? Something about predicting effects related to domain-specific? Or is there nothing there for MD?</w:delText>
          </w:r>
        </w:del>
      </w:ins>
    </w:p>
    <w:p w14:paraId="4C36A309" w14:textId="6520F84F" w:rsidR="00E72089" w:rsidRPr="00E72089" w:rsidRDefault="00E72089" w:rsidP="008C340A">
      <w:pPr>
        <w:pStyle w:val="Heading2"/>
        <w:rPr>
          <w:ins w:id="686" w:author="Nicholas Harp" w:date="2020-02-06T08:58:00Z"/>
        </w:rPr>
      </w:pPr>
      <w:commentRangeStart w:id="687"/>
      <w:commentRangeStart w:id="688"/>
      <w:r>
        <w:t>The present study</w:t>
      </w:r>
      <w:commentRangeEnd w:id="687"/>
      <w:r>
        <w:rPr>
          <w:rStyle w:val="CommentReference"/>
          <w:rFonts w:asciiTheme="minorHAnsi" w:eastAsiaTheme="minorHAnsi" w:hAnsiTheme="minorHAnsi" w:cstheme="minorBidi"/>
          <w:b w:val="0"/>
          <w:bCs w:val="0"/>
        </w:rPr>
        <w:commentReference w:id="687"/>
      </w:r>
      <w:commentRangeEnd w:id="688"/>
      <w:r w:rsidR="008E0CA2">
        <w:rPr>
          <w:rStyle w:val="CommentReference"/>
          <w:rFonts w:asciiTheme="minorHAnsi" w:eastAsiaTheme="minorHAnsi" w:hAnsiTheme="minorHAnsi" w:cstheme="minorBidi"/>
          <w:b w:val="0"/>
          <w:bCs w:val="0"/>
        </w:rPr>
        <w:commentReference w:id="688"/>
      </w:r>
    </w:p>
    <w:p w14:paraId="0C0ADD05" w14:textId="1678575C"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the load </w:t>
      </w:r>
      <w:r w:rsidR="00DE7903">
        <w:t xml:space="preserve">(low or high) and </w:t>
      </w:r>
      <w:r w:rsidR="007D376D">
        <w:t>domain</w:t>
      </w:r>
      <w:r w:rsidR="00B67292">
        <w:t xml:space="preserve"> (</w:t>
      </w:r>
      <w:r w:rsidR="007D376D">
        <w:t>non-emotional</w:t>
      </w:r>
      <w:r w:rsidR="00B67292">
        <w:t xml:space="preserve"> or emotional).</w:t>
      </w:r>
      <w:ins w:id="689" w:author="Maital Neta" w:date="2020-02-13T13:47:00Z">
        <w:r w:rsidR="00B67292">
          <w:t xml:space="preserve"> </w:t>
        </w:r>
      </w:ins>
      <w:ins w:id="690" w:author="Nicholas Harp" w:date="2020-02-06T09:08:00Z">
        <w:r w:rsidR="005E0CC2">
          <w:t>To do this</w:t>
        </w:r>
      </w:ins>
      <w:r w:rsidR="0081299C">
        <w:t xml:space="preserve">, we manipulated the </w:t>
      </w:r>
      <w:ins w:id="691" w:author="Nicholas Harp" w:date="2020-02-20T13:28:00Z">
        <w:del w:id="692" w:author="Maital Neta [2]" w:date="2020-02-21T08:37:00Z">
          <w:r w:rsidR="007D376D" w:rsidDel="006B0B39">
            <w:delText xml:space="preserve">domain </w:delText>
          </w:r>
        </w:del>
      </w:ins>
      <w:del w:id="693" w:author="Maital Neta [2]" w:date="2020-02-21T08:37:00Z">
        <w:r w:rsidR="0081299C" w:rsidDel="006B0B39">
          <w:delText xml:space="preserve"> </w:delText>
        </w:r>
      </w:del>
      <w:ins w:id="694" w:author="Nicholas Harp" w:date="2020-02-06T09:09:00Z">
        <w:del w:id="695" w:author="Maital Neta [2]" w:date="2020-02-21T08:37:00Z">
          <w:r w:rsidR="005E0CC2" w:rsidDel="006B0B39">
            <w:delText xml:space="preserve">of images </w:delText>
          </w:r>
        </w:del>
      </w:ins>
      <w:del w:id="696" w:author="Maital Neta [2]" w:date="2020-02-21T08:37:00Z">
        <w:r w:rsidR="0081299C" w:rsidDel="006B0B39">
          <w:delText>as well as</w:delText>
        </w:r>
      </w:del>
      <w:r w:rsidR="0081299C">
        <w:t xml:space="preserve"> </w:t>
      </w:r>
      <w:proofErr w:type="spellStart"/>
      <w:r w:rsidR="0081299C">
        <w:t>the</w:t>
      </w:r>
      <w:proofErr w:type="spellEnd"/>
      <w:r w:rsidR="0081299C">
        <w:t xml:space="preserve"> amount of material that participants needed to maintain in working memory </w:t>
      </w:r>
      <w:ins w:id="697" w:author="Maital Neta [2]" w:date="2020-02-21T08:37:00Z">
        <w:r w:rsidR="006B0B39">
          <w:t xml:space="preserve">and the domain of that material </w:t>
        </w:r>
      </w:ins>
      <w:r w:rsidR="0081299C">
        <w:t xml:space="preserve">while concurrently making valence judgments of facial expressions. </w:t>
      </w:r>
      <w:r w:rsidR="00536268">
        <w:t xml:space="preserve">First, we </w:t>
      </w:r>
      <w:r w:rsidR="00B67292">
        <w:t>predict that there will be no</w:t>
      </w:r>
      <w:r w:rsidR="00536268">
        <w:t xml:space="preserve"> </w:t>
      </w:r>
      <w:commentRangeStart w:id="698"/>
      <w:r w:rsidR="00536268">
        <w:t xml:space="preserve">effect </w:t>
      </w:r>
      <w:commentRangeEnd w:id="698"/>
      <w:r w:rsidR="00B67292">
        <w:rPr>
          <w:rStyle w:val="CommentReference"/>
          <w:rFonts w:asciiTheme="minorHAnsi" w:hAnsiTheme="minorHAnsi"/>
        </w:rPr>
        <w:commentReference w:id="698"/>
      </w:r>
      <w:r w:rsidR="00536268">
        <w:t xml:space="preserve">of load on </w:t>
      </w:r>
      <w:r w:rsidR="00B67292">
        <w:t xml:space="preserve">ratings </w:t>
      </w:r>
      <w:r w:rsidR="00536268">
        <w:t xml:space="preserve">of surprised faces, </w:t>
      </w:r>
      <w:commentRangeStart w:id="699"/>
      <w:commentRangeStart w:id="700"/>
      <w:commentRangeStart w:id="701"/>
      <w:r w:rsidR="00536268">
        <w:t xml:space="preserve">replicating </w:t>
      </w:r>
      <w:proofErr w:type="spellStart"/>
      <w:r w:rsidR="00536268">
        <w:t>Mattek</w:t>
      </w:r>
      <w:proofErr w:type="spellEnd"/>
      <w:r w:rsidR="00536268">
        <w:t xml:space="preserve"> </w:t>
      </w:r>
      <w:r w:rsidR="003119BB">
        <w:t>and colleagues</w:t>
      </w:r>
      <w:r w:rsidR="00536268">
        <w:t xml:space="preserve"> </w:t>
      </w:r>
      <w:commentRangeEnd w:id="699"/>
      <w:r w:rsidR="003B43DF">
        <w:rPr>
          <w:rStyle w:val="CommentReference"/>
          <w:rFonts w:asciiTheme="minorHAnsi" w:hAnsiTheme="minorHAnsi"/>
        </w:rPr>
        <w:commentReference w:id="699"/>
      </w:r>
      <w:commentRangeEnd w:id="700"/>
      <w:r w:rsidR="00C10CBB">
        <w:rPr>
          <w:rStyle w:val="CommentReference"/>
          <w:rFonts w:asciiTheme="minorHAnsi" w:hAnsiTheme="minorHAnsi"/>
        </w:rPr>
        <w:commentReference w:id="700"/>
      </w:r>
      <w:commentRangeEnd w:id="701"/>
      <w:r w:rsidR="000C1B00">
        <w:rPr>
          <w:rStyle w:val="CommentReference"/>
          <w:rFonts w:asciiTheme="minorHAnsi" w:hAnsiTheme="minorHAnsi"/>
        </w:rPr>
        <w:commentReference w:id="701"/>
      </w:r>
      <w:r w:rsidR="00536268">
        <w:t>(20</w:t>
      </w:r>
      <w:r w:rsidR="00F56DC5">
        <w:t>16</w:t>
      </w:r>
      <w:r w:rsidR="00536268">
        <w:t xml:space="preserve">). </w:t>
      </w:r>
      <w:ins w:id="702" w:author="Nicholas Harp" w:date="2020-02-06T10:13:00Z">
        <w:r w:rsidR="00332227">
          <w:t>However</w:t>
        </w:r>
      </w:ins>
      <w:r w:rsidR="00536268">
        <w:t>, w</w:t>
      </w:r>
      <w:r>
        <w:t xml:space="preserve">e </w:t>
      </w:r>
      <w:ins w:id="703" w:author="Nicholas Harp" w:date="2020-02-06T10:13:00Z">
        <w:r w:rsidR="00332227">
          <w:t xml:space="preserve">do </w:t>
        </w:r>
      </w:ins>
      <w:r>
        <w:t>expect to find a</w:t>
      </w:r>
      <w:ins w:id="704" w:author="Maital Neta" w:date="2020-02-13T13:50:00Z">
        <w:r w:rsidR="00B67292">
          <w:t>n</w:t>
        </w:r>
      </w:ins>
      <w:r>
        <w:t xml:space="preserve"> </w:t>
      </w:r>
      <w:del w:id="705" w:author="Maital Neta" w:date="2020-02-13T13:50:00Z">
        <w:r w:rsidDel="00B67292">
          <w:delText xml:space="preserve">main </w:delText>
        </w:r>
      </w:del>
      <w:r>
        <w:t xml:space="preserve">effect of </w:t>
      </w:r>
      <w:ins w:id="706" w:author="Maital Neta" w:date="2020-02-13T13:54:00Z">
        <w:del w:id="707" w:author="Maital Neta [2]" w:date="2020-02-21T08:43:00Z">
          <w:r w:rsidR="003F58CB" w:rsidDel="000C1B00">
            <w:delText>emotional load</w:delText>
          </w:r>
        </w:del>
      </w:ins>
      <w:ins w:id="708" w:author="Nicholas Harp" w:date="2020-02-17T10:25:00Z">
        <w:del w:id="709" w:author="Maital Neta [2]" w:date="2020-02-21T08:42:00Z">
          <w:r w:rsidR="00DE7903" w:rsidDel="000C1B00">
            <w:delText xml:space="preserve"> for </w:delText>
          </w:r>
        </w:del>
      </w:ins>
      <w:ins w:id="710" w:author="Nicholas Harp" w:date="2020-02-17T14:05:00Z">
        <w:del w:id="711" w:author="Maital Neta [2]" w:date="2020-02-21T08:42:00Z">
          <w:r w:rsidR="004755FC" w:rsidDel="000C1B00">
            <w:delText>emotional loads</w:delText>
          </w:r>
        </w:del>
      </w:ins>
      <w:ins w:id="712" w:author="Maital Neta" w:date="2020-02-13T13:54:00Z">
        <w:del w:id="713" w:author="Maital Neta [2]" w:date="2020-02-21T08:43:00Z">
          <w:r w:rsidR="003F58CB" w:rsidDel="000C1B00">
            <w:delText xml:space="preserve">, such that high emotional load will result in more negative </w:delText>
          </w:r>
        </w:del>
        <w:del w:id="714" w:author="Maital Neta [2]" w:date="2020-02-21T08:42:00Z">
          <w:r w:rsidR="003F58CB" w:rsidDel="000C1B00">
            <w:delText>interpetations</w:delText>
          </w:r>
        </w:del>
        <w:del w:id="715" w:author="Maital Neta [2]" w:date="2020-02-21T08:43:00Z">
          <w:r w:rsidR="003F58CB" w:rsidDel="000C1B00">
            <w:delText xml:space="preserve"> than low emotional working memory load. We would also predict an effect of </w:delText>
          </w:r>
        </w:del>
      </w:ins>
      <w:commentRangeStart w:id="716"/>
      <w:commentRangeStart w:id="717"/>
      <w:commentRangeStart w:id="718"/>
      <w:del w:id="719" w:author="Nicholas Harp" w:date="2020-01-30T09:01:00Z">
        <w:r w:rsidDel="00AE5840">
          <w:delText xml:space="preserve">load </w:delText>
        </w:r>
      </w:del>
      <w:ins w:id="720" w:author="Nicholas Harp" w:date="2020-01-30T09:01:00Z">
        <w:del w:id="721" w:author="Maital Neta" w:date="2020-02-13T13:49:00Z">
          <w:r w:rsidR="00AE5840" w:rsidDel="00B67292">
            <w:delText>content</w:delText>
          </w:r>
        </w:del>
      </w:ins>
      <w:ins w:id="722" w:author="Maital Neta" w:date="2020-02-13T13:49:00Z">
        <w:del w:id="723" w:author="Nicholas Harp" w:date="2020-02-17T10:27:00Z">
          <w:r w:rsidR="00B67292" w:rsidDel="00DE7903">
            <w:delText>domain</w:delText>
          </w:r>
        </w:del>
      </w:ins>
      <w:ins w:id="724" w:author="Nicholas Harp" w:date="2020-02-17T10:27:00Z">
        <w:r w:rsidR="009B1784">
          <w:t xml:space="preserve">domain </w:t>
        </w:r>
      </w:ins>
      <w:del w:id="725" w:author="Maital Neta" w:date="2020-02-13T13:49:00Z">
        <w:r w:rsidR="00536268" w:rsidDel="00B67292">
          <w:delText>type</w:delText>
        </w:r>
        <w:commentRangeEnd w:id="716"/>
        <w:r w:rsidR="003B43DF" w:rsidDel="00B67292">
          <w:rPr>
            <w:rStyle w:val="CommentReference"/>
            <w:rFonts w:asciiTheme="minorHAnsi" w:hAnsiTheme="minorHAnsi"/>
          </w:rPr>
          <w:commentReference w:id="716"/>
        </w:r>
        <w:commentRangeEnd w:id="717"/>
        <w:r w:rsidR="00C10CBB" w:rsidDel="00B67292">
          <w:rPr>
            <w:rStyle w:val="CommentReference"/>
            <w:rFonts w:asciiTheme="minorHAnsi" w:hAnsiTheme="minorHAnsi"/>
          </w:rPr>
          <w:commentReference w:id="717"/>
        </w:r>
      </w:del>
      <w:commentRangeEnd w:id="718"/>
      <w:r w:rsidR="000C1B00">
        <w:rPr>
          <w:rStyle w:val="CommentReference"/>
          <w:rFonts w:asciiTheme="minorHAnsi" w:hAnsiTheme="minorHAnsi"/>
        </w:rPr>
        <w:commentReference w:id="718"/>
      </w:r>
      <w:del w:id="726" w:author="Maital Neta" w:date="2020-02-13T13:49:00Z">
        <w:r w:rsidR="00536268" w:rsidDel="00B67292">
          <w:delText xml:space="preserve"> (emotional versus </w:delText>
        </w:r>
        <w:r w:rsidDel="00B67292">
          <w:delText>non-emotional</w:delText>
        </w:r>
        <w:r w:rsidR="00536268" w:rsidDel="00B67292">
          <w:delText>)</w:delText>
        </w:r>
        <w:r w:rsidDel="00B67292">
          <w:delText xml:space="preserve"> </w:delText>
        </w:r>
      </w:del>
      <w:r>
        <w:t xml:space="preserve">on </w:t>
      </w:r>
      <w:del w:id="727" w:author="Maital Neta" w:date="2020-02-13T13:50:00Z">
        <w:r w:rsidDel="00B67292">
          <w:delText>interpretations of surprise</w:delText>
        </w:r>
      </w:del>
      <w:ins w:id="728" w:author="Maital Neta" w:date="2020-02-13T13:50:00Z">
        <w:r w:rsidR="00B67292">
          <w:t>ratings</w:t>
        </w:r>
      </w:ins>
      <w:r>
        <w:t xml:space="preserve">, such that </w:t>
      </w:r>
      <w:del w:id="729" w:author="Maital Neta" w:date="2020-02-13T13:50:00Z">
        <w:r w:rsidDel="00B67292">
          <w:delText xml:space="preserve">interpretations made under </w:delText>
        </w:r>
      </w:del>
      <w:ins w:id="730" w:author="Maital Neta" w:date="2020-02-13T13:50:00Z">
        <w:r w:rsidR="00B67292">
          <w:t>a</w:t>
        </w:r>
      </w:ins>
      <w:ins w:id="731" w:author="Maital Neta" w:date="2020-02-13T13:51:00Z">
        <w:r w:rsidR="003F58CB">
          <w:t>n</w:t>
        </w:r>
      </w:ins>
      <w:ins w:id="732" w:author="Maital Neta" w:date="2020-02-13T13:50:00Z">
        <w:r w:rsidR="00B67292">
          <w:t xml:space="preserve"> </w:t>
        </w:r>
      </w:ins>
      <w:r>
        <w:t xml:space="preserve">emotional load </w:t>
      </w:r>
      <w:del w:id="733" w:author="Maital Neta" w:date="2020-02-13T13:50:00Z">
        <w:r w:rsidDel="00B67292">
          <w:delText xml:space="preserve">are </w:delText>
        </w:r>
      </w:del>
      <w:ins w:id="734" w:author="Maital Neta" w:date="2020-02-13T13:50:00Z">
        <w:r w:rsidR="00B67292">
          <w:t xml:space="preserve">will result in </w:t>
        </w:r>
      </w:ins>
      <w:r>
        <w:t xml:space="preserve">more negative </w:t>
      </w:r>
      <w:r w:rsidR="00B67292">
        <w:t xml:space="preserve">ratings </w:t>
      </w:r>
      <w:r>
        <w:t xml:space="preserve">than </w:t>
      </w:r>
      <w:r w:rsidR="00B67292">
        <w:t xml:space="preserve">a </w:t>
      </w:r>
      <w:r w:rsidR="009B1784">
        <w:t>neutral</w:t>
      </w:r>
      <w:r w:rsidR="00B67292">
        <w:t xml:space="preserve"> load</w:t>
      </w:r>
      <w:r w:rsidR="003F58CB">
        <w:t xml:space="preserve">, suggesting </w:t>
      </w:r>
      <w:r w:rsidR="00876084">
        <w:t>that emotional load</w:t>
      </w:r>
      <w:r w:rsidR="003F58CB">
        <w:t xml:space="preserve"> requires the same resources as those</w:t>
      </w:r>
      <w:r w:rsidR="00876084">
        <w:t xml:space="preserve"> </w:t>
      </w:r>
      <w:r w:rsidR="003F58CB">
        <w:t>when resolving the ambiguity in surprised faces</w:t>
      </w:r>
      <w:r w:rsidR="00876084">
        <w:t xml:space="preserve"> emotional ambiguity. </w:t>
      </w:r>
      <w:r w:rsidR="003F58CB">
        <w:t>Consistent with previous work,</w:t>
      </w:r>
      <w:r w:rsidR="00B377E9" w:rsidRPr="00001DC9">
        <w:t xml:space="preserve"> </w:t>
      </w:r>
      <w:r w:rsidR="00001DC9" w:rsidRPr="007314D7">
        <w:t>we predict that</w:t>
      </w:r>
      <w:r w:rsidR="003F58CB">
        <w:t xml:space="preserve"> response competition (i.e., attraction toward the competing – unselected – response)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3F58CB">
        <w:t>, but that this effect will not be impacted by the domain</w:t>
      </w:r>
      <w:r w:rsidR="0092534D">
        <w:t xml:space="preserve"> of the load</w:t>
      </w:r>
      <w:r w:rsidR="003F58CB">
        <w:t xml:space="preserve">. </w:t>
      </w:r>
    </w:p>
    <w:p w14:paraId="4F14B643" w14:textId="77777777" w:rsidR="00E75F14" w:rsidRDefault="00C95E64">
      <w:pPr>
        <w:pStyle w:val="Heading1"/>
      </w:pPr>
      <w:bookmarkStart w:id="735" w:name="methods"/>
      <w:bookmarkEnd w:id="222"/>
      <w:r>
        <w:lastRenderedPageBreak/>
        <w:t>Methods</w:t>
      </w:r>
      <w:bookmarkEnd w:id="735"/>
    </w:p>
    <w:p w14:paraId="68A0FE0E" w14:textId="77777777" w:rsidR="00E75F14" w:rsidRDefault="00C95E64">
      <w:pPr>
        <w:pStyle w:val="Heading2"/>
      </w:pPr>
      <w:bookmarkStart w:id="736" w:name="participants"/>
      <w:r>
        <w:t>Participants</w:t>
      </w:r>
      <w:bookmarkEnd w:id="736"/>
    </w:p>
    <w:p w14:paraId="033F5780" w14:textId="44428501"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6CC980C2" w:rsidR="00E75F14" w:rsidRDefault="00F87B70">
      <w:pPr>
        <w:pStyle w:val="Heading2"/>
      </w:pPr>
      <w:del w:id="737" w:author="Maital Neta [2]" w:date="2020-02-21T09:49:00Z">
        <w:r w:rsidDel="00292C48">
          <w:delText>Stimuli and p</w:delText>
        </w:r>
      </w:del>
      <w:ins w:id="738" w:author="Maital Neta [2]" w:date="2020-02-21T09:49:00Z">
        <w:r w:rsidR="00292C48">
          <w:t>P</w:t>
        </w:r>
      </w:ins>
      <w:r>
        <w:t>rocedure</w:t>
      </w:r>
    </w:p>
    <w:p w14:paraId="698AFB59" w14:textId="0F370300" w:rsidR="00E75F14" w:rsidDel="00132CBE" w:rsidRDefault="00132CBE">
      <w:pPr>
        <w:pStyle w:val="FirstParagraph"/>
        <w:rPr>
          <w:del w:id="739" w:author="Maital Neta [2]" w:date="2020-02-21T09:34:00Z"/>
        </w:rPr>
        <w:pPrChange w:id="740" w:author="Maital Neta [2]" w:date="2020-02-21T09:39:00Z">
          <w:pPr>
            <w:pStyle w:val="Heading3"/>
            <w:framePr w:wrap="around"/>
            <w:ind w:firstLine="0"/>
          </w:pPr>
        </w:pPrChange>
      </w:pPr>
      <w:bookmarkStart w:id="741" w:name="stimuli"/>
      <w:ins w:id="742" w:author="Maital Neta [2]" w:date="2020-02-21T09:38:00Z">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ins>
      <w:del w:id="743" w:author="Maital Neta [2]" w:date="2020-02-21T09:34:00Z">
        <w:r w:rsidR="00C95E64" w:rsidDel="00132CBE">
          <w:delText>Stimuli</w:delText>
        </w:r>
        <w:bookmarkEnd w:id="741"/>
      </w:del>
    </w:p>
    <w:p w14:paraId="13D969F7" w14:textId="6D0CC1A0" w:rsidR="00E75F14" w:rsidDel="00132CBE" w:rsidRDefault="00C95E64">
      <w:pPr>
        <w:pStyle w:val="FirstParagraph"/>
        <w:rPr>
          <w:del w:id="744" w:author="Maital Neta [2]" w:date="2020-02-21T09:34:00Z"/>
        </w:rPr>
      </w:pPr>
      <w:del w:id="745" w:author="Maital Neta [2]" w:date="2020-02-21T09:34:00Z">
        <w:r w:rsidDel="00132CBE">
          <w:delText xml:space="preserve">The scene stimuli were selected from the International Affective Picture System (Lang, Bradley, &amp; Cuthbert, 2008). A total of 288 scenes (72 positive, 72 negative, and 144 neutral) were selected for the image matrices. The positive and negative images did not differ </w:delText>
        </w:r>
        <w:r w:rsidR="00F17A97" w:rsidDel="00132CBE">
          <w:delText xml:space="preserve">in </w:delText>
        </w:r>
        <w:r w:rsidDel="00132CBE">
          <w:delText xml:space="preserve">arousal (Z = -0.23, p = 0.82). </w:delText>
        </w:r>
      </w:del>
    </w:p>
    <w:p w14:paraId="16C2DA09" w14:textId="3B938EE7" w:rsidR="00E75F14" w:rsidDel="00132CBE" w:rsidRDefault="00C95E64">
      <w:pPr>
        <w:pStyle w:val="FirstParagraph"/>
        <w:rPr>
          <w:del w:id="746" w:author="Maital Neta [2]" w:date="2020-02-21T09:34:00Z"/>
        </w:rPr>
        <w:pPrChange w:id="747" w:author="Maital Neta [2]" w:date="2020-02-21T09:39:00Z">
          <w:pPr>
            <w:pStyle w:val="Heading2"/>
          </w:pPr>
        </w:pPrChange>
      </w:pPr>
      <w:bookmarkStart w:id="748" w:name="procedure"/>
      <w:del w:id="749" w:author="Maital Neta [2]" w:date="2020-02-21T09:34:00Z">
        <w:r w:rsidDel="00132CBE">
          <w:delText>Procedure</w:delText>
        </w:r>
        <w:bookmarkEnd w:id="748"/>
      </w:del>
    </w:p>
    <w:p w14:paraId="5E619980" w14:textId="6DE961C4" w:rsidR="00436BF2" w:rsidRDefault="00C95E64" w:rsidP="00436BF2">
      <w:pPr>
        <w:pStyle w:val="BodyText"/>
        <w:rPr>
          <w:ins w:id="750" w:author="Maital Neta [2]" w:date="2020-02-21T09:50:00Z"/>
        </w:rPr>
      </w:pPr>
      <w:del w:id="751" w:author="Maital Neta [2]" w:date="2020-02-21T09:32:00Z">
        <w:r w:rsidDel="00132CBE">
          <w:delText xml:space="preserve">After arriving at the lab, participants provided informed consent prior to completing the task. </w:delText>
        </w:r>
      </w:del>
      <w:ins w:id="752" w:author="Nicholas Harp" w:date="2020-01-30T08:51:00Z">
        <w:del w:id="753" w:author="Maital Neta [2]" w:date="2020-02-21T09:34:00Z">
          <w:r w:rsidR="005E1C74" w:rsidDel="00132CBE">
            <w:delText>P</w:delText>
          </w:r>
        </w:del>
        <w:del w:id="754" w:author="Maital Neta [2]" w:date="2020-02-21T09:39:00Z">
          <w:r w:rsidR="005E1C74" w:rsidDel="00132CBE">
            <w:delText xml:space="preserve">articipants </w:delText>
          </w:r>
        </w:del>
        <w:del w:id="755" w:author="Maital Neta [2]" w:date="2020-02-21T09:32:00Z">
          <w:r w:rsidR="005E1C74" w:rsidDel="00132CBE">
            <w:delText>then completed the task</w:delText>
          </w:r>
        </w:del>
      </w:ins>
      <w:ins w:id="756" w:author="Nicholas Harp" w:date="2020-02-06T13:37:00Z">
        <w:del w:id="757" w:author="Maital Neta [2]" w:date="2020-02-21T09:32:00Z">
          <w:r w:rsidR="007B0235" w:rsidDel="00132CBE">
            <w:delText xml:space="preserve"> using MouseTracker software (Freeman &amp; Ambady, 2010)</w:delText>
          </w:r>
        </w:del>
      </w:ins>
      <w:ins w:id="758" w:author="Nicholas Harp" w:date="2020-01-30T08:51:00Z">
        <w:del w:id="759" w:author="Maital Neta [2]" w:date="2020-02-21T09:32:00Z">
          <w:r w:rsidR="005E1C74" w:rsidDel="00132CBE">
            <w:delText xml:space="preserve">, which included </w:delText>
          </w:r>
        </w:del>
        <w:commentRangeStart w:id="760"/>
        <w:commentRangeStart w:id="761"/>
        <w:commentRangeStart w:id="762"/>
        <w:del w:id="763" w:author="Maital Neta [2]" w:date="2020-02-21T09:34:00Z">
          <w:r w:rsidR="005E1C74" w:rsidDel="00132CBE">
            <w:delText>144</w:delText>
          </w:r>
        </w:del>
      </w:ins>
      <w:commentRangeEnd w:id="760"/>
      <w:del w:id="764" w:author="Maital Neta [2]" w:date="2020-02-21T09:34:00Z">
        <w:r w:rsidR="00EA4775" w:rsidDel="00132CBE">
          <w:rPr>
            <w:rStyle w:val="CommentReference"/>
            <w:rFonts w:asciiTheme="minorHAnsi" w:hAnsiTheme="minorHAnsi"/>
          </w:rPr>
          <w:commentReference w:id="760"/>
        </w:r>
        <w:commentRangeEnd w:id="761"/>
        <w:r w:rsidR="002344B4" w:rsidDel="00132CBE">
          <w:rPr>
            <w:rStyle w:val="CommentReference"/>
            <w:rFonts w:asciiTheme="minorHAnsi" w:hAnsiTheme="minorHAnsi"/>
          </w:rPr>
          <w:commentReference w:id="761"/>
        </w:r>
        <w:commentRangeEnd w:id="762"/>
        <w:r w:rsidR="00765CC1" w:rsidDel="00132CBE">
          <w:rPr>
            <w:rStyle w:val="CommentReference"/>
            <w:rFonts w:asciiTheme="minorHAnsi" w:hAnsiTheme="minorHAnsi"/>
          </w:rPr>
          <w:commentReference w:id="762"/>
        </w:r>
      </w:del>
      <w:ins w:id="765" w:author="Nicholas Harp" w:date="2020-01-30T08:51:00Z">
        <w:del w:id="766" w:author="Maital Neta [2]" w:date="2020-02-21T09:34:00Z">
          <w:r w:rsidR="005E1C74" w:rsidRPr="00EA4775" w:rsidDel="00132CBE">
            <w:rPr>
              <w:rStyle w:val="FootnoteReference"/>
            </w:rPr>
            <w:footnoteReference w:id="1"/>
          </w:r>
          <w:r w:rsidR="005E1C74" w:rsidDel="00132CBE">
            <w:delText xml:space="preserve"> trials in which </w:delText>
          </w:r>
        </w:del>
      </w:ins>
      <w:ins w:id="769" w:author="Nicholas Harp" w:date="2020-01-30T08:52:00Z">
        <w:del w:id="770" w:author="Maital Neta [2]" w:date="2020-02-21T09:39:00Z">
          <w:r w:rsidR="005E1C74" w:rsidDel="00132CBE">
            <w:delText>an image matrix</w:delText>
          </w:r>
        </w:del>
        <w:del w:id="771" w:author="Maital Neta [2]" w:date="2020-02-21T09:34:00Z">
          <w:r w:rsidR="005E1C74" w:rsidDel="00132CBE">
            <w:delText>,</w:delText>
          </w:r>
        </w:del>
        <w:del w:id="772" w:author="Maital Neta [2]" w:date="2020-02-21T09:39:00Z">
          <w:r w:rsidR="005E1C74" w:rsidDel="00132CBE">
            <w:delText xml:space="preserve"> face</w:delText>
          </w:r>
        </w:del>
        <w:del w:id="773" w:author="Maital Neta [2]" w:date="2020-02-21T09:34:00Z">
          <w:r w:rsidR="005E1C74" w:rsidDel="00132CBE">
            <w:delText>, and</w:delText>
          </w:r>
        </w:del>
        <w:del w:id="774" w:author="Maital Neta [2]" w:date="2020-02-21T09:39:00Z">
          <w:r w:rsidR="005E1C74" w:rsidDel="00132CBE">
            <w:delText xml:space="preserve"> single image memory probe</w:delText>
          </w:r>
        </w:del>
        <w:del w:id="775" w:author="Maital Neta [2]" w:date="2020-02-21T09:34:00Z">
          <w:r w:rsidR="005E1C74" w:rsidDel="00132CBE">
            <w:delText xml:space="preserve"> were presented</w:delText>
          </w:r>
        </w:del>
      </w:ins>
      <w:ins w:id="776" w:author="Nicholas Harp" w:date="2020-01-30T08:51:00Z">
        <w:del w:id="777" w:author="Maital Neta [2]" w:date="2020-02-21T09:39:00Z">
          <w:r w:rsidR="005E1C74" w:rsidDel="00132CBE">
            <w:delText xml:space="preserve">. </w:delText>
          </w:r>
        </w:del>
      </w:ins>
      <w:del w:id="778" w:author="Maital Neta [2]" w:date="2020-02-21T09:37:00Z">
        <w:r w:rsidR="00132CBE" w:rsidDel="00132CBE">
          <w:delText>Here, we presented</w:delText>
        </w:r>
      </w:del>
      <w:del w:id="779" w:author="Maital Neta [2]" w:date="2020-02-21T09:39:00Z">
        <w:r w:rsidR="00132CBE" w:rsidDel="00132CBE">
          <w:delText xml:space="preserve"> image matrices which were designed to induce either low (two images) or high </w:delText>
        </w:r>
        <w:commentRangeStart w:id="780"/>
        <w:commentRangeStart w:id="781"/>
        <w:r w:rsidR="00132CBE" w:rsidDel="00132CBE">
          <w:delText>(six images)</w:delText>
        </w:r>
        <w:commentRangeEnd w:id="780"/>
        <w:r w:rsidR="00132CBE" w:rsidDel="00132CBE">
          <w:rPr>
            <w:rStyle w:val="CommentReference"/>
            <w:rFonts w:asciiTheme="minorHAnsi" w:hAnsiTheme="minorHAnsi"/>
          </w:rPr>
          <w:commentReference w:id="780"/>
        </w:r>
        <w:commentRangeEnd w:id="781"/>
        <w:r w:rsidR="00132CBE" w:rsidDel="00132CBE">
          <w:rPr>
            <w:rStyle w:val="CommentReference"/>
            <w:rFonts w:asciiTheme="minorHAnsi" w:hAnsiTheme="minorHAnsi"/>
          </w:rPr>
          <w:commentReference w:id="781"/>
        </w:r>
        <w:r w:rsidR="00132CBE" w:rsidDel="00132CBE">
          <w:delText xml:space="preserve"> cognitive load with either non-emotional or emotional properties (Figure 1).</w:delText>
        </w:r>
        <w:r w:rsidR="00132CBE" w:rsidRPr="004963AE" w:rsidDel="00132CBE">
          <w:delText xml:space="preserve"> </w:delText>
        </w:r>
      </w:del>
      <w:moveFromRangeStart w:id="782" w:author="Maital Neta [2]" w:date="2020-02-21T09:45:00Z" w:name="move33170223"/>
      <w:moveFrom w:id="783" w:author="Maital Neta [2]" w:date="2020-02-21T09:45:00Z">
        <w:ins w:id="784" w:author="Nicholas Harp" w:date="2020-01-30T08:51:00Z">
          <w:r w:rsidR="005E1C74" w:rsidDel="00132CBE">
            <w:t>T</w:t>
          </w:r>
        </w:ins>
        <w:ins w:id="785" w:author="Nicholas Harp" w:date="2020-01-29T14:32:00Z">
          <w:r w:rsidR="00A06813" w:rsidDel="00132CBE">
            <w:t xml:space="preserve">he experimenter guided participants through a practice </w:t>
          </w:r>
        </w:ins>
        <w:ins w:id="786" w:author="Nicholas Harp" w:date="2020-01-29T14:33:00Z">
          <w:r w:rsidR="00A06813" w:rsidDel="00132CBE">
            <w:t>face rating and memory probe t</w:t>
          </w:r>
        </w:ins>
        <w:ins w:id="787" w:author="Nicholas Harp" w:date="2020-01-29T14:34:00Z">
          <w:r w:rsidR="00A06813" w:rsidDel="00132CBE">
            <w:t>rial</w:t>
          </w:r>
        </w:ins>
        <w:ins w:id="788" w:author="Nicholas Harp" w:date="2020-01-29T14:35:00Z">
          <w:r w:rsidR="00A06813" w:rsidDel="00132CBE">
            <w:t xml:space="preserve">. </w:t>
          </w:r>
        </w:ins>
        <w:ins w:id="789" w:author="Nicholas Harp" w:date="2020-02-06T13:37:00Z">
          <w:r w:rsidR="00022A70" w:rsidDel="00132CBE">
            <w:t xml:space="preserve">Participants responded with the mouse to indicate their response for both the face ratings and the memory probe, and their mouse movements were recorded throughout. </w:t>
          </w:r>
        </w:ins>
      </w:moveFrom>
      <w:moveFromRangeEnd w:id="782"/>
      <w:ins w:id="790" w:author="Nicholas Harp" w:date="2020-01-29T14:35:00Z">
        <w:r w:rsidR="00A06813">
          <w:t xml:space="preserve">The trials were self-initiated; that is, the participant initiated each trial at their own pace by clicking </w:t>
        </w:r>
      </w:ins>
      <w:ins w:id="791" w:author="Nicholas Harp" w:date="2020-01-29T14:36:00Z">
        <w:r w:rsidR="00A06813">
          <w:t>the</w:t>
        </w:r>
      </w:ins>
      <w:ins w:id="792" w:author="Nicholas Harp" w:date="2020-01-30T08:52:00Z">
        <w:r w:rsidR="005E1C74">
          <w:t xml:space="preserve"> “start” button at the bottom of the screen</w:t>
        </w:r>
      </w:ins>
      <w:ins w:id="793"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t>
        </w:r>
      </w:ins>
      <w:ins w:id="794" w:author="Maital Neta [2]" w:date="2020-02-21T09:39:00Z">
        <w:r w:rsidR="00132CBE">
          <w:t xml:space="preserve">consisting of 2 or 6 images (low or high load, respectively), </w:t>
        </w:r>
      </w:ins>
      <w:ins w:id="795" w:author="Nicholas Harp" w:date="2020-01-29T14:35:00Z">
        <w:r w:rsidR="00A06813">
          <w:t xml:space="preserve">which the participants were instructed to remember for the duration of the trial (i.e., until the memory probe portion of the trial). </w:t>
        </w:r>
      </w:ins>
      <w:ins w:id="796" w:author="Maital Neta [2]" w:date="2020-02-21T09:40:00Z">
        <w:r w:rsidR="0081414C">
          <w:t xml:space="preserve">The image matrices which were designed to induce either low (two images) or high </w:t>
        </w:r>
        <w:commentRangeStart w:id="797"/>
        <w:commentRangeStart w:id="798"/>
        <w:r w:rsidR="0081414C">
          <w:t>(six images)</w:t>
        </w:r>
        <w:commentRangeEnd w:id="797"/>
        <w:r w:rsidR="0081414C">
          <w:rPr>
            <w:rStyle w:val="CommentReference"/>
            <w:rFonts w:asciiTheme="minorHAnsi" w:hAnsiTheme="minorHAnsi"/>
          </w:rPr>
          <w:commentReference w:id="797"/>
        </w:r>
        <w:commentRangeEnd w:id="798"/>
        <w:r w:rsidR="0081414C">
          <w:rPr>
            <w:rStyle w:val="CommentReference"/>
            <w:rFonts w:asciiTheme="minorHAnsi" w:hAnsiTheme="minorHAnsi"/>
          </w:rPr>
          <w:commentReference w:id="798"/>
        </w:r>
        <w:r w:rsidR="0081414C">
          <w:t xml:space="preserve"> cognitive load with either non-emotional or emotional properties (Figure 1). </w:t>
        </w:r>
      </w:ins>
      <w:r w:rsidR="00436BF2">
        <w:t xml:space="preserve">After the image matrix, either a happy, angry, or surprised face appeared for 1000 </w:t>
      </w:r>
      <w:proofErr w:type="spellStart"/>
      <w:r w:rsidR="00436BF2">
        <w:t>ms</w:t>
      </w:r>
      <w:proofErr w:type="spellEnd"/>
      <w:r w:rsidR="00436BF2">
        <w:t xml:space="preserve">, and the participants rated the face by </w:t>
      </w:r>
      <w:del w:id="799" w:author="Maital Neta [2]" w:date="2020-02-21T09:46:00Z">
        <w:r w:rsidR="00436BF2" w:rsidDel="00436BF2">
          <w:delText>clicking</w:delText>
        </w:r>
      </w:del>
      <w:ins w:id="800" w:author="Maital Neta [2]" w:date="2020-02-21T09:46:00Z">
        <w:r w:rsidR="00436BF2">
          <w:t>using the computer mouse to click</w:t>
        </w:r>
      </w:ins>
      <w:r w:rsidR="00436BF2">
        <w:t xml:space="preserve"> on either the positive or negative response option. </w:t>
      </w:r>
      <w:moveToRangeStart w:id="801" w:author="Maital Neta [2]" w:date="2020-02-21T09:44:00Z" w:name="move33170679"/>
      <w:moveTo w:id="802" w:author="Maital Neta [2]" w:date="2020-02-21T09:44:00Z">
        <w:r w:rsidR="00436BF2">
          <w:t xml:space="preserve">After the face rating, a single </w:t>
        </w:r>
        <w:r w:rsidR="00436BF2">
          <w:lastRenderedPageBreak/>
          <w:t xml:space="preserve">image probe appeared (5000 </w:t>
        </w:r>
        <w:proofErr w:type="spellStart"/>
        <w:r w:rsidR="00436BF2">
          <w:t>ms</w:t>
        </w:r>
        <w:proofErr w:type="spellEnd"/>
        <w:r w:rsidR="00436BF2">
          <w:t xml:space="preserve">), and participants </w:t>
        </w:r>
      </w:moveTo>
      <w:ins w:id="803" w:author="Maital Neta [2]" w:date="2020-02-21T09:46:00Z">
        <w:r w:rsidR="00436BF2">
          <w:t xml:space="preserve">again used the computer mouse to </w:t>
        </w:r>
      </w:ins>
      <w:moveTo w:id="804" w:author="Maital Neta [2]" w:date="2020-02-21T09:44:00Z">
        <w:r w:rsidR="00436BF2">
          <w:t>indicate</w:t>
        </w:r>
        <w:del w:id="805" w:author="Maital Neta [2]" w:date="2020-02-21T09:46:00Z">
          <w:r w:rsidR="00436BF2" w:rsidDel="00436BF2">
            <w:delText>d</w:delText>
          </w:r>
        </w:del>
        <w:r w:rsidR="00436BF2">
          <w:t xml:space="preserve"> whether the image probe was present in the previous image matrix by clicking either yes (i.e., the image was present) or no (i.e., the image was not present).</w:t>
        </w:r>
      </w:moveTo>
      <w:moveToRangeEnd w:id="801"/>
      <w:ins w:id="806" w:author="Maital Neta [2]" w:date="2020-02-21T09:44:00Z">
        <w:r w:rsidR="00436BF2">
          <w:t xml:space="preserve"> </w:t>
        </w:r>
      </w:ins>
      <w:moveToRangeStart w:id="807" w:author="Maital Neta [2]" w:date="2020-02-21T09:45:00Z" w:name="move33170223"/>
      <w:moveTo w:id="808" w:author="Maital Neta [2]" w:date="2020-02-21T09:45:00Z">
        <w:r w:rsidR="00436BF2">
          <w:t>The experimenter guided participants through a practice face rating and memory probe trial</w:t>
        </w:r>
      </w:moveTo>
      <w:ins w:id="809" w:author="Maital Neta [2]" w:date="2020-02-21T09:45:00Z">
        <w:r w:rsidR="00436BF2">
          <w:t>, after which they completed a total of 144 trials</w:t>
        </w:r>
      </w:ins>
      <w:ins w:id="810" w:author="Maital Neta [2]" w:date="2020-02-21T09:46:00Z">
        <w:r w:rsidR="00436BF2">
          <w:t xml:space="preserve">, </w:t>
        </w:r>
      </w:ins>
      <w:moveTo w:id="811" w:author="Maital Neta [2]" w:date="2020-02-21T09:45:00Z">
        <w:del w:id="812" w:author="Maital Neta [2]" w:date="2020-02-21T09:47:00Z">
          <w:r w:rsidR="00436BF2" w:rsidDel="00436BF2">
            <w:delText xml:space="preserve">. Participants responded with the mouse to indicate their response for both the face ratings and the memory probe, </w:delText>
          </w:r>
        </w:del>
        <w:r w:rsidR="00436BF2">
          <w:t>and their mouse movements were recorded throughout.</w:t>
        </w:r>
      </w:moveTo>
      <w:ins w:id="813" w:author="Maital Neta [2]" w:date="2020-02-21T09:55:00Z">
        <w:r w:rsidR="002324AB">
          <w:t xml:space="preserve"> Notably, in two-choice designs, maximum deviations are often conceptualized as a measure of response competition for ultimately unchosen responses or the degree of uncertainty during the response process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ins>
    </w:p>
    <w:p w14:paraId="3D69BD58" w14:textId="45CFF3BF" w:rsidR="00292C48" w:rsidRPr="00132CBE" w:rsidRDefault="00292C48">
      <w:pPr>
        <w:pStyle w:val="Heading2"/>
        <w:rPr>
          <w:moveTo w:id="814" w:author="Maital Neta [2]" w:date="2020-02-21T09:45:00Z"/>
        </w:rPr>
        <w:pPrChange w:id="815" w:author="Maital Neta [2]" w:date="2020-02-21T09:50:00Z">
          <w:pPr>
            <w:pStyle w:val="BodyText"/>
          </w:pPr>
        </w:pPrChange>
      </w:pPr>
      <w:ins w:id="816" w:author="Maital Neta [2]" w:date="2020-02-21T09:50:00Z">
        <w:r>
          <w:t>Stimuli</w:t>
        </w:r>
      </w:ins>
    </w:p>
    <w:moveToRangeEnd w:id="807"/>
    <w:p w14:paraId="55A13860" w14:textId="7CA85522" w:rsidR="005E1C74" w:rsidRDefault="005E1C74" w:rsidP="002324AB">
      <w:pPr>
        <w:pStyle w:val="FirstParagraph"/>
        <w:rPr>
          <w:ins w:id="817" w:author="Maital Neta [2]" w:date="2020-02-21T09:36:00Z"/>
        </w:rPr>
      </w:pPr>
      <w:r>
        <w:t>A total of 288 scenes (72 positive, 72 negative, and 144 neutral) were selected from the International Affective Picture System (</w:t>
      </w:r>
      <w:r w:rsidR="003B3951">
        <w:t xml:space="preserve">IAPS; </w:t>
      </w:r>
      <w:r>
        <w:t xml:space="preserve">Lang, Bradley, &amp; Cuthbert, 2008) </w:t>
      </w:r>
      <w:commentRangeStart w:id="818"/>
      <w:r>
        <w:t>for use in the matrices</w:t>
      </w:r>
      <w:commentRangeEnd w:id="818"/>
      <w:r w:rsidR="00883F28">
        <w:rPr>
          <w:rStyle w:val="CommentReference"/>
          <w:rFonts w:asciiTheme="minorHAnsi" w:hAnsiTheme="minorHAnsi"/>
        </w:rPr>
        <w:commentReference w:id="818"/>
      </w:r>
      <w:r>
        <w:t>, and the positive and negative images did 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ins w:id="819" w:author="Nicholas Harp" w:date="2020-02-06T13:22:00Z">
        <w:del w:id="820" w:author="Maital Neta [2]" w:date="2020-02-21T09:48:00Z">
          <w:r w:rsidR="003B3951" w:rsidDel="00883F28">
            <w:delText xml:space="preserve">These images are widely used and previous studies have used IAPS images for assessing </w:delText>
          </w:r>
          <w:r w:rsidR="00FA0680" w:rsidDel="00883F28">
            <w:delText xml:space="preserve">the effects of emotional compared to non-emotional </w:delText>
          </w:r>
        </w:del>
      </w:ins>
      <w:ins w:id="821" w:author="Nicholas Harp" w:date="2020-02-06T13:23:00Z">
        <w:del w:id="822" w:author="Maital Neta [2]" w:date="2020-02-21T09:48:00Z">
          <w:r w:rsidR="00FA0680" w:rsidDel="00883F28">
            <w:delText>stimuli (</w:delText>
          </w:r>
        </w:del>
      </w:ins>
      <w:ins w:id="823" w:author="Nicholas Harp" w:date="2020-02-06T13:30:00Z">
        <w:del w:id="824" w:author="Maital Neta [2]" w:date="2020-02-21T09:48:00Z">
          <w:r w:rsidR="00FA0680" w:rsidDel="00883F28">
            <w:delText xml:space="preserve">Blair et al., 2007; </w:delText>
          </w:r>
        </w:del>
      </w:ins>
      <w:ins w:id="825" w:author="Nicholas Harp" w:date="2020-02-06T13:29:00Z">
        <w:del w:id="826" w:author="Maital Neta [2]" w:date="2020-02-21T09:48:00Z">
          <w:r w:rsidR="00FA0680" w:rsidRPr="00FA0680" w:rsidDel="00883F28">
            <w:delText>Ciesielski</w:delText>
          </w:r>
        </w:del>
      </w:ins>
      <w:ins w:id="827" w:author="Nicholas Harp" w:date="2020-02-06T13:23:00Z">
        <w:del w:id="828" w:author="Maital Neta [2]" w:date="2020-02-21T09:48:00Z">
          <w:r w:rsidR="00FA0680" w:rsidDel="00883F28">
            <w:delText>,</w:delText>
          </w:r>
        </w:del>
      </w:ins>
      <w:ins w:id="829" w:author="Nicholas Harp" w:date="2020-02-06T13:29:00Z">
        <w:del w:id="830" w:author="Maital Neta [2]" w:date="2020-02-21T09:48:00Z">
          <w:r w:rsidR="00FA0680" w:rsidDel="00883F28">
            <w:delText xml:space="preserve"> Armstrong, Zald, &amp; Olatunji, 2010</w:delText>
          </w:r>
        </w:del>
      </w:ins>
      <w:ins w:id="831" w:author="Nicholas Harp" w:date="2020-02-06T13:23:00Z">
        <w:del w:id="832" w:author="Maital Neta [2]" w:date="2020-02-21T09:48:00Z">
          <w:r w:rsidR="00FA0680" w:rsidDel="00883F28">
            <w:delText xml:space="preserve">). </w:delText>
          </w:r>
        </w:del>
      </w:ins>
      <w:ins w:id="833" w:author="Nicholas Harp" w:date="2020-01-29T14:35:00Z">
        <w:r w:rsidR="00A06813">
          <w:t xml:space="preserve">For the matrices with emotional properties, there were an equal number of positive and negative images within a matrix. </w:t>
        </w:r>
      </w:ins>
      <w:ins w:id="834" w:author="Maital Neta [2]" w:date="2020-02-21T09:51:00Z">
        <w:r w:rsidR="00292C48">
          <w:t xml:space="preserve">We used a combination of positive and negative images for this condition in order to avoid </w:t>
        </w:r>
      </w:ins>
      <w:commentRangeStart w:id="835"/>
      <w:ins w:id="836" w:author="Nicholas Harp" w:date="2020-01-29T14:35:00Z">
        <w:del w:id="837" w:author="Maital Neta [2]" w:date="2020-02-21T09:51:00Z">
          <w:r w:rsidR="00A06813" w:rsidDel="00292C48">
            <w:delText xml:space="preserve">Disambiguating the effects of positive and negative valence loads would prove difficult as these valence effects could result in </w:delText>
          </w:r>
        </w:del>
        <w:r w:rsidR="00A06813">
          <w:t>priming effects</w:t>
        </w:r>
      </w:ins>
      <w:ins w:id="838" w:author="Maital Neta [2]" w:date="2020-02-21T09:51:00Z">
        <w:r w:rsidR="00292C48">
          <w:t xml:space="preserve"> on the </w:t>
        </w:r>
      </w:ins>
      <w:ins w:id="839" w:author="Maital Neta [2]" w:date="2020-02-21T09:52:00Z">
        <w:r w:rsidR="00292C48">
          <w:t xml:space="preserve">subsequent </w:t>
        </w:r>
      </w:ins>
      <w:ins w:id="840" w:author="Maital Neta [2]" w:date="2020-02-21T09:51:00Z">
        <w:r w:rsidR="00292C48">
          <w:t>face</w:t>
        </w:r>
      </w:ins>
      <w:ins w:id="841" w:author="Maital Neta [2]" w:date="2020-02-21T09:52:00Z">
        <w:r w:rsidR="00292C48">
          <w:t xml:space="preserve"> ratings</w:t>
        </w:r>
      </w:ins>
      <w:ins w:id="842" w:author="Nicholas Harp" w:date="2020-01-29T14:35:00Z">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w:t>
        </w:r>
        <w:del w:id="843" w:author="Maital Neta [2]" w:date="2020-02-21T09:52:00Z">
          <w:r w:rsidR="00A06813" w:rsidDel="00292C48">
            <w:delText>and</w:delText>
          </w:r>
        </w:del>
      </w:ins>
      <w:ins w:id="844" w:author="Maital Neta [2]" w:date="2020-02-21T09:52:00Z">
        <w:r w:rsidR="00292C48">
          <w:t>particularly given that</w:t>
        </w:r>
      </w:ins>
      <w:ins w:id="845" w:author="Nicholas Harp" w:date="2020-01-29T14:35:00Z">
        <w:r w:rsidR="00A06813">
          <w:t xml:space="preserve"> previous work has shown that </w:t>
        </w:r>
        <w:del w:id="846" w:author="Maital Neta [2]" w:date="2020-02-21T09:52:00Z">
          <w:r w:rsidR="00A06813" w:rsidDel="00292C48">
            <w:delText xml:space="preserve">participants’ valence bias shifts towards the valence of more frequently occurring stimuli when surprised expressions are consistently preceded and followed by either angry or happy faces, </w:delText>
          </w:r>
        </w:del>
      </w:ins>
      <w:ins w:id="847" w:author="Maital Neta [2]" w:date="2020-02-21T09:52:00Z">
        <w:r w:rsidR="00292C48">
          <w:t xml:space="preserve">ratings of surprised faces are sensitive to </w:t>
        </w:r>
        <w:r w:rsidR="002324AB">
          <w:t xml:space="preserve">valence priming </w:t>
        </w:r>
      </w:ins>
      <w:ins w:id="848" w:author="Nicholas Harp" w:date="2020-01-29T14:35:00Z">
        <w:r w:rsidR="00A06813">
          <w:t xml:space="preserve">(Neta et al., 2011). </w:t>
        </w:r>
      </w:ins>
      <w:commentRangeEnd w:id="835"/>
      <w:r w:rsidR="00AD4C36">
        <w:rPr>
          <w:rStyle w:val="CommentReference"/>
          <w:rFonts w:asciiTheme="minorHAnsi" w:hAnsiTheme="minorHAnsi"/>
        </w:rPr>
        <w:commentReference w:id="835"/>
      </w:r>
    </w:p>
    <w:p w14:paraId="2E3E2B8C" w14:textId="35CD689B" w:rsidR="00A06813" w:rsidRDefault="005E1C74" w:rsidP="00334150">
      <w:pPr>
        <w:pStyle w:val="FirstParagraph"/>
        <w:rPr>
          <w:ins w:id="849" w:author="Nicholas Harp" w:date="2020-01-29T14:35:00Z"/>
        </w:rPr>
      </w:pPr>
      <w:r>
        <w:t xml:space="preserve">The </w:t>
      </w:r>
      <w:ins w:id="850" w:author="Nicholas Harp" w:date="2020-01-30T08:55:00Z">
        <w:r>
          <w:t xml:space="preserve">face </w:t>
        </w:r>
      </w:ins>
      <w:r>
        <w:t>stimuli included</w:t>
      </w:r>
      <w:ins w:id="851" w:author="Nicholas Harp" w:date="2020-01-30T08:55:00Z">
        <w:r>
          <w:t xml:space="preserve"> </w:t>
        </w:r>
        <w:del w:id="852" w:author="Maital Neta [2]" w:date="2020-02-21T09:54:00Z">
          <w:r w:rsidDel="002324AB">
            <w:delText>selections</w:delText>
          </w:r>
        </w:del>
      </w:ins>
      <w:ins w:id="853" w:author="Maital Neta [2]" w:date="2020-02-21T09:54:00Z">
        <w:r w:rsidR="002324AB">
          <w:t>images</w:t>
        </w:r>
      </w:ins>
      <w:r>
        <w:t xml:space="preserve"> from </w:t>
      </w:r>
      <w:del w:id="854" w:author="Nicholas Harp" w:date="2020-01-30T08:55:00Z">
        <w:r w:rsidDel="005E1C74">
          <w:delText xml:space="preserve">faces from </w:delText>
        </w:r>
      </w:del>
      <w:r>
        <w:t xml:space="preserve">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xml:space="preserve">, 1998) stimuli sets, as in previous work (Brown et al., 2017; Neta &amp; Whalen, 2010). The faces consisted of 34 unique </w:t>
      </w:r>
      <w:bookmarkStart w:id="855" w:name="_GoBack"/>
      <w:bookmarkEnd w:id="855"/>
      <w:r>
        <w:t xml:space="preserve">identities including </w:t>
      </w:r>
      <w:commentRangeStart w:id="856"/>
      <w:commentRangeStart w:id="857"/>
      <w:commentRangeStart w:id="858"/>
      <w:commentRangeStart w:id="859"/>
      <w:r>
        <w:t xml:space="preserve">11 </w:t>
      </w:r>
      <w:commentRangeEnd w:id="856"/>
      <w:r w:rsidR="00AD4C36">
        <w:rPr>
          <w:rStyle w:val="CommentReference"/>
          <w:rFonts w:asciiTheme="minorHAnsi" w:hAnsiTheme="minorHAnsi"/>
        </w:rPr>
        <w:commentReference w:id="856"/>
      </w:r>
      <w:commentRangeEnd w:id="857"/>
      <w:r w:rsidR="007B0235">
        <w:rPr>
          <w:rStyle w:val="CommentReference"/>
          <w:rFonts w:asciiTheme="minorHAnsi" w:hAnsiTheme="minorHAnsi"/>
        </w:rPr>
        <w:commentReference w:id="857"/>
      </w:r>
      <w:commentRangeEnd w:id="858"/>
      <w:r w:rsidR="002324AB">
        <w:rPr>
          <w:rStyle w:val="CommentReference"/>
          <w:rFonts w:asciiTheme="minorHAnsi" w:hAnsiTheme="minorHAnsi"/>
        </w:rPr>
        <w:commentReference w:id="858"/>
      </w:r>
      <w:commentRangeEnd w:id="859"/>
      <w:r w:rsidR="0060141D">
        <w:rPr>
          <w:rStyle w:val="CommentReference"/>
          <w:rFonts w:asciiTheme="minorHAnsi" w:hAnsiTheme="minorHAnsi"/>
        </w:rPr>
        <w:commentReference w:id="859"/>
      </w:r>
      <w:r>
        <w:t xml:space="preserve">angry, 12 happy, and 24 surprised expressions organized pseudorandomly. </w:t>
      </w:r>
      <w:moveFromRangeStart w:id="860" w:author="Maital Neta [2]" w:date="2020-02-21T09:44:00Z" w:name="move33170679"/>
      <w:moveFrom w:id="861" w:author="Maital Neta [2]" w:date="2020-02-21T09:44:00Z">
        <w:ins w:id="862" w:author="Nicholas Harp" w:date="2020-01-29T14:35:00Z">
          <w:r w:rsidR="00A06813" w:rsidDel="00436BF2">
            <w:t>After the face rating, a single image probe appeared (5000 ms), and participants indicated whether the image probe was present in the previous image matrix by clicking either yes (i.e., the image was present) or no (i.e., the image was not present).</w:t>
          </w:r>
        </w:ins>
      </w:moveFrom>
      <w:moveFromRangeEnd w:id="860"/>
    </w:p>
    <w:p w14:paraId="4C3352AD" w14:textId="2B1B2222" w:rsidR="00E75F14" w:rsidRDefault="00741A67" w:rsidP="00BA7EFC">
      <w:pPr>
        <w:pStyle w:val="FirstParagraph"/>
      </w:pPr>
      <w:r>
        <w:rPr>
          <w:noProof/>
        </w:rPr>
        <w:lastRenderedPageBreak/>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863"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863"/>
    </w:p>
    <w:p w14:paraId="200EDAC2" w14:textId="3731C3E8" w:rsidR="00E75F14" w:rsidDel="004D1425" w:rsidRDefault="00C95E64" w:rsidP="00C27DCC">
      <w:pPr>
        <w:pStyle w:val="FirstParagraph"/>
        <w:rPr>
          <w:del w:id="864" w:author="Nicholas Harp" w:date="2020-02-05T13:38:00Z"/>
        </w:rPr>
      </w:pPr>
      <w:r>
        <w:t xml:space="preserve">We used R (Version 3.6.0; </w:t>
      </w:r>
      <w:commentRangeStart w:id="865"/>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ins w:id="866" w:author="Nicholas Harp" w:date="2020-01-30T09:12:00Z">
        <w:r w:rsidR="004326A2">
          <w:t xml:space="preserve"> </w:t>
        </w:r>
      </w:ins>
      <w:r w:rsidR="007574F2">
        <w:t xml:space="preserve">and ggplot2 (???) </w:t>
      </w:r>
      <w:commentRangeEnd w:id="865"/>
      <w:r w:rsidR="001525E4">
        <w:rPr>
          <w:rStyle w:val="CommentReference"/>
          <w:rFonts w:asciiTheme="minorHAnsi" w:hAnsiTheme="minorHAnsi"/>
        </w:rPr>
        <w:commentReference w:id="865"/>
      </w:r>
      <w:r w:rsidR="007574F2">
        <w:t>packages</w:t>
      </w:r>
      <w:commentRangeStart w:id="867"/>
      <w:r>
        <w:t xml:space="preserve">. </w:t>
      </w:r>
      <w:del w:id="868" w:author="Nicholas Harp" w:date="2020-02-07T12:47:00Z">
        <w:r w:rsidR="00C27DCC" w:rsidDel="0005047F">
          <w:delText xml:space="preserve">First, trials were screened for </w:delText>
        </w:r>
        <w:commentRangeStart w:id="869"/>
        <w:commentRangeStart w:id="870"/>
        <w:commentRangeStart w:id="871"/>
        <w:r w:rsidR="00F41AAA" w:rsidDel="0005047F">
          <w:delText>reaction time</w:delText>
        </w:r>
        <w:r w:rsidR="00C27DCC" w:rsidDel="0005047F">
          <w:delText xml:space="preserve"> outliers</w:delText>
        </w:r>
        <w:r w:rsidR="00F41AAA" w:rsidDel="0005047F">
          <w:delText xml:space="preserve"> </w:delText>
        </w:r>
        <w:commentRangeEnd w:id="869"/>
        <w:r w:rsidR="00AD4C36" w:rsidDel="0005047F">
          <w:rPr>
            <w:rStyle w:val="CommentReference"/>
            <w:rFonts w:asciiTheme="minorHAnsi" w:hAnsiTheme="minorHAnsi"/>
          </w:rPr>
          <w:commentReference w:id="869"/>
        </w:r>
        <w:commentRangeEnd w:id="870"/>
        <w:r w:rsidR="002344B4" w:rsidDel="0005047F">
          <w:rPr>
            <w:rStyle w:val="CommentReference"/>
            <w:rFonts w:asciiTheme="minorHAnsi" w:hAnsiTheme="minorHAnsi"/>
          </w:rPr>
          <w:commentReference w:id="870"/>
        </w:r>
        <w:commentRangeEnd w:id="871"/>
        <w:r w:rsidR="004D1425" w:rsidDel="0005047F">
          <w:rPr>
            <w:rStyle w:val="CommentReference"/>
            <w:rFonts w:asciiTheme="minorHAnsi" w:hAnsiTheme="minorHAnsi"/>
          </w:rPr>
          <w:commentReference w:id="871"/>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872" w:author="Nicholas Harp" w:date="2020-02-06T14:07:00Z">
        <w:r w:rsidR="00C27DCC" w:rsidDel="00F923F9">
          <w:delText>.</w:delText>
        </w:r>
      </w:del>
      <w:del w:id="873" w:author="Nicholas Harp" w:date="2020-02-07T12:47:00Z">
        <w:r w:rsidR="00C27DCC" w:rsidDel="0005047F">
          <w:delText xml:space="preserve"> </w:delText>
        </w:r>
      </w:del>
      <w:ins w:id="874" w:author="Nicholas Harp" w:date="2020-02-07T11:40:00Z">
        <w:r w:rsidR="00A3787E">
          <w:t>W</w:t>
        </w:r>
      </w:ins>
      <w:commentRangeEnd w:id="867"/>
      <w:ins w:id="875" w:author="Nicholas Harp" w:date="2020-02-07T12:47:00Z">
        <w:r w:rsidR="0005047F">
          <w:t>hil</w:t>
        </w:r>
        <w:r w:rsidR="0005047F">
          <w:rPr>
            <w:rStyle w:val="CommentReference"/>
            <w:rFonts w:asciiTheme="minorHAnsi" w:hAnsiTheme="minorHAnsi"/>
          </w:rPr>
          <w:commentReference w:id="867"/>
        </w:r>
      </w:ins>
      <w:ins w:id="876" w:author="Nicholas Harp" w:date="2020-02-07T11:40:00Z">
        <w:r w:rsidR="00A3787E">
          <w:t>e</w:t>
        </w:r>
      </w:ins>
      <w:ins w:id="877" w:author="Nicholas Harp" w:date="2020-02-07T12:47:00Z">
        <w:r w:rsidR="0005047F">
          <w:t xml:space="preserve"> it i</w:t>
        </w:r>
      </w:ins>
      <w:ins w:id="878" w:author="Nicholas Harp" w:date="2020-02-07T12:48:00Z">
        <w:r w:rsidR="0005047F">
          <w:t>s possible that trials in which participants responded incorrectly to the memory probe indicated a manipulation failure (</w:t>
        </w:r>
      </w:ins>
      <w:ins w:id="879" w:author="Nicholas Harp" w:date="2020-02-07T12:53:00Z">
        <w:r w:rsidR="00E71EB9">
          <w:t>i.e., the participant was not maintaining the images in memory</w:t>
        </w:r>
      </w:ins>
      <w:ins w:id="880" w:author="Nicholas Harp" w:date="2020-02-07T12:48:00Z">
        <w:r w:rsidR="0005047F">
          <w:t>), we</w:t>
        </w:r>
      </w:ins>
      <w:ins w:id="881" w:author="Nicholas Harp" w:date="2020-02-07T11:40:00Z">
        <w:r w:rsidR="00A3787E">
          <w:t xml:space="preserve"> included all trials regardless of accurac</w:t>
        </w:r>
      </w:ins>
      <w:ins w:id="882" w:author="Nicholas Harp" w:date="2020-02-07T12:52:00Z">
        <w:r w:rsidR="00E71EB9">
          <w:t xml:space="preserve">y due to </w:t>
        </w:r>
      </w:ins>
      <w:ins w:id="883" w:author="Nicholas Harp" w:date="2020-02-07T12:54:00Z">
        <w:r w:rsidR="00E71EB9">
          <w:t>the lack of an</w:t>
        </w:r>
      </w:ins>
      <w:ins w:id="884" w:author="Nicholas Harp" w:date="2020-02-07T12:52:00Z">
        <w:r w:rsidR="00E71EB9">
          <w:t xml:space="preserve"> objective method for </w:t>
        </w:r>
      </w:ins>
      <w:ins w:id="885" w:author="Nicholas Harp" w:date="2020-02-07T12:54:00Z">
        <w:del w:id="886" w:author="Maital Neta [2]" w:date="2020-02-21T10:34:00Z">
          <w:r w:rsidR="00E71EB9" w:rsidDel="008034A2">
            <w:delText>indicating</w:delText>
          </w:r>
        </w:del>
      </w:ins>
      <w:ins w:id="887" w:author="Nicholas Harp" w:date="2020-02-07T12:52:00Z">
        <w:del w:id="888" w:author="Maital Neta [2]" w:date="2020-02-21T10:34:00Z">
          <w:r w:rsidR="00E71EB9" w:rsidDel="008034A2">
            <w:delText xml:space="preserve"> manipulation </w:delText>
          </w:r>
        </w:del>
      </w:ins>
      <w:del w:id="889" w:author="Maital Neta [2]" w:date="2020-02-21T10:34:00Z">
        <w:r w:rsidR="00C27DCC" w:rsidRPr="00E71EB9" w:rsidDel="008034A2">
          <w:delText xml:space="preserve">Additionally, we removed the preceding face rating trial for any incorrect memory probe trials, as these trials can be considered a manipulation </w:delText>
        </w:r>
        <w:commentRangeStart w:id="890"/>
        <w:commentRangeStart w:id="891"/>
        <w:r w:rsidR="00C27DCC" w:rsidRPr="00E71EB9" w:rsidDel="008034A2">
          <w:delText>failure</w:delText>
        </w:r>
      </w:del>
      <w:commentRangeEnd w:id="890"/>
      <w:ins w:id="892" w:author="Nicholas Harp" w:date="2020-02-07T12:53:00Z">
        <w:del w:id="893" w:author="Maital Neta [2]" w:date="2020-02-21T10:34:00Z">
          <w:r w:rsidR="00E71EB9" w:rsidRPr="00706C8A" w:rsidDel="008034A2">
            <w:delText xml:space="preserve"> </w:delText>
          </w:r>
        </w:del>
      </w:ins>
      <w:ins w:id="894" w:author="Nicholas Harp" w:date="2020-02-07T12:54:00Z">
        <w:del w:id="895" w:author="Maital Neta [2]" w:date="2020-02-21T10:34:00Z">
          <w:r w:rsidR="00E71EB9" w:rsidDel="008034A2">
            <w:delText>over</w:delText>
          </w:r>
        </w:del>
      </w:ins>
      <w:ins w:id="896" w:author="Nicholas Harp" w:date="2020-02-07T12:53:00Z">
        <w:del w:id="897" w:author="Maital Neta [2]" w:date="2020-02-21T10:34:00Z">
          <w:r w:rsidR="00E71EB9" w:rsidDel="008034A2">
            <w:delText xml:space="preserve"> </w:delText>
          </w:r>
          <w:r w:rsidR="00E71EB9" w:rsidRPr="00706C8A" w:rsidDel="008034A2">
            <w:delText>alternative explanations</w:delText>
          </w:r>
        </w:del>
      </w:ins>
      <w:del w:id="898" w:author="Maital Neta [2]" w:date="2020-02-21T10:34:00Z">
        <w:r w:rsidR="00AD4C36" w:rsidRPr="00706C8A" w:rsidDel="008034A2">
          <w:commentReference w:id="890"/>
        </w:r>
      </w:del>
      <w:commentRangeEnd w:id="891"/>
      <w:ins w:id="899" w:author="Nicholas Harp" w:date="2020-02-07T12:55:00Z">
        <w:del w:id="900" w:author="Maital Neta [2]" w:date="2020-02-21T10:34:00Z">
          <w:r w:rsidR="00E71EB9" w:rsidDel="008034A2">
            <w:delText xml:space="preserve"> for the </w:delText>
          </w:r>
        </w:del>
      </w:ins>
      <w:ins w:id="901" w:author="Nicholas Harp" w:date="2020-02-07T12:56:00Z">
        <w:del w:id="902" w:author="Maital Neta [2]" w:date="2020-02-21T10:34:00Z">
          <w:r w:rsidR="00E71EB9" w:rsidDel="008034A2">
            <w:delText>incorrect response</w:delText>
          </w:r>
        </w:del>
      </w:ins>
      <w:del w:id="903" w:author="Maital Neta [2]" w:date="2020-02-21T10:34:00Z">
        <w:r w:rsidR="002344B4" w:rsidRPr="00E71EB9" w:rsidDel="008034A2">
          <w:rPr>
            <w:rStyle w:val="CommentReference"/>
          </w:rPr>
          <w:commentReference w:id="891"/>
        </w:r>
      </w:del>
      <w:ins w:id="904" w:author="Maital Neta [2]" w:date="2020-02-21T10:34:00Z">
        <w:r w:rsidR="008034A2">
          <w:t xml:space="preserve">determining whether or not the participants </w:t>
        </w:r>
      </w:ins>
      <w:ins w:id="905" w:author="Maital Neta [2]" w:date="2020-02-21T10:35:00Z">
        <w:r w:rsidR="00706C8A">
          <w:t>were</w:t>
        </w:r>
      </w:ins>
      <w:ins w:id="906" w:author="Maital Neta [2]" w:date="2020-02-21T10:34:00Z">
        <w:r w:rsidR="008034A2">
          <w:t xml:space="preserve"> attempting to remember the images in the matrix</w:t>
        </w:r>
      </w:ins>
      <w:r w:rsidR="00C27DCC" w:rsidRPr="00E71EB9">
        <w:t>.</w:t>
      </w:r>
      <w:r w:rsidR="00C27DCC">
        <w:t xml:space="preserve"> </w:t>
      </w:r>
      <w:del w:id="907" w:author="Maital Neta [2]" w:date="2020-02-21T10:35:00Z">
        <w:r w:rsidR="00C27DCC" w:rsidDel="00706C8A">
          <w:delText>Next</w:delText>
        </w:r>
        <w:r w:rsidDel="00706C8A">
          <w:delText xml:space="preserve">, </w:delText>
        </w:r>
      </w:del>
      <w:ins w:id="908" w:author="Catie Brown" w:date="2020-02-04T10:05:00Z">
        <w:del w:id="909" w:author="Maital Neta [2]" w:date="2020-02-21T10:35:00Z">
          <w:r w:rsidR="00AD4C36" w:rsidDel="00706C8A">
            <w:delText xml:space="preserve">each participants’ </w:delText>
          </w:r>
        </w:del>
      </w:ins>
      <w:ins w:id="910" w:author="Maital Neta [2]" w:date="2020-02-21T10:35:00Z">
        <w:r w:rsidR="00706C8A">
          <w:t xml:space="preserve">Our primary dependent measures were </w:t>
        </w:r>
      </w:ins>
      <w:ins w:id="911" w:author="Maital Neta [2]" w:date="2020-02-21T10:36:00Z">
        <w:r w:rsidR="00706C8A">
          <w:t xml:space="preserve">accuracy (percent correct) </w:t>
        </w:r>
      </w:ins>
      <w:del w:id="912" w:author="Maital Neta [2]" w:date="2020-02-21T10:36:00Z">
        <w:r w:rsidDel="00706C8A">
          <w:delText xml:space="preserve">percent negative ratings were calculated for happy, angry, and surprised faces across all trial types, as well as a percent correct score </w:delText>
        </w:r>
      </w:del>
      <w:r>
        <w:t>for the memory probe trials</w:t>
      </w:r>
      <w:ins w:id="913" w:author="Maital Neta [2]" w:date="2020-02-21T10:36:00Z">
        <w:r w:rsidR="00706C8A">
          <w:t xml:space="preserve"> and valence bias, which is calculated as percent negative ratings for surprised faces across all trials</w:t>
        </w:r>
      </w:ins>
      <w:r>
        <w:t xml:space="preserve">. </w:t>
      </w:r>
    </w:p>
    <w:p w14:paraId="17DF79E7" w14:textId="1972F366" w:rsidR="004D1425" w:rsidRDefault="000613DA" w:rsidP="004D1425">
      <w:pPr>
        <w:pStyle w:val="FirstParagraph"/>
        <w:rPr>
          <w:ins w:id="914" w:author="Nicholas Harp" w:date="2020-02-05T13:38:00Z"/>
        </w:rPr>
      </w:pPr>
      <w:r>
        <w:t xml:space="preserve">For the main test of our hypothesis, we </w:t>
      </w:r>
      <w:del w:id="915" w:author="Maital Neta [2]" w:date="2020-02-21T10:37:00Z">
        <w:r w:rsidDel="00706C8A">
          <w:delText xml:space="preserve">tested for differences in valence bias </w:delText>
        </w:r>
      </w:del>
      <w:ins w:id="916" w:author="Catie Brown" w:date="2020-02-04T10:06:00Z">
        <w:del w:id="917" w:author="Maital Neta [2]" w:date="2020-02-21T10:37:00Z">
          <w:r w:rsidR="00AD4C36" w:rsidDel="00706C8A">
            <w:delText xml:space="preserve">(i.e., </w:delText>
          </w:r>
          <w:commentRangeStart w:id="918"/>
          <w:commentRangeStart w:id="919"/>
          <w:r w:rsidR="00AD4C36" w:rsidDel="00706C8A">
            <w:delText xml:space="preserve">percent </w:delText>
          </w:r>
          <w:commentRangeEnd w:id="918"/>
          <w:r w:rsidR="00AD4C36" w:rsidDel="00706C8A">
            <w:rPr>
              <w:rStyle w:val="CommentReference"/>
              <w:rFonts w:asciiTheme="minorHAnsi" w:hAnsiTheme="minorHAnsi"/>
            </w:rPr>
            <w:commentReference w:id="918"/>
          </w:r>
        </w:del>
      </w:ins>
      <w:commentRangeEnd w:id="919"/>
      <w:del w:id="920" w:author="Maital Neta [2]" w:date="2020-02-21T10:37:00Z">
        <w:r w:rsidR="006C34F3" w:rsidDel="00706C8A">
          <w:rPr>
            <w:rStyle w:val="CommentReference"/>
            <w:rFonts w:asciiTheme="minorHAnsi" w:hAnsiTheme="minorHAnsi"/>
          </w:rPr>
          <w:commentReference w:id="919"/>
        </w:r>
      </w:del>
      <w:ins w:id="921" w:author="Catie Brown" w:date="2020-02-04T10:06:00Z">
        <w:del w:id="922" w:author="Maital Neta [2]" w:date="2020-02-21T10:37:00Z">
          <w:r w:rsidR="00AD4C36" w:rsidDel="00706C8A">
            <w:delText xml:space="preserve">negative rating of surprised faces) </w:delText>
          </w:r>
        </w:del>
      </w:ins>
      <w:ins w:id="923" w:author="Maital Neta [2]" w:date="2020-02-21T10:37:00Z">
        <w:r w:rsidR="00706C8A">
          <w:t xml:space="preserve">compared the valence bias for </w:t>
        </w:r>
      </w:ins>
      <w:del w:id="924" w:author="Maital Neta [2]" w:date="2020-02-21T10:37:00Z">
        <w:r w:rsidDel="00706C8A">
          <w:delText xml:space="preserve">among </w:delText>
        </w:r>
      </w:del>
      <w:r>
        <w:t>the different working memory load conditions</w:t>
      </w:r>
      <w:ins w:id="925" w:author="Maital Neta [2]" w:date="2020-02-21T10:37:00Z">
        <w:r w:rsidR="00706C8A">
          <w:t xml:space="preserve"> (high and low load, emotional and non-emotional load)</w:t>
        </w:r>
      </w:ins>
      <w:r>
        <w:t>.</w:t>
      </w:r>
      <w:ins w:id="926" w:author="Nicholas Harp" w:date="2020-01-27T14:41:00Z">
        <w:r w:rsidR="00E93DEE">
          <w:t xml:space="preserve"> Additionally,</w:t>
        </w:r>
      </w:ins>
      <w:ins w:id="927" w:author="Nicholas Harp" w:date="2020-01-27T14:42:00Z">
        <w:r w:rsidR="00E93DEE">
          <w:t xml:space="preserve"> we </w:t>
        </w:r>
        <w:del w:id="928" w:author="Maital Neta [2]" w:date="2020-02-21T10:38:00Z">
          <w:r w:rsidR="00E93DEE" w:rsidDel="00706C8A">
            <w:delText xml:space="preserve">assessed mouse trajectories </w:delText>
          </w:r>
        </w:del>
      </w:ins>
      <w:ins w:id="929" w:author="Catie Brown" w:date="2020-02-04T10:07:00Z">
        <w:del w:id="930" w:author="Maital Neta [2]" w:date="2020-02-21T10:38:00Z">
          <w:r w:rsidR="00AD4C36" w:rsidDel="00706C8A">
            <w:delText xml:space="preserve">(i.e., </w:delText>
          </w:r>
        </w:del>
      </w:ins>
      <w:ins w:id="931" w:author="Maital Neta [2]" w:date="2020-02-21T10:38:00Z">
        <w:r w:rsidR="00706C8A">
          <w:t xml:space="preserve">calculated </w:t>
        </w:r>
      </w:ins>
      <w:ins w:id="932" w:author="Catie Brown" w:date="2020-02-04T10:07:00Z">
        <w:r w:rsidR="00AD4C36">
          <w:t>maximum deviation</w:t>
        </w:r>
      </w:ins>
      <w:ins w:id="933" w:author="Maital Neta [2]" w:date="2020-02-21T10:38:00Z">
        <w:r w:rsidR="00706C8A">
          <w:t xml:space="preserve">, or the extent to which a response trajectory </w:t>
        </w:r>
        <w:r w:rsidR="00706C8A">
          <w:lastRenderedPageBreak/>
          <w:t xml:space="preserve">deviated or was attracted to the competing </w:t>
        </w:r>
      </w:ins>
      <w:ins w:id="934" w:author="Maital Neta [2]" w:date="2020-02-21T10:39:00Z">
        <w:r w:rsidR="00706C8A">
          <w:t>–</w:t>
        </w:r>
      </w:ins>
      <w:ins w:id="935" w:author="Maital Neta [2]" w:date="2020-02-21T10:38:00Z">
        <w:r w:rsidR="00706C8A">
          <w:t xml:space="preserve"> </w:t>
        </w:r>
        <w:proofErr w:type="spellStart"/>
        <w:r w:rsidR="00706C8A">
          <w:t>unsele</w:t>
        </w:r>
      </w:ins>
      <w:ins w:id="936" w:author="Maital Neta [2]" w:date="2020-02-21T10:39:00Z">
        <w:r w:rsidR="00706C8A">
          <w:t>ced</w:t>
        </w:r>
        <w:proofErr w:type="spellEnd"/>
        <w:r w:rsidR="00706C8A">
          <w:t xml:space="preserve"> – response option, </w:t>
        </w:r>
      </w:ins>
      <w:ins w:id="937" w:author="Catie Brown" w:date="2020-02-04T10:07:00Z">
        <w:del w:id="938" w:author="Maital Neta [2]" w:date="2020-02-21T10:39:00Z">
          <w:r w:rsidR="00AD4C36" w:rsidDel="00706C8A">
            <w:delText xml:space="preserve">s) </w:delText>
          </w:r>
        </w:del>
      </w:ins>
      <w:ins w:id="939" w:author="Nicholas Harp" w:date="2020-01-27T14:42:00Z">
        <w:del w:id="940" w:author="Maital Neta [2]" w:date="2020-02-21T10:39:00Z">
          <w:r w:rsidR="00E93DEE" w:rsidDel="00706C8A">
            <w:delText>among these same</w:delText>
          </w:r>
        </w:del>
      </w:ins>
      <w:ins w:id="941" w:author="Maital Neta [2]" w:date="2020-02-21T10:39:00Z">
        <w:r w:rsidR="00706C8A">
          <w:t>for each</w:t>
        </w:r>
      </w:ins>
      <w:ins w:id="942" w:author="Nicholas Harp" w:date="2020-01-27T14:42:00Z">
        <w:r w:rsidR="00E93DEE">
          <w:t xml:space="preserve"> condition</w:t>
        </w:r>
        <w:del w:id="943" w:author="Maital Neta [2]" w:date="2020-02-21T10:39:00Z">
          <w:r w:rsidR="00E93DEE" w:rsidDel="00706C8A">
            <w:delText>s, while also testing for differences as a function of subjective rating (i.e., positive or negative)</w:delText>
          </w:r>
        </w:del>
        <w:r w:rsidR="00E93DEE">
          <w:t>.</w:t>
        </w:r>
      </w:ins>
      <w:r>
        <w:t xml:space="preserve"> </w:t>
      </w:r>
      <w:ins w:id="944" w:author="Maital Neta [2]" w:date="2020-02-21T10:40:00Z">
        <w:r w:rsidR="009F5DE5">
          <w:t>Finally, we explored the effects on maximum deviation and load conditions as a function of the trial-by-trial rating (i.e., comparing trials in which surprise was rat</w:t>
        </w:r>
      </w:ins>
      <w:ins w:id="945" w:author="Maital Neta [2]" w:date="2020-02-21T10:41:00Z">
        <w:r w:rsidR="009F5DE5">
          <w:t>ed as a positive versus negative).</w:t>
        </w:r>
      </w:ins>
    </w:p>
    <w:p w14:paraId="15BDDEC6" w14:textId="4632F413" w:rsidR="00C673A2" w:rsidRDefault="00C27DCC" w:rsidP="009F5DE5">
      <w:pPr>
        <w:pStyle w:val="FirstParagraph"/>
        <w:rPr>
          <w:ins w:id="946" w:author="Nicholas Harp" w:date="2020-02-05T13:29:00Z"/>
        </w:rPr>
      </w:pPr>
      <w:r>
        <w:t xml:space="preserve">In order to account for the interdependence among measurements </w:t>
      </w:r>
      <w:r w:rsidR="004D1425">
        <w:t xml:space="preserve">due to </w:t>
      </w:r>
      <w:r>
        <w:t xml:space="preserve">the repeated measures design,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ins w:id="947" w:author="Maital Neta [2]" w:date="2020-02-21T10:41:00Z">
        <w:r w:rsidR="009F5DE5">
          <w:t xml:space="preserve">given that </w:t>
        </w:r>
      </w:ins>
      <w:del w:id="948" w:author="Maital Neta [2]" w:date="2020-02-21T10:41:00Z">
        <w:r w:rsidR="00E71EB9" w:rsidDel="009F5DE5">
          <w:delText xml:space="preserve">with interpretations of surprise as a factor (i.e., </w:delText>
        </w:r>
      </w:del>
      <w:r w:rsidR="00E71EB9">
        <w:t xml:space="preserve">some participants </w:t>
      </w:r>
      <w:commentRangeStart w:id="949"/>
      <w:ins w:id="950" w:author="Maital Neta [2]" w:date="2020-02-21T10:41:00Z">
        <w:r w:rsidR="009F5DE5">
          <w:t xml:space="preserve">rated surprise as negative </w:t>
        </w:r>
      </w:ins>
      <w:commentRangeEnd w:id="949"/>
      <w:ins w:id="951" w:author="Maital Neta [2]" w:date="2020-02-21T10:42:00Z">
        <w:r w:rsidR="009F5DE5">
          <w:rPr>
            <w:rStyle w:val="CommentReference"/>
            <w:rFonts w:asciiTheme="minorHAnsi" w:hAnsiTheme="minorHAnsi"/>
          </w:rPr>
          <w:commentReference w:id="949"/>
        </w:r>
      </w:ins>
      <w:ins w:id="952" w:author="Maital Neta [2]" w:date="2020-02-21T10:41:00Z">
        <w:r w:rsidR="009F5DE5">
          <w:t xml:space="preserve">on all trials (i.e., </w:t>
        </w:r>
      </w:ins>
      <w:del w:id="953" w:author="Maital Neta [2]" w:date="2020-02-21T10:41:00Z">
        <w:r w:rsidR="00E71EB9" w:rsidDel="009F5DE5">
          <w:delText xml:space="preserve">were </w:delText>
        </w:r>
      </w:del>
      <w:r w:rsidR="00E71EB9">
        <w:t xml:space="preserve">missing values </w:t>
      </w:r>
      <w:del w:id="954" w:author="Maital Neta [2]" w:date="2020-02-21T10:41:00Z">
        <w:r w:rsidR="00E71EB9" w:rsidDel="009F5DE5">
          <w:delText xml:space="preserve">if they never interpreted </w:delText>
        </w:r>
      </w:del>
      <w:ins w:id="955" w:author="Maital Neta [2]" w:date="2020-02-21T10:41:00Z">
        <w:r w:rsidR="009F5DE5">
          <w:t xml:space="preserve">for the condition of surprise rated </w:t>
        </w:r>
      </w:ins>
      <w:del w:id="956" w:author="Maital Neta [2]" w:date="2020-02-21T10:41:00Z">
        <w:r w:rsidR="00E71EB9" w:rsidDel="009F5DE5">
          <w:delText xml:space="preserve">surprise </w:delText>
        </w:r>
      </w:del>
      <w:r w:rsidR="00E71EB9">
        <w:t>as positive</w:t>
      </w:r>
      <w:del w:id="957" w:author="Maital Neta [2]" w:date="2020-02-21T10:41:00Z">
        <w:r w:rsidR="00FC0F52" w:rsidDel="009F5DE5">
          <w:delText xml:space="preserve"> [negative]</w:delText>
        </w:r>
      </w:del>
      <w:r w:rsidR="00FC0F52">
        <w:t xml:space="preserve">). </w:t>
      </w:r>
      <w:r w:rsidR="009C683E">
        <w:t>Mixed</w:t>
      </w:r>
      <w:r w:rsidR="006C34F3">
        <w:t xml:space="preserve"> </w:t>
      </w:r>
      <w:r w:rsidR="009C683E">
        <w:t>effects approaches are an extension of ordinary least squares (OLS) regressions</w:t>
      </w:r>
      <w:ins w:id="958" w:author="Maital Neta [2]" w:date="2020-02-21T10:42:00Z">
        <w:r w:rsidR="009F5DE5">
          <w:t xml:space="preserve"> that al</w:t>
        </w:r>
      </w:ins>
      <w:ins w:id="959" w:author="Maital Neta [2]" w:date="2020-02-21T10:43:00Z">
        <w:r w:rsidR="009F5DE5">
          <w:t xml:space="preserve">so </w:t>
        </w:r>
      </w:ins>
      <w:del w:id="960" w:author="Maital Neta [2]" w:date="2020-02-21T10:43:00Z">
        <w:r w:rsidR="009C683E" w:rsidDel="009F5DE5">
          <w:delText xml:space="preserve">, </w:delText>
        </w:r>
        <w:r w:rsidR="004D1425" w:rsidDel="009F5DE5">
          <w:delText xml:space="preserve">but </w:delText>
        </w:r>
        <w:r w:rsidR="009C683E" w:rsidDel="009F5DE5">
          <w:delText xml:space="preserve">which </w:delText>
        </w:r>
      </w:del>
      <w:r w:rsidR="009C683E">
        <w:t xml:space="preserve">include both fixed and random effects. </w:t>
      </w:r>
      <w:commentRangeStart w:id="961"/>
      <w:r w:rsidR="009C683E">
        <w:t>The interpretations of fixed effects follow the conventions of OLS regression</w:t>
      </w:r>
      <w:ins w:id="962" w:author="Maital Neta [2]" w:date="2020-02-21T10:43:00Z">
        <w:r w:rsidR="009F5DE5">
          <w:t>, where</w:t>
        </w:r>
      </w:ins>
      <w:ins w:id="963" w:author="Nicholas Harp" w:date="2020-02-05T13:39:00Z">
        <w:r w:rsidR="004D1425">
          <w:t xml:space="preserve"> </w:t>
        </w:r>
        <w:del w:id="964" w:author="Maital Neta [2]" w:date="2020-02-21T10:43:00Z">
          <w:r w:rsidR="004D1425" w:rsidDel="009F5DE5">
            <w:delText xml:space="preserve">(i.e., </w:delText>
          </w:r>
        </w:del>
        <w:r w:rsidR="004D1425">
          <w:t xml:space="preserve">the slope describes the effect on </w:t>
        </w:r>
        <w:commentRangeStart w:id="965"/>
        <w:r w:rsidR="004D1425">
          <w:t xml:space="preserve">average </w:t>
        </w:r>
      </w:ins>
      <w:commentRangeEnd w:id="965"/>
      <w:r w:rsidR="009F5DE5">
        <w:rPr>
          <w:rStyle w:val="CommentReference"/>
          <w:rFonts w:asciiTheme="minorHAnsi" w:hAnsiTheme="minorHAnsi"/>
        </w:rPr>
        <w:commentReference w:id="965"/>
      </w:r>
      <w:ins w:id="966" w:author="Nicholas Harp" w:date="2020-02-05T13:39:00Z">
        <w:r w:rsidR="004D1425">
          <w:t>across participants</w:t>
        </w:r>
      </w:ins>
      <w:ins w:id="967" w:author="Nicholas Harp" w:date="2020-02-07T13:00:00Z">
        <w:r w:rsidR="002944DB">
          <w:t xml:space="preserve"> for each one unit increase in the predictor</w:t>
        </w:r>
      </w:ins>
      <w:ins w:id="968" w:author="Nicholas Harp" w:date="2020-02-05T13:39:00Z">
        <w:r w:rsidR="004D1425">
          <w:t>)</w:t>
        </w:r>
      </w:ins>
      <w:ins w:id="969" w:author="Nicholas Harp" w:date="2020-02-05T13:09:00Z">
        <w:r w:rsidR="009C683E">
          <w:t>, while random effects (</w:t>
        </w:r>
      </w:ins>
      <w:ins w:id="970" w:author="Nicholas Harp" w:date="2020-02-07T13:00:00Z">
        <w:r w:rsidR="002944DB">
          <w:t>i.e</w:t>
        </w:r>
      </w:ins>
      <w:ins w:id="971" w:author="Nicholas Harp" w:date="2020-02-05T13:09:00Z">
        <w:r w:rsidR="009C683E">
          <w:t xml:space="preserve">., slopes </w:t>
        </w:r>
      </w:ins>
      <w:ins w:id="972" w:author="Nicholas Harp" w:date="2020-02-07T13:03:00Z">
        <w:r w:rsidR="002944DB">
          <w:t>and/</w:t>
        </w:r>
      </w:ins>
      <w:ins w:id="973" w:author="Nicholas Harp" w:date="2020-02-05T13:09:00Z">
        <w:r w:rsidR="009C683E">
          <w:t xml:space="preserve">or intercepts) </w:t>
        </w:r>
      </w:ins>
      <w:ins w:id="974" w:author="Nicholas Harp" w:date="2020-02-07T13:05:00Z">
        <w:r w:rsidR="002944DB">
          <w:t xml:space="preserve">allow the model to fit effects which are not averaged across the entirety of the sample </w:t>
        </w:r>
      </w:ins>
      <w:ins w:id="975" w:author="Nicholas Harp" w:date="2020-02-05T13:10:00Z">
        <w:r w:rsidR="009C683E">
          <w:t xml:space="preserve">(i.e., individual differences </w:t>
        </w:r>
      </w:ins>
      <w:ins w:id="976" w:author="Nicholas Harp" w:date="2020-02-05T13:39:00Z">
        <w:r w:rsidR="004D1425">
          <w:t xml:space="preserve">across participants </w:t>
        </w:r>
      </w:ins>
      <w:ins w:id="977" w:author="Nicholas Harp" w:date="2020-02-05T13:10:00Z">
        <w:r w:rsidR="009C683E">
          <w:t>here).</w:t>
        </w:r>
      </w:ins>
      <w:ins w:id="978" w:author="Nicholas Harp" w:date="2020-02-05T13:07:00Z">
        <w:r w:rsidR="009C683E">
          <w:t xml:space="preserve"> </w:t>
        </w:r>
      </w:ins>
      <w:ins w:id="979" w:author="Maital Neta [2]" w:date="2020-02-21T10:45:00Z">
        <w:r w:rsidR="009F5DE5">
          <w:t>Additional justification for the mixed effects modeling approach comes from</w:t>
        </w:r>
        <w:r w:rsidR="0059347F">
          <w:t xml:space="preserve"> the statistical depend</w:t>
        </w:r>
      </w:ins>
      <w:ins w:id="980" w:author="Maital Neta [2]" w:date="2020-02-21T10:46:00Z">
        <w:r w:rsidR="0059347F">
          <w:t xml:space="preserve">ency among the measures for any given subject, which was </w:t>
        </w:r>
      </w:ins>
      <w:ins w:id="981" w:author="Maital Neta [2]" w:date="2020-02-21T11:28:00Z">
        <w:r w:rsidR="00D34FE5">
          <w:t>revealed</w:t>
        </w:r>
      </w:ins>
      <w:ins w:id="982" w:author="Maital Neta [2]" w:date="2020-02-21T10:46:00Z">
        <w:r w:rsidR="0059347F">
          <w:t xml:space="preserve"> through an </w:t>
        </w:r>
      </w:ins>
      <w:del w:id="983" w:author="Maital Neta [2]" w:date="2020-02-21T10:46:00Z">
        <w:r w:rsidDel="0059347F">
          <w:delText xml:space="preserve">The </w:delText>
        </w:r>
      </w:del>
      <w:r>
        <w:t xml:space="preserve">intraclass correlation </w:t>
      </w:r>
      <w:ins w:id="984" w:author="Maital Neta [2]" w:date="2020-02-21T11:28:00Z">
        <w:r w:rsidR="00D34FE5">
          <w:t xml:space="preserve">(ICC) </w:t>
        </w:r>
      </w:ins>
      <w:del w:id="985" w:author="Maital Neta [2]" w:date="2020-02-21T10:46:00Z">
        <w:r w:rsidDel="0059347F">
          <w:delText xml:space="preserve">was </w:delText>
        </w:r>
      </w:del>
      <w:ins w:id="986" w:author="Maital Neta [2]" w:date="2020-02-21T10:46:00Z">
        <w:r w:rsidR="0059347F">
          <w:t xml:space="preserve">of </w:t>
        </w:r>
      </w:ins>
      <w:ins w:id="987" w:author="Nicholas Harp" w:date="2020-02-05T13:53:00Z">
        <w:r w:rsidR="00D758C5">
          <w:t>.75</w:t>
        </w:r>
      </w:ins>
      <w:ins w:id="988" w:author="Nicholas Harp" w:date="2020-02-05T13:40:00Z">
        <w:r w:rsidR="004D1425">
          <w:t xml:space="preserve"> for </w:t>
        </w:r>
      </w:ins>
      <w:ins w:id="989" w:author="Nicholas Harp" w:date="2020-02-05T13:53:00Z">
        <w:del w:id="990" w:author="Maital Neta [2]" w:date="2020-02-21T10:46:00Z">
          <w:r w:rsidR="00D758C5" w:rsidDel="0059347F">
            <w:delText>subjective interpretations</w:delText>
          </w:r>
        </w:del>
      </w:ins>
      <w:ins w:id="991" w:author="Maital Neta [2]" w:date="2020-02-21T10:46:00Z">
        <w:r w:rsidR="0059347F">
          <w:t>ratings</w:t>
        </w:r>
      </w:ins>
      <w:ins w:id="992" w:author="Nicholas Harp" w:date="2020-02-05T13:53:00Z">
        <w:r w:rsidR="00D758C5">
          <w:t xml:space="preserve"> of </w:t>
        </w:r>
        <w:del w:id="993" w:author="Maital Neta [2]" w:date="2020-02-21T10:46:00Z">
          <w:r w:rsidR="00D758C5" w:rsidDel="0059347F">
            <w:delText>ambiguity</w:delText>
          </w:r>
        </w:del>
      </w:ins>
      <w:ins w:id="994" w:author="Maital Neta [2]" w:date="2020-02-21T10:46:00Z">
        <w:r w:rsidR="0059347F">
          <w:t>surprised faces</w:t>
        </w:r>
      </w:ins>
      <w:ins w:id="995" w:author="Nicholas Harp" w:date="2020-02-05T13:40:00Z">
        <w:r w:rsidR="004D1425">
          <w:t xml:space="preserve"> </w:t>
        </w:r>
      </w:ins>
      <w:r w:rsidR="004D1425">
        <w:t xml:space="preserve">and </w:t>
      </w:r>
      <w:r>
        <w:t>.1</w:t>
      </w:r>
      <w:r w:rsidR="00D758C5">
        <w:t>7</w:t>
      </w:r>
      <w:r w:rsidR="004D1425">
        <w:t xml:space="preserve"> for maximum deviations</w:t>
      </w:r>
      <w:r w:rsidR="00245AD9">
        <w:t xml:space="preserve">. </w:t>
      </w:r>
      <w:commentRangeEnd w:id="961"/>
      <w:r w:rsidR="009F5DE5">
        <w:rPr>
          <w:rStyle w:val="CommentReference"/>
          <w:rFonts w:asciiTheme="minorHAnsi" w:hAnsiTheme="minorHAnsi"/>
        </w:rPr>
        <w:commentReference w:id="961"/>
      </w:r>
      <w:r>
        <w:t xml:space="preserve"> </w:t>
      </w:r>
    </w:p>
    <w:p w14:paraId="74EB0343" w14:textId="63123933" w:rsidR="00E75F14" w:rsidRDefault="00950241" w:rsidP="00E93DEE">
      <w:pPr>
        <w:pStyle w:val="BodyText"/>
        <w:rPr>
          <w:ins w:id="996" w:author="Maital Neta [2]" w:date="2020-02-21T10:49:00Z"/>
        </w:rPr>
      </w:pPr>
      <w:ins w:id="997" w:author="Maital Neta [2]" w:date="2020-02-21T10:52:00Z">
        <w:r>
          <w:t>To test the effects of experimental conditions (l</w:t>
        </w:r>
      </w:ins>
      <w:ins w:id="998" w:author="Maital Neta [2]" w:date="2020-02-21T10:53:00Z">
        <w:r>
          <w:t>oad: high versus low, and domain: emotional versus non-emotional) on ratings and maximum deviations, w</w:t>
        </w:r>
      </w:ins>
      <w:del w:id="999" w:author="Maital Neta [2]" w:date="2020-02-21T10:49:00Z">
        <w:r w:rsidR="00C95E64" w:rsidDel="00950241">
          <w:delText>Prior to completing the analyses, all</w:delText>
        </w:r>
        <w:r w:rsidR="00C27DCC" w:rsidDel="00950241">
          <w:delText xml:space="preserve"> rating</w:delText>
        </w:r>
        <w:r w:rsidR="00C95E64" w:rsidDel="00950241">
          <w:delText xml:space="preserve"> </w:delText>
        </w:r>
      </w:del>
      <w:ins w:id="1000" w:author="Nicholas Harp" w:date="2020-01-27T14:37:00Z">
        <w:del w:id="1001" w:author="Maital Neta [2]" w:date="2020-02-21T10:49:00Z">
          <w:r w:rsidR="007574F2" w:rsidDel="00950241">
            <w:delText xml:space="preserve">and mouse </w:delText>
          </w:r>
        </w:del>
      </w:ins>
      <w:del w:id="1002" w:author="Maital Neta [2]" w:date="2020-02-21T10:49:00Z">
        <w:r w:rsidR="00C95E64" w:rsidDel="00950241">
          <w:delText xml:space="preserve">data were assessed for normality using Shapiro-Wilks tests. </w:delText>
        </w:r>
        <w:r w:rsidR="000613DA" w:rsidDel="00950241">
          <w:delText>The results of all four tests were highly significant (</w:delText>
        </w:r>
        <w:r w:rsidR="000613DA" w:rsidRPr="00D5575E" w:rsidDel="00950241">
          <w:rPr>
            <w:i/>
            <w:iCs/>
          </w:rPr>
          <w:delText>p</w:delText>
        </w:r>
        <w:r w:rsidR="000613DA" w:rsidDel="00950241">
          <w:delText>’s &lt; .001)</w:delText>
        </w:r>
      </w:del>
      <w:ins w:id="1003" w:author="Nicholas Harp" w:date="2020-01-27T14:37:00Z">
        <w:del w:id="1004" w:author="Maital Neta [2]" w:date="2020-02-21T10:49:00Z">
          <w:r w:rsidR="007574F2" w:rsidDel="00950241">
            <w:delText xml:space="preserve"> for the rating data</w:delText>
          </w:r>
        </w:del>
      </w:ins>
      <w:del w:id="1005" w:author="Maital Neta [2]" w:date="2020-02-21T10:49:00Z">
        <w:r w:rsidR="00324684" w:rsidDel="00950241">
          <w:delText>, as ratings of ambiguity are typically negatively skewed</w:delText>
        </w:r>
        <w:r w:rsidR="003976D7" w:rsidDel="00950241">
          <w:delText xml:space="preserve">. </w:delText>
        </w:r>
      </w:del>
      <w:moveToRangeStart w:id="1006" w:author="Nicholas Harp" w:date="2020-01-27T14:37:00Z" w:name="move31028286"/>
      <w:moveTo w:id="1007" w:author="Nicholas Harp" w:date="2020-01-27T14:37:00Z">
        <w:del w:id="1008" w:author="Maital Neta [2]" w:date="2020-02-21T10:49:00Z">
          <w:r w:rsidR="007574F2" w:rsidDel="00950241">
            <w:delText>Next, we assessed the distribution of the mouse trajectory data, which was normally distributed except for one condition.</w:delText>
          </w:r>
        </w:del>
      </w:moveTo>
      <w:moveToRangeEnd w:id="1006"/>
      <w:ins w:id="1009" w:author="Nicholas Harp" w:date="2020-01-27T14:37:00Z">
        <w:del w:id="1010" w:author="Maital Neta [2]" w:date="2020-02-21T10:49:00Z">
          <w:r w:rsidR="007574F2" w:rsidDel="00950241">
            <w:delText xml:space="preserve"> </w:delText>
          </w:r>
        </w:del>
      </w:ins>
      <w:del w:id="1011" w:author="Maital Neta [2]" w:date="2020-02-21T10:49:00Z">
        <w:r w:rsidR="003976D7" w:rsidDel="00950241">
          <w:delText>As such,</w:delText>
        </w:r>
        <w:r w:rsidR="000613DA" w:rsidDel="00950241">
          <w:delText xml:space="preserve"> </w:delText>
        </w:r>
      </w:del>
      <w:ins w:id="1012" w:author="Nicholas Harp" w:date="2020-01-27T14:39:00Z">
        <w:del w:id="1013" w:author="Maital Neta [2]" w:date="2020-02-21T10:49:00Z">
          <w:r w:rsidR="00E93DEE" w:rsidDel="00950241">
            <w:delText>we assessed alternative distributions for use in a generalized linear mixed model</w:delText>
          </w:r>
        </w:del>
      </w:ins>
      <w:ins w:id="1014" w:author="Nicholas Harp" w:date="2020-01-27T14:40:00Z">
        <w:del w:id="1015" w:author="Maital Neta [2]" w:date="2020-02-21T10:49:00Z">
          <w:r w:rsidR="00E93DEE" w:rsidDel="00950241">
            <w:delText xml:space="preserve">; however, the model fit of the </w:delText>
          </w:r>
        </w:del>
      </w:ins>
      <w:ins w:id="1016" w:author="Maital Neta [2]" w:date="2020-02-21T10:49:00Z">
        <w:r>
          <w:t xml:space="preserve">e used a </w:t>
        </w:r>
      </w:ins>
      <w:ins w:id="1017" w:author="Nicholas Harp" w:date="2020-01-27T14:40:00Z">
        <w:del w:id="1018" w:author="Maital Neta [2]" w:date="2020-02-21T10:49:00Z">
          <w:r w:rsidR="00E93DEE" w:rsidDel="00950241">
            <w:delText xml:space="preserve">traditional </w:delText>
          </w:r>
        </w:del>
        <w:r w:rsidR="00E93DEE">
          <w:t xml:space="preserve">linear mixed model with a </w:t>
        </w:r>
        <w:del w:id="1019" w:author="Catie Brown" w:date="2020-02-04T10:09:00Z">
          <w:r w:rsidR="00E93DEE" w:rsidDel="00C56AFB">
            <w:delText>g</w:delText>
          </w:r>
        </w:del>
      </w:ins>
      <w:ins w:id="1020" w:author="Catie Brown" w:date="2020-02-04T10:09:00Z">
        <w:r w:rsidR="00C56AFB">
          <w:t>G</w:t>
        </w:r>
      </w:ins>
      <w:ins w:id="1021" w:author="Nicholas Harp" w:date="2020-01-27T14:40:00Z">
        <w:r w:rsidR="00E93DEE">
          <w:t>aussian error distribution</w:t>
        </w:r>
      </w:ins>
      <w:ins w:id="1022" w:author="Maital Neta [2]" w:date="2020-02-21T10:53:00Z">
        <w:r>
          <w:t>. This approach</w:t>
        </w:r>
      </w:ins>
      <w:ins w:id="1023" w:author="Maital Neta [2]" w:date="2020-02-21T10:50:00Z">
        <w:r>
          <w:t xml:space="preserve"> demonstrated</w:t>
        </w:r>
      </w:ins>
      <w:ins w:id="1024" w:author="Nicholas Harp" w:date="2020-01-27T14:40:00Z">
        <w:r w:rsidR="00E93DEE">
          <w:t xml:space="preserve"> </w:t>
        </w:r>
        <w:del w:id="1025" w:author="Maital Neta [2]" w:date="2020-02-21T10:50:00Z">
          <w:r w:rsidR="00E93DEE" w:rsidDel="00950241">
            <w:delText xml:space="preserve">fit </w:delText>
          </w:r>
        </w:del>
        <w:r w:rsidR="00E93DEE">
          <w:t xml:space="preserve">better </w:t>
        </w:r>
      </w:ins>
      <w:ins w:id="1026" w:author="Maital Neta [2]" w:date="2020-02-21T10:50:00Z">
        <w:r>
          <w:t xml:space="preserve">model fit </w:t>
        </w:r>
      </w:ins>
      <w:ins w:id="1027" w:author="Nicholas Harp" w:date="2020-01-27T14:40:00Z">
        <w:r w:rsidR="00E93DEE">
          <w:t xml:space="preserve">than alternative </w:t>
        </w:r>
        <w:del w:id="1028" w:author="Maital Neta [2]" w:date="2020-02-21T10:50:00Z">
          <w:r w:rsidR="00E93DEE" w:rsidDel="00950241">
            <w:delText xml:space="preserve">model </w:delText>
          </w:r>
        </w:del>
        <w:r w:rsidR="00E93DEE">
          <w:t>options</w:t>
        </w:r>
      </w:ins>
      <w:ins w:id="1029" w:author="Nicholas Harp" w:date="2020-01-30T09:13:00Z">
        <w:r w:rsidR="004326A2">
          <w:t xml:space="preserve"> (i.e., gamma distribution)</w:t>
        </w:r>
      </w:ins>
      <w:ins w:id="1030" w:author="Maital Neta [2]" w:date="2020-02-21T10:50:00Z">
        <w:r>
          <w:t xml:space="preserve">, and </w:t>
        </w:r>
      </w:ins>
      <w:ins w:id="1031" w:author="Nicholas Harp" w:date="2020-01-27T14:40:00Z">
        <w:del w:id="1032" w:author="Maital Neta [2]" w:date="2020-02-21T10:54:00Z">
          <w:r w:rsidR="00E93DEE" w:rsidDel="00950241">
            <w:delText>.</w:delText>
          </w:r>
        </w:del>
      </w:ins>
      <w:ins w:id="1033" w:author="Nicholas Harp" w:date="2020-01-27T14:47:00Z">
        <w:del w:id="1034" w:author="Maital Neta [2]" w:date="2020-02-21T10:54:00Z">
          <w:r w:rsidR="0091768D" w:rsidDel="00950241">
            <w:delText xml:space="preserve"> </w:delText>
          </w:r>
        </w:del>
        <w:del w:id="1035" w:author="Maital Neta [2]" w:date="2020-02-21T10:51:00Z">
          <w:r w:rsidR="0091768D" w:rsidDel="00950241">
            <w:delText>Notably</w:delText>
          </w:r>
        </w:del>
        <w:del w:id="1036" w:author="Maital Neta [2]" w:date="2020-02-21T10:54:00Z">
          <w:r w:rsidR="0091768D" w:rsidDel="00950241">
            <w:delText xml:space="preserve">, </w:delText>
          </w:r>
        </w:del>
        <w:del w:id="1037" w:author="Maital Neta [2]" w:date="2020-02-21T10:51:00Z">
          <w:r w:rsidR="0091768D" w:rsidDel="00950241">
            <w:delText xml:space="preserve">other work has shown that </w:delText>
          </w:r>
        </w:del>
        <w:del w:id="1038" w:author="Maital Neta [2]" w:date="2020-02-21T10:54:00Z">
          <w:r w:rsidR="0091768D" w:rsidDel="00950241">
            <w:delText xml:space="preserve">linear mixed models are </w:delText>
          </w:r>
        </w:del>
      </w:ins>
      <w:ins w:id="1039" w:author="Maital Neta [2]" w:date="2020-02-21T10:54:00Z">
        <w:r>
          <w:t xml:space="preserve">is </w:t>
        </w:r>
      </w:ins>
      <w:ins w:id="1040" w:author="Nicholas Harp" w:date="2020-01-27T14:47:00Z">
        <w:r w:rsidR="0091768D">
          <w:t xml:space="preserve">robust to violations of normality </w:t>
        </w:r>
      </w:ins>
      <w:ins w:id="1041"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1042" w:author="Maital Neta [2]" w:date="2020-02-21T10:54:00Z">
        <w:r>
          <w:t xml:space="preserve"> evidenced by Shapiro-Wilks tests (</w:t>
        </w:r>
        <w:r w:rsidRPr="00843F20">
          <w:rPr>
            <w:i/>
            <w:iCs/>
          </w:rPr>
          <w:t>p</w:t>
        </w:r>
        <w:r>
          <w:t xml:space="preserve">’s &lt; .001). </w:t>
        </w:r>
      </w:ins>
      <w:ins w:id="1043" w:author="Nicholas Harp" w:date="2020-01-27T14:48:00Z">
        <w:del w:id="1044" w:author="Maital Neta [2]" w:date="2020-02-21T10:54:00Z">
          <w:r w:rsidR="0091768D" w:rsidDel="00950241">
            <w:delText>.</w:delText>
          </w:r>
        </w:del>
      </w:ins>
      <w:ins w:id="1045" w:author="Nicholas Harp" w:date="2020-01-27T14:40:00Z">
        <w:del w:id="1046" w:author="Maital Neta [2]" w:date="2020-02-21T10:54:00Z">
          <w:r w:rsidR="00E93DEE" w:rsidDel="00950241">
            <w:delText xml:space="preserve"> </w:delText>
          </w:r>
        </w:del>
      </w:ins>
      <w:del w:id="1047" w:author="Maital Neta [2]" w:date="2020-02-21T10:54:00Z">
        <w:r w:rsidR="00C27DCC" w:rsidDel="00950241">
          <w:delText>robust standard errors</w:delText>
        </w:r>
        <w:r w:rsidR="000613DA" w:rsidDel="00950241">
          <w:delText xml:space="preserve"> were used </w:delText>
        </w:r>
        <w:r w:rsidR="00C27DCC" w:rsidDel="00950241">
          <w:delText>to account for the violation of the assumption of normality</w:delText>
        </w:r>
        <w:r w:rsidR="000613DA" w:rsidDel="00950241">
          <w:delText xml:space="preserve">. </w:delText>
        </w:r>
      </w:del>
      <w:moveFromRangeStart w:id="1048" w:author="Nicholas Harp" w:date="2020-01-27T14:37:00Z" w:name="move31028286"/>
      <w:moveFrom w:id="1049" w:author="Nicholas Harp" w:date="2020-01-27T14:37:00Z">
        <w:del w:id="1050" w:author="Maital Neta [2]" w:date="2020-02-21T10:54:00Z">
          <w:r w:rsidR="00C95E64" w:rsidDel="00950241">
            <w:delText xml:space="preserve">Next, </w:delText>
          </w:r>
          <w:r w:rsidR="003976D7" w:rsidDel="00950241">
            <w:delText>we assessed the distribution of</w:delText>
          </w:r>
          <w:r w:rsidR="00C27DCC" w:rsidDel="00950241">
            <w:delText xml:space="preserve"> the mouse trajectory data</w:delText>
          </w:r>
          <w:r w:rsidR="003976D7" w:rsidDel="00950241">
            <w:delText xml:space="preserve">, which was normally distributed except for one condition. </w:delText>
          </w:r>
        </w:del>
      </w:moveFrom>
      <w:moveFromRangeEnd w:id="1048"/>
      <w:del w:id="1051" w:author="Maital Neta [2]" w:date="2020-02-21T10:54:00Z">
        <w:r w:rsidR="003976D7" w:rsidDel="00950241">
          <w:delText>Robust standard errors were used for the maximum deviation analyses as well.</w:delText>
        </w:r>
        <w:r w:rsidR="00C27DCC" w:rsidDel="00950241">
          <w:delText xml:space="preserve"> </w:delText>
        </w:r>
        <w:r w:rsidR="003976D7" w:rsidDel="00950241">
          <w:delText>W</w:delText>
        </w:r>
        <w:r w:rsidR="00C95E64" w:rsidDel="00950241">
          <w:delText xml:space="preserve">e tested for differences among each working memory load condition </w:delText>
        </w:r>
        <w:r w:rsidR="003976D7" w:rsidDel="00950241">
          <w:delText>with a multilevel modeling approach here</w:delText>
        </w:r>
        <w:r w:rsidR="00324684" w:rsidDel="00950241">
          <w:delText xml:space="preserve"> </w:delText>
        </w:r>
        <w:r w:rsidR="00CB52D2" w:rsidDel="00950241">
          <w:delText>as well</w:delText>
        </w:r>
        <w:r w:rsidR="00C95E64" w:rsidDel="00950241">
          <w:delText>.</w:delText>
        </w:r>
        <w:r w:rsidR="00CB52D2" w:rsidDel="00950241">
          <w:delText xml:space="preserve"> </w:delText>
        </w:r>
        <w:r w:rsidR="00324684" w:rsidDel="00950241">
          <w:delText>W</w:delText>
        </w:r>
      </w:del>
      <w:ins w:id="1052" w:author="Catie Brown" w:date="2020-02-04T10:09:00Z">
        <w:del w:id="1053" w:author="Maital Neta [2]" w:date="2020-02-21T10:54:00Z">
          <w:r w:rsidR="00C56AFB" w:rsidDel="00950241">
            <w:delText>Therefore, w</w:delText>
          </w:r>
        </w:del>
      </w:ins>
      <w:del w:id="1054" w:author="Maital Neta [2]" w:date="2020-02-21T10:54:00Z">
        <w:r w:rsidR="00324684" w:rsidDel="00950241">
          <w:delText xml:space="preserve">e employed the model building approach suggested by Raudenbush and Bryk (2001), assessing model fit using </w:delText>
        </w:r>
        <w:r w:rsidR="00324684" w:rsidDel="00950241">
          <w:rPr>
            <w:i/>
            <w:iCs/>
          </w:rPr>
          <w:delText>X</w:delText>
        </w:r>
        <w:r w:rsidR="00324684" w:rsidDel="00950241">
          <w:rPr>
            <w:vertAlign w:val="superscript"/>
          </w:rPr>
          <w:delText>2</w:delText>
        </w:r>
        <w:r w:rsidR="00324684" w:rsidDel="00950241">
          <w:delText xml:space="preserve"> difference tests for each parameter</w:delText>
        </w:r>
        <w:r w:rsidR="003976D7" w:rsidDel="00950241">
          <w:delText xml:space="preserve"> added to the model</w:delText>
        </w:r>
        <w:r w:rsidR="00324684" w:rsidDel="00950241">
          <w:delText xml:space="preserve">. </w:delText>
        </w:r>
      </w:del>
      <w:r w:rsidR="00CB52D2">
        <w:t xml:space="preserve">All model </w:t>
      </w:r>
      <w:del w:id="1055" w:author="Nicholas Harp" w:date="2020-02-05T13:30:00Z">
        <w:r w:rsidR="00CB52D2" w:rsidDel="00C673A2">
          <w:delText xml:space="preserve">comparisons </w:delText>
        </w:r>
      </w:del>
      <w:ins w:id="1056" w:author="Nicholas Harp" w:date="2020-02-05T13:30:00Z">
        <w:r w:rsidR="00C673A2">
          <w:t xml:space="preserve">building </w:t>
        </w:r>
      </w:ins>
      <w:r w:rsidR="00CB52D2">
        <w:t>w</w:t>
      </w:r>
      <w:ins w:id="1057" w:author="Nicholas Harp" w:date="2020-02-05T13:30:00Z">
        <w:r w:rsidR="00C673A2">
          <w:t>as</w:t>
        </w:r>
      </w:ins>
      <w:del w:id="1058" w:author="Nicholas Harp" w:date="2020-02-05T13:30:00Z">
        <w:r w:rsidR="00CB52D2" w:rsidDel="00C673A2">
          <w:delText>ere</w:delText>
        </w:r>
      </w:del>
      <w:r w:rsidR="00CB52D2">
        <w:t xml:space="preserve"> </w:t>
      </w:r>
      <w:r w:rsidR="00CB52D2">
        <w:lastRenderedPageBreak/>
        <w:t xml:space="preserve">completed </w:t>
      </w:r>
      <w:del w:id="1059" w:author="Nicholas Harp" w:date="2020-02-05T13:30:00Z">
        <w:r w:rsidR="00CB52D2" w:rsidDel="00C673A2">
          <w:delText xml:space="preserve">with </w:delText>
        </w:r>
      </w:del>
      <w:ins w:id="1060" w:author="Nicholas Harp" w:date="2020-02-05T13:30:00Z">
        <w:r w:rsidR="00C673A2">
          <w:t xml:space="preserve">using </w:t>
        </w:r>
      </w:ins>
      <w:r w:rsidR="00CB52D2">
        <w:t>full information maximum likelihood estimation</w:t>
      </w:r>
      <w:r w:rsidR="003976D7">
        <w:t xml:space="preserve"> to account for </w:t>
      </w:r>
      <w:ins w:id="1061" w:author="Nicholas Harp" w:date="2020-01-15T13:41:00Z">
        <w:r w:rsidR="00083DD4">
          <w:t>any missing data</w:t>
        </w:r>
      </w:ins>
      <w:del w:id="1062" w:author="Nicholas Harp" w:date="2020-01-15T13:41:00Z">
        <w:r w:rsidR="003976D7" w:rsidDel="00083DD4">
          <w:delText>the addition of fixed parameters</w:delText>
        </w:r>
        <w:r w:rsidR="00CB52D2" w:rsidDel="00083DD4">
          <w:delText xml:space="preserve">. </w:delText>
        </w:r>
      </w:del>
      <w:r w:rsidR="000613DA" w:rsidRPr="000613DA">
        <w:t xml:space="preserve"> </w:t>
      </w:r>
      <w:ins w:id="1063" w:author="Nicholas Harp" w:date="2020-01-15T13:41:00Z">
        <w:r w:rsidR="00083DD4">
          <w:t>(e.g., if a pa</w:t>
        </w:r>
      </w:ins>
      <w:ins w:id="1064" w:author="Nicholas Harp" w:date="2020-01-15T13:42:00Z">
        <w:r w:rsidR="00083DD4">
          <w:t xml:space="preserve">rticipant did not rate any </w:t>
        </w:r>
      </w:ins>
      <w:ins w:id="1065" w:author="Maital Neta [2]" w:date="2020-02-21T10:52:00Z">
        <w:r>
          <w:t xml:space="preserve">surprised faces </w:t>
        </w:r>
      </w:ins>
      <w:ins w:id="1066" w:author="Nicholas Harp" w:date="2020-01-15T13:42:00Z">
        <w:del w:id="1067" w:author="Maital Neta [2]" w:date="2020-02-21T10:52:00Z">
          <w:r w:rsidR="00083DD4" w:rsidDel="00950241">
            <w:delText xml:space="preserve">images </w:delText>
          </w:r>
        </w:del>
        <w:r w:rsidR="00083DD4">
          <w:t>as positive).</w:t>
        </w:r>
      </w:ins>
      <w:ins w:id="1068" w:author="Nicholas Harp" w:date="2020-01-31T14:56:00Z">
        <w:r w:rsidR="00B4384D">
          <w:t xml:space="preserve"> </w:t>
        </w:r>
      </w:ins>
    </w:p>
    <w:p w14:paraId="432724B5" w14:textId="6C7F54B3" w:rsidR="00950241" w:rsidDel="00950241" w:rsidRDefault="00950241" w:rsidP="00E93DEE">
      <w:pPr>
        <w:pStyle w:val="BodyText"/>
        <w:rPr>
          <w:del w:id="1069" w:author="Maital Neta [2]" w:date="2020-02-21T10:51:00Z"/>
        </w:rPr>
      </w:pPr>
    </w:p>
    <w:p w14:paraId="290F5BA5" w14:textId="77777777" w:rsidR="00DB6E4D" w:rsidRDefault="00C95E64">
      <w:pPr>
        <w:pStyle w:val="Heading1"/>
        <w:rPr>
          <w:ins w:id="1070" w:author="Nicholas Harp" w:date="2020-02-07T13:53:00Z"/>
        </w:rPr>
      </w:pPr>
      <w:bookmarkStart w:id="1071" w:name="results"/>
      <w:commentRangeStart w:id="1072"/>
      <w:r>
        <w:t>Results</w:t>
      </w:r>
      <w:bookmarkEnd w:id="1071"/>
      <w:commentRangeEnd w:id="1072"/>
      <w:r w:rsidR="00831FFA">
        <w:rPr>
          <w:rStyle w:val="CommentReference"/>
          <w:rFonts w:asciiTheme="minorHAnsi" w:eastAsiaTheme="minorHAnsi" w:hAnsiTheme="minorHAnsi" w:cstheme="minorBidi"/>
          <w:b w:val="0"/>
          <w:bCs w:val="0"/>
        </w:rPr>
        <w:commentReference w:id="1072"/>
      </w:r>
    </w:p>
    <w:p w14:paraId="69F4D504" w14:textId="1B0E1809" w:rsidR="00E75F14" w:rsidRDefault="00C95E64">
      <w:pPr>
        <w:pStyle w:val="Heading2"/>
      </w:pPr>
      <w:bookmarkStart w:id="1073" w:name="subjective-ratings"/>
      <w:r>
        <w:t>Subjective ratings</w:t>
      </w:r>
      <w:bookmarkEnd w:id="1073"/>
      <w:r w:rsidR="003B43DF">
        <w:t xml:space="preserve"> </w:t>
      </w:r>
      <w:commentRangeStart w:id="1074"/>
      <w:commentRangeStart w:id="1075"/>
      <w:r w:rsidR="003B43DF">
        <w:t>of ambiguity</w:t>
      </w:r>
      <w:commentRangeEnd w:id="1074"/>
      <w:r w:rsidR="003B43DF">
        <w:rPr>
          <w:rStyle w:val="CommentReference"/>
          <w:rFonts w:asciiTheme="minorHAnsi" w:eastAsiaTheme="minorHAnsi" w:hAnsiTheme="minorHAnsi" w:cstheme="minorBidi"/>
          <w:b w:val="0"/>
          <w:bCs w:val="0"/>
        </w:rPr>
        <w:commentReference w:id="1074"/>
      </w:r>
      <w:commentRangeEnd w:id="1075"/>
      <w:r w:rsidR="00CC4156">
        <w:rPr>
          <w:rStyle w:val="CommentReference"/>
          <w:rFonts w:asciiTheme="minorHAnsi" w:eastAsiaTheme="minorHAnsi" w:hAnsiTheme="minorHAnsi" w:cstheme="minorBidi"/>
          <w:b w:val="0"/>
          <w:bCs w:val="0"/>
        </w:rPr>
        <w:commentReference w:id="1075"/>
      </w:r>
    </w:p>
    <w:p w14:paraId="115743B2" w14:textId="6F16CFF2" w:rsidR="00CB52D2" w:rsidRDefault="00CB52D2" w:rsidP="000D126D">
      <w:pPr>
        <w:pStyle w:val="FirstParagraph"/>
      </w:pPr>
      <w:r>
        <w:t>First, a</w:t>
      </w:r>
      <w:r w:rsidR="003E7A83">
        <w:t xml:space="preserve"> random</w:t>
      </w:r>
      <w:r>
        <w:t xml:space="preserve"> intercept-only model was tested</w:t>
      </w:r>
      <w:r w:rsidR="000A1223">
        <w:t xml:space="preserve"> and</w:t>
      </w:r>
      <w:r>
        <w:t xml:space="preserve"> </w:t>
      </w:r>
      <w:r w:rsidR="000A1223">
        <w:t>t</w:t>
      </w:r>
      <w:r>
        <w:t xml:space="preserve">he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3E7A83">
        <w:t>suggest</w:t>
      </w:r>
      <w:r w:rsidR="002D756E">
        <w:t>s</w:t>
      </w:r>
      <w:r w:rsidR="003E7A83">
        <w:t xml:space="preserve"> </w:t>
      </w:r>
      <w:r w:rsidR="002D756E">
        <w:t xml:space="preserve">there was </w:t>
      </w:r>
      <w:r w:rsidR="003E7A83">
        <w:t>individual var</w:t>
      </w:r>
      <w:r w:rsidR="002D756E">
        <w:t xml:space="preserve">iance </w:t>
      </w:r>
      <w:r w:rsidR="003E7A83">
        <w:t>in percent negative ratings at baseline</w:t>
      </w:r>
      <w:r w:rsidR="00946C93">
        <w:t xml:space="preserve"> (i.e., low, non-emotional </w:t>
      </w:r>
      <w:del w:id="1076" w:author="Maital Neta [2]" w:date="2020-02-21T10:55:00Z">
        <w:r w:rsidR="00946C93" w:rsidDel="00EF19A9">
          <w:delText xml:space="preserve">cognitive </w:delText>
        </w:r>
      </w:del>
      <w:r w:rsidR="00946C93">
        <w:t>loads)</w:t>
      </w:r>
      <w:r w:rsidR="00AE6EAB">
        <w:t xml:space="preserve"> that is best modeled as a separate intercept for each subject</w:t>
      </w:r>
      <w:r w:rsidR="002D756E">
        <w:t>, as expected with an individual difference measure</w:t>
      </w:r>
      <w:r w:rsidR="009342C6">
        <w:t xml:space="preserve"> with repeated measurements</w:t>
      </w:r>
      <w:r>
        <w:t>.</w:t>
      </w:r>
      <w:r w:rsidR="00CA5C8A">
        <w:rPr>
          <w:i/>
          <w:iCs/>
        </w:rPr>
        <w:t xml:space="preserve"> </w:t>
      </w:r>
      <w:del w:id="1077" w:author="Maital Neta [2]" w:date="2020-02-21T10:57:00Z">
        <w:r w:rsidR="00CA5C8A" w:rsidDel="00EF19A9">
          <w:delText>After</w:delText>
        </w:r>
      </w:del>
      <w:ins w:id="1078" w:author="Maital Neta [2]" w:date="2020-02-21T10:57:00Z">
        <w:r w:rsidR="00EF19A9">
          <w:t>Next</w:t>
        </w:r>
      </w:ins>
      <w:r w:rsidR="00CA5C8A">
        <w:t xml:space="preserve">, a fixed component for the effect of </w:t>
      </w:r>
      <w:del w:id="1079" w:author="Maital Neta [2]" w:date="2020-02-21T10:57:00Z">
        <w:r w:rsidR="00EF19A9" w:rsidDel="00EF19A9">
          <w:delText xml:space="preserve">load </w:delText>
        </w:r>
      </w:del>
      <w:ins w:id="1080" w:author="Maital Neta [2]" w:date="2020-02-21T10:57:00Z">
        <w:r w:rsidR="00EF19A9">
          <w:t xml:space="preserve">Load </w:t>
        </w:r>
      </w:ins>
      <w:r w:rsidR="00EF19A9">
        <w:t>(</w:t>
      </w:r>
      <w:del w:id="1081" w:author="Maital Neta [2]" w:date="2020-02-21T10:57:00Z">
        <w:r w:rsidR="00EF19A9" w:rsidDel="00EF19A9">
          <w:delText xml:space="preserve">i.e., </w:delText>
        </w:r>
      </w:del>
      <w:r w:rsidR="00EF19A9">
        <w:t xml:space="preserve">low </w:t>
      </w:r>
      <w:del w:id="1082" w:author="Maital Neta [2]" w:date="2020-02-21T10:57:00Z">
        <w:r w:rsidR="00EF19A9" w:rsidDel="00EF19A9">
          <w:delText>vs</w:delText>
        </w:r>
      </w:del>
      <w:ins w:id="1083" w:author="Maital Neta [2]" w:date="2020-02-21T10:57:00Z">
        <w:r w:rsidR="00EF19A9">
          <w:t>versus</w:t>
        </w:r>
      </w:ins>
      <w:del w:id="1084" w:author="Maital Neta [2]" w:date="2020-02-21T10:57:00Z">
        <w:r w:rsidR="00EF19A9" w:rsidDel="00EF19A9">
          <w:delText>.</w:delText>
        </w:r>
      </w:del>
      <w:r w:rsidR="00EF19A9">
        <w:t xml:space="preserve"> high), </w:t>
      </w:r>
      <w:ins w:id="1085" w:author="Nicholas Harp" w:date="2020-02-17T14:06:00Z">
        <w:del w:id="1086" w:author="Maital Neta [2]" w:date="2020-02-21T10:57:00Z">
          <w:r w:rsidR="004148BB" w:rsidDel="00EF19A9">
            <w:delText>d</w:delText>
          </w:r>
        </w:del>
      </w:ins>
      <w:ins w:id="1087" w:author="Maital Neta [2]" w:date="2020-02-21T10:57:00Z">
        <w:r w:rsidR="00EF19A9">
          <w:t>D</w:t>
        </w:r>
      </w:ins>
      <w:r w:rsidR="004148BB">
        <w:t xml:space="preserve">omain </w:t>
      </w:r>
      <w:r w:rsidR="00CA5C8A">
        <w:t xml:space="preserve">(emotional </w:t>
      </w:r>
      <w:del w:id="1088" w:author="Maital Neta [2]" w:date="2020-02-21T10:57:00Z">
        <w:r w:rsidR="00CA5C8A" w:rsidDel="00EF19A9">
          <w:delText>vs</w:delText>
        </w:r>
      </w:del>
      <w:ins w:id="1089" w:author="Maital Neta [2]" w:date="2020-02-21T10:57:00Z">
        <w:r w:rsidR="00EF19A9">
          <w:t>versus</w:t>
        </w:r>
      </w:ins>
      <w:del w:id="1090" w:author="Maital Neta [2]" w:date="2020-02-21T10:57:00Z">
        <w:r w:rsidR="00CA5C8A" w:rsidDel="00EF19A9">
          <w:delText>.</w:delText>
        </w:r>
      </w:del>
      <w:r w:rsidR="00CA5C8A">
        <w:t xml:space="preserve"> non-emotional)</w:t>
      </w:r>
      <w:r w:rsidR="00DE4ECC">
        <w:t xml:space="preserve">, and their interaction </w:t>
      </w:r>
      <w:r w:rsidR="00051035">
        <w:t>were</w:t>
      </w:r>
      <w:r w:rsidR="00DE4ECC">
        <w:t xml:space="preserve"> added</w:t>
      </w:r>
      <w:r w:rsidR="00CA5C8A">
        <w:t xml:space="preserve"> to the model uncentered at level one. The effect of </w:t>
      </w:r>
      <w:ins w:id="1091" w:author="Nicholas Harp" w:date="2020-02-17T14:07:00Z">
        <w:del w:id="1092" w:author="Maital Neta [2]" w:date="2020-02-21T10:57:00Z">
          <w:r w:rsidR="004148BB" w:rsidDel="00EF19A9">
            <w:delText>d</w:delText>
          </w:r>
        </w:del>
      </w:ins>
      <w:ins w:id="1093" w:author="Maital Neta [2]" w:date="2020-02-21T10:57:00Z">
        <w:r w:rsidR="00EF19A9">
          <w:t>D</w:t>
        </w:r>
      </w:ins>
      <w:ins w:id="1094" w:author="Nicholas Harp" w:date="2020-02-17T14:07:00Z">
        <w:r w:rsidR="004148BB">
          <w:t>omain</w:t>
        </w:r>
      </w:ins>
      <w:r w:rsidR="00CA5C8A">
        <w:t xml:space="preserve"> significantly contributed to the model (ß</w:t>
      </w:r>
      <w:r w:rsidR="00CA5C8A">
        <w:rPr>
          <w:vertAlign w:val="subscript"/>
        </w:rPr>
        <w:t>10</w:t>
      </w:r>
      <w:r w:rsidR="00CA5C8A">
        <w:t xml:space="preserve"> = </w:t>
      </w:r>
      <w:r w:rsidR="00461D6D">
        <w:t>8</w:t>
      </w:r>
      <w:r w:rsidR="00CA5C8A">
        <w:t>.</w:t>
      </w:r>
      <w:r w:rsidR="00E03AD5">
        <w:t>06</w:t>
      </w:r>
      <w:r w:rsidR="00CA5C8A">
        <w:t xml:space="preserve">, S.E. = </w:t>
      </w:r>
      <w:r w:rsidR="00461D6D">
        <w:t>2.4</w:t>
      </w:r>
      <w:r w:rsidR="00E03AD5">
        <w:t>7</w:t>
      </w:r>
      <w:r w:rsidR="00CA5C8A">
        <w:t xml:space="preserve">, </w:t>
      </w:r>
      <w:r w:rsidR="00CA5C8A" w:rsidRPr="00946C93">
        <w:rPr>
          <w:i/>
          <w:iCs/>
        </w:rPr>
        <w:t>t</w:t>
      </w:r>
      <w:r w:rsidR="00CA5C8A">
        <w:t>(14</w:t>
      </w:r>
      <w:r w:rsidR="00461D6D">
        <w:t>7</w:t>
      </w:r>
      <w:r w:rsidR="00CA5C8A">
        <w:t xml:space="preserve">) = </w:t>
      </w:r>
      <w:r w:rsidR="00461D6D">
        <w:t>3</w:t>
      </w:r>
      <w:r w:rsidR="00CA5C8A">
        <w:t>.</w:t>
      </w:r>
      <w:r w:rsidR="00E03AD5">
        <w:t>26</w:t>
      </w:r>
      <w:r w:rsidR="00CA5C8A">
        <w:t xml:space="preserve">, </w:t>
      </w:r>
      <w:r w:rsidR="00CA5C8A" w:rsidRPr="00EF19A9">
        <w:rPr>
          <w:i/>
          <w:iCs/>
        </w:rPr>
        <w:t>p</w:t>
      </w:r>
      <w:r w:rsidR="00CA5C8A">
        <w:t xml:space="preserve"> </w:t>
      </w:r>
      <w:r w:rsidR="00E03AD5">
        <w:t>=</w:t>
      </w:r>
      <w:r w:rsidR="00CA5C8A">
        <w:t xml:space="preserve"> .001), such that </w:t>
      </w:r>
      <w:del w:id="1095" w:author="Maital Neta [2]" w:date="2020-02-21T10:58:00Z">
        <w:r w:rsidR="00CA5C8A" w:rsidDel="00EF19A9">
          <w:delText xml:space="preserve">the </w:delText>
        </w:r>
      </w:del>
      <w:ins w:id="1096" w:author="Nicholas Harp" w:date="2020-02-06T14:24:00Z">
        <w:del w:id="1097" w:author="Maital Neta [2]" w:date="2020-02-21T10:58:00Z">
          <w:r w:rsidR="00F60AA6" w:rsidDel="00EF19A9">
            <w:delText>interpretations</w:delText>
          </w:r>
        </w:del>
      </w:ins>
      <w:ins w:id="1098" w:author="Maital Neta [2]" w:date="2020-02-21T10:58:00Z">
        <w:r w:rsidR="00EF19A9">
          <w:t>ratings</w:t>
        </w:r>
      </w:ins>
      <w:r w:rsidR="00F60AA6">
        <w:t xml:space="preserve"> of surprise</w:t>
      </w:r>
      <w:ins w:id="1099" w:author="Maital Neta [2]" w:date="2020-02-21T10:58:00Z">
        <w:r w:rsidR="009541CD">
          <w:t>d faces</w:t>
        </w:r>
      </w:ins>
      <w:r w:rsidR="00F60AA6">
        <w:t xml:space="preserve"> following an </w:t>
      </w:r>
      <w:r w:rsidR="00CA5C8A">
        <w:t xml:space="preserve">emotional load </w:t>
      </w:r>
      <w:del w:id="1100" w:author="Nicholas Harp" w:date="2020-02-06T14:24:00Z">
        <w:r w:rsidR="00CA5C8A" w:rsidDel="00F60AA6">
          <w:delText xml:space="preserve">ratings </w:delText>
        </w:r>
      </w:del>
      <w:r w:rsidR="00CA5C8A">
        <w:t xml:space="preserve">were </w:t>
      </w:r>
      <w:del w:id="1101" w:author="Nicholas Harp" w:date="2020-01-30T09:01:00Z">
        <w:r w:rsidR="00CA5C8A" w:rsidDel="00AE5840">
          <w:delText xml:space="preserve">predicted to be </w:delText>
        </w:r>
      </w:del>
      <w:r w:rsidR="00CA5C8A">
        <w:t xml:space="preserve">more negative than </w:t>
      </w:r>
      <w:r w:rsidR="00F60AA6">
        <w:t>those following</w:t>
      </w:r>
      <w:r w:rsidR="00CA5C8A">
        <w:t xml:space="preserve"> non-emotional load</w:t>
      </w:r>
      <w:r w:rsidR="00F60AA6">
        <w:t>s</w:t>
      </w:r>
      <w:r w:rsidR="00CA5C8A">
        <w:t>.</w:t>
      </w:r>
      <w:r w:rsidR="00584485" w:rsidRPr="00584485">
        <w:t xml:space="preserve"> </w:t>
      </w:r>
      <w:r w:rsidR="00584485">
        <w:t xml:space="preserve">The effect of </w:t>
      </w:r>
      <w:r w:rsidR="00992AC3">
        <w:t>L</w:t>
      </w:r>
      <w:r w:rsidR="00584485">
        <w:t>oad did not significantly contribute to the model (</w:t>
      </w:r>
      <w:r w:rsidR="00277A19">
        <w:t>ß</w:t>
      </w:r>
      <w:r w:rsidR="00277A19">
        <w:rPr>
          <w:vertAlign w:val="subscript"/>
        </w:rPr>
        <w:t xml:space="preserve">20 </w:t>
      </w:r>
      <w:r w:rsidR="00277A19">
        <w:t xml:space="preserve">= </w:t>
      </w:r>
      <w:r w:rsidR="00E03AD5">
        <w:t>.37</w:t>
      </w:r>
      <w:r w:rsidR="00277A19">
        <w:t xml:space="preserve">, </w:t>
      </w:r>
      <w:proofErr w:type="gramStart"/>
      <w:r w:rsidR="00584485">
        <w:rPr>
          <w:i/>
          <w:iCs/>
        </w:rPr>
        <w:t>t</w:t>
      </w:r>
      <w:r w:rsidR="00584485">
        <w:t>(</w:t>
      </w:r>
      <w:proofErr w:type="gramEnd"/>
      <w:r w:rsidR="00584485">
        <w:t xml:space="preserve">147) = </w:t>
      </w:r>
      <w:r w:rsidR="00E03AD5">
        <w:t>.15</w:t>
      </w:r>
      <w:r w:rsidR="00584485">
        <w:t>, S.E. = 2.4</w:t>
      </w:r>
      <w:r w:rsidR="00E03AD5">
        <w:t>7</w:t>
      </w:r>
      <w:r w:rsidR="00584485">
        <w:t xml:space="preserve">, </w:t>
      </w:r>
      <w:r w:rsidR="00584485" w:rsidRPr="009541CD">
        <w:rPr>
          <w:i/>
          <w:iCs/>
        </w:rPr>
        <w:t>p</w:t>
      </w:r>
      <w:r w:rsidR="00584485">
        <w:t xml:space="preserve"> = .</w:t>
      </w:r>
      <w:r w:rsidR="00E03AD5">
        <w:t>881</w:t>
      </w:r>
      <w:r w:rsidR="00584485">
        <w:t>)</w:t>
      </w:r>
      <w:r w:rsidR="00992AC3">
        <w:t xml:space="preserve">, nor did the 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94</w:t>
      </w:r>
      <w:r w:rsidR="00E2490D">
        <w:t>,</w:t>
      </w:r>
      <w:r w:rsidR="00E2490D">
        <w:rPr>
          <w:vertAlign w:val="subscript"/>
        </w:rPr>
        <w:t xml:space="preserve"> </w:t>
      </w:r>
      <w:r w:rsidR="00584485">
        <w:rPr>
          <w:i/>
          <w:iCs/>
        </w:rPr>
        <w:t>t</w:t>
      </w:r>
      <w:r w:rsidR="00584485">
        <w:t>(147) = .</w:t>
      </w:r>
      <w:r w:rsidR="00E03AD5">
        <w:t>55</w:t>
      </w:r>
      <w:r w:rsidR="00584485">
        <w:t xml:space="preserve">, S.E. = </w:t>
      </w:r>
      <w:r w:rsidR="00E2490D">
        <w:t>3.</w:t>
      </w:r>
      <w:r w:rsidR="00E03AD5">
        <w:t>50</w:t>
      </w:r>
      <w:r w:rsidR="00584485">
        <w:t xml:space="preserve">, </w:t>
      </w:r>
      <w:r w:rsidR="00584485" w:rsidRPr="009541CD">
        <w:rPr>
          <w:i/>
          <w:iCs/>
        </w:rPr>
        <w:t>p</w:t>
      </w:r>
      <w:r w:rsidR="00584485">
        <w:t xml:space="preserve"> = .</w:t>
      </w:r>
      <w:r w:rsidR="00E03AD5">
        <w:t>581</w:t>
      </w:r>
      <w:r w:rsidR="00584485">
        <w:t xml:space="preserve">). </w:t>
      </w:r>
      <w:r w:rsidR="00F60AA6">
        <w:t>T</w:t>
      </w:r>
      <w:r w:rsidR="00A47DE8">
        <w:t>ogether, t</w:t>
      </w:r>
      <w:r w:rsidR="002A175A">
        <w:t>hese results suggest that load did not</w:t>
      </w:r>
      <w:r w:rsidR="00F60AA6">
        <w:t xml:space="preserve"> significantly</w:t>
      </w:r>
      <w:r w:rsidR="002A175A">
        <w:t xml:space="preserve"> </w:t>
      </w:r>
      <w:del w:id="1102" w:author="Maital Neta [2]" w:date="2020-02-05T10:25:00Z">
        <w:r w:rsidR="002A175A" w:rsidDel="00831FFA">
          <w:delText xml:space="preserve">differentially </w:delText>
        </w:r>
      </w:del>
      <w:r w:rsidR="002A175A">
        <w:t>affect ratings</w:t>
      </w:r>
      <w:r w:rsidR="00461B2D">
        <w:t xml:space="preserve">, but that </w:t>
      </w:r>
      <w:r w:rsidR="004148BB">
        <w:t>domain</w:t>
      </w:r>
      <w:r w:rsidR="00461B2D">
        <w:t xml:space="preserve"> </w:t>
      </w:r>
      <w:del w:id="1103" w:author="Maital Neta [2]" w:date="2020-02-21T10:59:00Z">
        <w:r w:rsidR="002344B4" w:rsidDel="009541CD">
          <w:delText xml:space="preserve">(emotional versus neutral) </w:delText>
        </w:r>
      </w:del>
      <w:r w:rsidR="00461B2D">
        <w:t>did</w:t>
      </w:r>
      <w:r w:rsidR="002A175A">
        <w:t>.</w:t>
      </w:r>
      <w:r w:rsidR="00E34F3C">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960283A" w:rsidR="00E75F14" w:rsidRDefault="00DC7AFD" w:rsidP="00946C93">
      <w:pPr>
        <w:pStyle w:val="FirstParagraph"/>
        <w:ind w:firstLine="0"/>
        <w:rPr>
          <w:b/>
          <w:bCs/>
        </w:rPr>
      </w:pPr>
      <w:ins w:id="1104" w:author="Nicholas Harp" w:date="2020-02-05T09:01:00Z">
        <w:r w:rsidRPr="00083DD4">
          <w:rPr>
            <w:noProof/>
          </w:rPr>
          <w:lastRenderedPageBreak/>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1105"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1106"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ins w:id="1107" w:author="Nicholas Harp" w:date="2020-01-30T10:06:00Z">
        <w:r w:rsidR="00223C9C" w:rsidRPr="00223C9C">
          <w:rPr>
            <w:noProof/>
          </w:rPr>
          <w:t xml:space="preserve"> </w:t>
        </w:r>
        <w:commentRangeStart w:id="1108"/>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4478655"/>
                      </a:xfrm>
                      <a:prstGeom prst="rect">
                        <a:avLst/>
                      </a:prstGeom>
                    </pic:spPr>
                  </pic:pic>
                </a:graphicData>
              </a:graphic>
            </wp:inline>
          </w:drawing>
        </w:r>
      </w:ins>
      <w:commentRangeEnd w:id="1108"/>
      <w:r w:rsidR="00476D06">
        <w:rPr>
          <w:rStyle w:val="CommentReference"/>
          <w:rFonts w:asciiTheme="minorHAnsi" w:hAnsiTheme="minorHAnsi"/>
        </w:rPr>
        <w:commentReference w:id="1108"/>
      </w:r>
    </w:p>
    <w:p w14:paraId="770D0451" w14:textId="26E262F5" w:rsidR="00741A67" w:rsidRDefault="00741A67" w:rsidP="00F80A18">
      <w:pPr>
        <w:pStyle w:val="BodyText"/>
        <w:ind w:firstLine="0"/>
        <w:rPr>
          <w:b/>
          <w:bCs/>
        </w:rPr>
      </w:pPr>
      <w:r>
        <w:rPr>
          <w:b/>
          <w:bCs/>
        </w:rPr>
        <w:t>Figure 2</w:t>
      </w:r>
      <w:r w:rsidR="00BA7EFC">
        <w:rPr>
          <w:b/>
          <w:bCs/>
        </w:rPr>
        <w:t xml:space="preserve">: Percent negative ratings across </w:t>
      </w:r>
      <w:del w:id="1109" w:author="Maital Neta [2]" w:date="2020-02-21T11:01:00Z">
        <w:r w:rsidR="00BA7EFC" w:rsidDel="000C6459">
          <w:rPr>
            <w:b/>
            <w:bCs/>
          </w:rPr>
          <w:delText xml:space="preserve">the working memory load </w:delText>
        </w:r>
      </w:del>
      <w:r w:rsidR="00BA7EFC">
        <w:rPr>
          <w:b/>
          <w:bCs/>
        </w:rPr>
        <w:t>conditions. Ratings during emotional</w:t>
      </w:r>
      <w:r w:rsidR="00440D03">
        <w:rPr>
          <w:b/>
          <w:bCs/>
        </w:rPr>
        <w:t xml:space="preserve"> loads</w:t>
      </w:r>
      <w:r w:rsidR="00BA7EFC">
        <w:rPr>
          <w:b/>
          <w:bCs/>
        </w:rPr>
        <w:t xml:space="preserve"> were more negative than ratings during non-emotional</w:t>
      </w:r>
      <w:r w:rsidR="00440D03" w:rsidRPr="00440D03">
        <w:rPr>
          <w:b/>
          <w:bCs/>
        </w:rPr>
        <w:t xml:space="preserve"> </w:t>
      </w:r>
      <w:r w:rsidR="00440D03">
        <w:rPr>
          <w:b/>
          <w:bCs/>
        </w:rPr>
        <w:t>loads</w:t>
      </w:r>
      <w:r w:rsidR="00BA7EFC">
        <w:rPr>
          <w:b/>
          <w:bCs/>
        </w:rPr>
        <w:t xml:space="preserve">, but there was no difference between ratings under low or high </w:t>
      </w:r>
      <w:commentRangeStart w:id="1110"/>
      <w:del w:id="1111" w:author="Maital Neta [2]" w:date="2020-02-21T11:02:00Z">
        <w:r w:rsidR="00BA7EFC" w:rsidDel="000C6459">
          <w:rPr>
            <w:b/>
            <w:bCs/>
          </w:rPr>
          <w:delText xml:space="preserve">cognitive </w:delText>
        </w:r>
      </w:del>
      <w:r w:rsidR="00BA7EFC">
        <w:rPr>
          <w:b/>
          <w:bCs/>
        </w:rPr>
        <w:t>load</w:t>
      </w:r>
      <w:r w:rsidR="000C6459">
        <w:rPr>
          <w:b/>
          <w:bCs/>
        </w:rPr>
        <w:t>s</w:t>
      </w:r>
      <w:commentRangeEnd w:id="1110"/>
      <w:r w:rsidR="000C6459">
        <w:rPr>
          <w:rStyle w:val="CommentReference"/>
          <w:rFonts w:asciiTheme="minorHAnsi" w:hAnsiTheme="minorHAnsi"/>
        </w:rPr>
        <w:commentReference w:id="1110"/>
      </w:r>
      <w:r w:rsidR="00BA7EFC">
        <w:rPr>
          <w:b/>
          <w:bCs/>
        </w:rPr>
        <w:t xml:space="preserve">. </w:t>
      </w:r>
      <w:r w:rsidR="004E54DF">
        <w:rPr>
          <w:b/>
          <w:bCs/>
        </w:rPr>
        <w:t>Error bars represent the standard error of the mean.</w:t>
      </w:r>
    </w:p>
    <w:p w14:paraId="7E14653D" w14:textId="1132BDB8" w:rsidR="00083DD4" w:rsidRPr="00083DD4" w:rsidRDefault="00083DD4" w:rsidP="00F80A18">
      <w:pPr>
        <w:pStyle w:val="BodyText"/>
        <w:ind w:firstLine="0"/>
        <w:rPr>
          <w:b/>
          <w:bCs/>
        </w:rPr>
      </w:pPr>
      <w:commentRangeStart w:id="1112"/>
      <w:commentRangeStart w:id="1113"/>
      <w:r>
        <w:rPr>
          <w:b/>
          <w:bCs/>
        </w:rPr>
        <w:t xml:space="preserve">Maximum </w:t>
      </w:r>
      <w:commentRangeEnd w:id="1112"/>
      <w:r w:rsidR="005F213E">
        <w:rPr>
          <w:rStyle w:val="CommentReference"/>
          <w:rFonts w:asciiTheme="minorHAnsi" w:hAnsiTheme="minorHAnsi"/>
        </w:rPr>
        <w:commentReference w:id="1112"/>
      </w:r>
      <w:r>
        <w:rPr>
          <w:b/>
          <w:bCs/>
        </w:rPr>
        <w:t>deviation</w:t>
      </w:r>
      <w:commentRangeEnd w:id="1113"/>
      <w:r w:rsidR="003B43DF">
        <w:rPr>
          <w:rStyle w:val="CommentReference"/>
          <w:rFonts w:asciiTheme="minorHAnsi" w:hAnsiTheme="minorHAnsi"/>
        </w:rPr>
        <w:commentReference w:id="1113"/>
      </w:r>
    </w:p>
    <w:p w14:paraId="665622C9" w14:textId="7272DEBB" w:rsidR="00801D0F" w:rsidRDefault="001C09FE" w:rsidP="00CB5639">
      <w:pPr>
        <w:pStyle w:val="FirstParagraph"/>
        <w:rPr>
          <w:ins w:id="1114" w:author="Maital Neta [2]" w:date="2020-02-21T11:25:00Z"/>
        </w:rPr>
      </w:pPr>
      <w:commentRangeStart w:id="1115"/>
      <w:r>
        <w:t>Next</w:t>
      </w:r>
      <w:commentRangeEnd w:id="1115"/>
      <w:r w:rsidR="00EB03BE">
        <w:rPr>
          <w:rStyle w:val="CommentReference"/>
          <w:rFonts w:asciiTheme="minorHAnsi" w:hAnsiTheme="minorHAnsi"/>
        </w:rPr>
        <w:commentReference w:id="1115"/>
      </w:r>
      <w:r>
        <w:t xml:space="preserve">, </w:t>
      </w:r>
      <w:ins w:id="1116" w:author="Nicholas Harp" w:date="2020-01-15T13:36:00Z">
        <w:r w:rsidR="00083DD4">
          <w:t xml:space="preserve">we </w:t>
        </w:r>
        <w:del w:id="1117" w:author="Maital Neta [2]" w:date="2020-02-21T11:08:00Z">
          <w:r w:rsidR="00083DD4" w:rsidDel="005F213E">
            <w:delText>tested for differences in</w:delText>
          </w:r>
        </w:del>
      </w:ins>
      <w:ins w:id="1118" w:author="Maital Neta [2]" w:date="2020-02-21T11:08:00Z">
        <w:r w:rsidR="005F213E">
          <w:t xml:space="preserve">examined the effect of our experimental manipulation </w:t>
        </w:r>
      </w:ins>
      <w:ins w:id="1119" w:author="Maital Neta [2]" w:date="2020-02-21T11:09:00Z">
        <w:r w:rsidR="005F213E">
          <w:t xml:space="preserve">and of </w:t>
        </w:r>
        <w:r w:rsidR="00EB03BE">
          <w:t xml:space="preserve">surprise ratings (positive versus negative trials) </w:t>
        </w:r>
      </w:ins>
      <w:ins w:id="1120" w:author="Maital Neta [2]" w:date="2020-02-21T11:08:00Z">
        <w:r w:rsidR="005F213E">
          <w:t>on</w:t>
        </w:r>
      </w:ins>
      <w:ins w:id="1121" w:author="Nicholas Harp" w:date="2020-01-15T13:36:00Z">
        <w:r w:rsidR="00083DD4">
          <w:t xml:space="preserve"> maximum deviation</w:t>
        </w:r>
      </w:ins>
      <w:ins w:id="1122" w:author="Maital Neta [2]" w:date="2020-02-21T11:09:00Z">
        <w:r w:rsidR="005F213E">
          <w:t>,</w:t>
        </w:r>
      </w:ins>
      <w:ins w:id="1123" w:author="Nicholas Harp" w:date="2020-01-15T13:36:00Z">
        <w:r w:rsidR="00083DD4">
          <w:t xml:space="preserve"> </w:t>
        </w:r>
      </w:ins>
      <w:ins w:id="1124" w:author="Catie Brown" w:date="2020-02-04T10:16:00Z">
        <w:del w:id="1125" w:author="Maital Neta [2]" w:date="2020-02-21T11:09:00Z">
          <w:r w:rsidR="00C56AFB" w:rsidDel="005F213E">
            <w:delText>(</w:delText>
          </w:r>
        </w:del>
        <w:r w:rsidR="00C56AFB">
          <w:t xml:space="preserve">a measure of </w:t>
        </w:r>
      </w:ins>
      <w:ins w:id="1126" w:author="Catie Brown" w:date="2020-02-04T10:17:00Z">
        <w:r w:rsidR="00C56AFB">
          <w:t xml:space="preserve">response competition in </w:t>
        </w:r>
      </w:ins>
      <w:ins w:id="1127" w:author="Catie Brown" w:date="2020-02-04T10:16:00Z">
        <w:r w:rsidR="00C56AFB">
          <w:t>mouse trajectory</w:t>
        </w:r>
      </w:ins>
      <w:ins w:id="1128" w:author="Maital Neta [2]" w:date="2020-02-21T11:09:00Z">
        <w:r w:rsidR="00EB03BE">
          <w:t>.</w:t>
        </w:r>
      </w:ins>
      <w:ins w:id="1129" w:author="Catie Brown" w:date="2020-02-04T10:17:00Z">
        <w:del w:id="1130" w:author="Maital Neta [2]" w:date="2020-02-21T11:09:00Z">
          <w:r w:rsidR="00C56AFB" w:rsidDel="00EB03BE">
            <w:delText>)</w:delText>
          </w:r>
        </w:del>
        <w:r w:rsidR="00C56AFB">
          <w:t xml:space="preserve"> </w:t>
        </w:r>
      </w:ins>
      <w:ins w:id="1131" w:author="Nicholas Harp" w:date="2020-01-15T13:36:00Z">
        <w:del w:id="1132" w:author="Maital Neta [2]" w:date="2020-02-21T11:09:00Z">
          <w:r w:rsidR="00083DD4" w:rsidDel="00EB03BE">
            <w:delText xml:space="preserve">across the </w:delText>
          </w:r>
        </w:del>
      </w:ins>
      <w:ins w:id="1133" w:author="Nicholas Harp" w:date="2020-01-15T13:37:00Z">
        <w:del w:id="1134" w:author="Maital Neta [2]" w:date="2020-02-21T11:09:00Z">
          <w:r w:rsidR="00083DD4" w:rsidDel="00EB03BE">
            <w:delText>working memory conditions, as well as by subjective rating (i.e., positive and negative ratings</w:delText>
          </w:r>
        </w:del>
      </w:ins>
      <w:ins w:id="1135" w:author="Catie Brown" w:date="2020-02-04T10:23:00Z">
        <w:del w:id="1136" w:author="Maital Neta [2]" w:date="2020-02-21T11:09:00Z">
          <w:r w:rsidR="00FD6516" w:rsidDel="00EB03BE">
            <w:delText xml:space="preserve"> of surprised faces</w:delText>
          </w:r>
        </w:del>
      </w:ins>
      <w:ins w:id="1137" w:author="Nicholas Harp" w:date="2020-01-15T13:37:00Z">
        <w:del w:id="1138" w:author="Maital Neta [2]" w:date="2020-02-21T11:09:00Z">
          <w:r w:rsidR="00083DD4" w:rsidDel="00EB03BE">
            <w:delText>)</w:delText>
          </w:r>
        </w:del>
      </w:ins>
      <w:ins w:id="1139" w:author="Nicholas Harp" w:date="2020-02-06T14:29:00Z">
        <w:del w:id="1140" w:author="Maital Neta [2]" w:date="2020-02-21T11:09:00Z">
          <w:r w:rsidR="008B7F1B" w:rsidDel="00EB03BE">
            <w:delText xml:space="preserve"> in order to assess </w:delText>
          </w:r>
        </w:del>
      </w:ins>
      <w:ins w:id="1141" w:author="Nicholas Harp" w:date="2020-02-12T11:53:00Z">
        <w:del w:id="1142" w:author="Maital Neta [2]" w:date="2020-02-21T11:09:00Z">
          <w:r w:rsidR="00572BAD" w:rsidDel="00EB03BE">
            <w:delText>for</w:delText>
          </w:r>
        </w:del>
      </w:ins>
      <w:ins w:id="1143" w:author="Nicholas Harp" w:date="2020-02-06T14:29:00Z">
        <w:del w:id="1144" w:author="Maital Neta [2]" w:date="2020-02-21T11:09:00Z">
          <w:r w:rsidR="008B7F1B" w:rsidDel="00EB03BE">
            <w:delText xml:space="preserve"> mitigation of typical mouse response trajectories during the interpretations of surprised expressions</w:delText>
          </w:r>
        </w:del>
      </w:ins>
      <w:ins w:id="1145" w:author="Nicholas Harp" w:date="2020-01-15T13:36:00Z">
        <w:del w:id="1146" w:author="Maital Neta [2]" w:date="2020-02-21T11:09:00Z">
          <w:r w:rsidR="00083DD4" w:rsidDel="00EB03BE">
            <w:delText>.</w:delText>
          </w:r>
        </w:del>
      </w:ins>
      <w:ins w:id="1147" w:author="Nicholas Harp" w:date="2020-02-06T14:29:00Z">
        <w:del w:id="1148" w:author="Maital Neta [2]" w:date="2020-02-21T11:09:00Z">
          <w:r w:rsidR="008B7F1B" w:rsidDel="00EB03BE">
            <w:delText xml:space="preserve"> </w:delText>
          </w:r>
        </w:del>
        <w:del w:id="1149" w:author="Maital Neta [2]" w:date="2020-02-21T11:10:00Z">
          <w:r w:rsidR="008B7F1B" w:rsidDel="00EB03BE">
            <w:delText>Specifically, w</w:delText>
          </w:r>
        </w:del>
      </w:ins>
      <w:ins w:id="1150" w:author="Maital Neta [2]" w:date="2020-02-21T11:10:00Z">
        <w:r w:rsidR="00EB03BE">
          <w:t>W</w:t>
        </w:r>
      </w:ins>
      <w:ins w:id="1151" w:author="Nicholas Harp" w:date="2020-02-06T14:29:00Z">
        <w:r w:rsidR="008B7F1B">
          <w:t xml:space="preserve">e </w:t>
        </w:r>
        <w:del w:id="1152" w:author="Maital Neta [2]" w:date="2020-02-21T11:10:00Z">
          <w:r w:rsidR="008B7F1B" w:rsidDel="00EB03BE">
            <w:delText>expected</w:delText>
          </w:r>
        </w:del>
      </w:ins>
      <w:ins w:id="1153" w:author="Maital Neta [2]" w:date="2020-02-21T11:10:00Z">
        <w:r w:rsidR="00EB03BE">
          <w:t>predicted</w:t>
        </w:r>
      </w:ins>
      <w:ins w:id="1154" w:author="Nicholas Harp" w:date="2020-02-06T14:29:00Z">
        <w:r w:rsidR="008B7F1B">
          <w:t xml:space="preserve"> </w:t>
        </w:r>
        <w:del w:id="1155" w:author="Maital Neta [2]" w:date="2020-02-21T11:10:00Z">
          <w:r w:rsidR="008B7F1B" w:rsidDel="00EB03BE">
            <w:delText xml:space="preserve">to find </w:delText>
          </w:r>
        </w:del>
      </w:ins>
      <w:ins w:id="1156" w:author="Nicholas Harp" w:date="2020-02-06T14:30:00Z">
        <w:r w:rsidR="008B7F1B">
          <w:t xml:space="preserve">that high </w:t>
        </w:r>
        <w:del w:id="1157" w:author="Maital Neta [2]" w:date="2020-02-21T11:10:00Z">
          <w:r w:rsidR="008B7F1B" w:rsidDel="00EB03BE">
            <w:delText xml:space="preserve">cognitive </w:delText>
          </w:r>
        </w:del>
        <w:r w:rsidR="008B7F1B">
          <w:t xml:space="preserve">load </w:t>
        </w:r>
      </w:ins>
      <w:ins w:id="1158" w:author="Maital Neta [2]" w:date="2020-02-21T11:12:00Z">
        <w:r w:rsidR="00EB03BE">
          <w:t xml:space="preserve">would </w:t>
        </w:r>
      </w:ins>
      <w:ins w:id="1159" w:author="Nicholas Harp" w:date="2020-02-12T11:53:00Z">
        <w:del w:id="1160" w:author="Maital Neta [2]" w:date="2020-02-21T11:10:00Z">
          <w:r w:rsidR="00572BAD" w:rsidDel="00EB03BE">
            <w:delText>mitigates</w:delText>
          </w:r>
        </w:del>
      </w:ins>
      <w:ins w:id="1161" w:author="Maital Neta [2]" w:date="2020-02-21T11:10:00Z">
        <w:r w:rsidR="00EB03BE">
          <w:t>diminish</w:t>
        </w:r>
      </w:ins>
      <w:ins w:id="1162" w:author="Maital Neta [2]" w:date="2020-02-21T11:11:00Z">
        <w:r w:rsidR="00EB03BE">
          <w:t xml:space="preserve"> response competition, as </w:t>
        </w:r>
        <w:r w:rsidR="00EB03BE">
          <w:lastRenderedPageBreak/>
          <w:t>evidenced by more direct response trajectories (i.e., lower maximum deviation), particularly on trials that are characteriz</w:t>
        </w:r>
      </w:ins>
      <w:ins w:id="1163" w:author="Maital Neta [2]" w:date="2020-02-21T11:12:00Z">
        <w:r w:rsidR="00EB03BE">
          <w:t>ed by greater competition (i.e., trials where surprised faces are rated as positive).</w:t>
        </w:r>
      </w:ins>
      <w:ins w:id="1164" w:author="Nicholas Harp" w:date="2020-02-06T14:30:00Z">
        <w:r w:rsidR="008B7F1B">
          <w:t xml:space="preserve"> </w:t>
        </w:r>
      </w:ins>
      <w:r w:rsidR="00083DD4">
        <w:t xml:space="preserve">First, </w:t>
      </w:r>
      <w:r>
        <w:t>a</w:t>
      </w:r>
      <w:r w:rsidR="00946C93">
        <w:t xml:space="preserve"> random</w:t>
      </w:r>
      <w:r>
        <w:t xml:space="preserve"> intercept-only model was tested for absolute maximum deviation</w:t>
      </w:r>
      <w:r w:rsidR="00946C93">
        <w:t xml:space="preserve"> of mouse trajectories</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low, non-emotional loads)</w:t>
      </w:r>
      <w:r w:rsidR="00AE6EAB">
        <w:t>, and that the best fitting model includes an intercept for each subject individually</w:t>
      </w:r>
      <w:r w:rsidRPr="00AE5840">
        <w:t>.</w:t>
      </w:r>
      <w:r w:rsidRPr="004326A2">
        <w:rPr>
          <w:i/>
          <w:iCs/>
        </w:rPr>
        <w:t xml:space="preserve"> </w:t>
      </w:r>
      <w:del w:id="1165" w:author="Maital Neta [2]" w:date="2020-02-21T11:13:00Z">
        <w:r w:rsidRPr="00223C9C" w:rsidDel="00EB03BE">
          <w:delText>After</w:delText>
        </w:r>
      </w:del>
      <w:ins w:id="1166" w:author="Maital Neta [2]" w:date="2020-02-21T11:13:00Z">
        <w:r w:rsidR="00EB03BE">
          <w:t>Next</w:t>
        </w:r>
      </w:ins>
      <w:r w:rsidRPr="00223C9C">
        <w:t>,</w:t>
      </w:r>
      <w:del w:id="1167" w:author="Nicholas Harp" w:date="2020-01-15T13:45:00Z">
        <w:r w:rsidRPr="00223C9C" w:rsidDel="00801D0F">
          <w:delText xml:space="preserve"> a</w:delText>
        </w:r>
      </w:del>
      <w:r w:rsidRPr="00223C9C">
        <w:t xml:space="preserve"> fixed </w:t>
      </w:r>
      <w:r w:rsidR="00801D0F" w:rsidRPr="00223C9C">
        <w:t xml:space="preserve">parameters </w:t>
      </w:r>
      <w:r w:rsidRPr="007F5E4E">
        <w:t xml:space="preserve">for the effect of </w:t>
      </w:r>
      <w:ins w:id="1168" w:author="Maital Neta [2]" w:date="2020-02-21T11:14:00Z">
        <w:r w:rsidR="00EB03BE">
          <w:t>L</w:t>
        </w:r>
        <w:r w:rsidR="00EB03BE" w:rsidRPr="00CB5639">
          <w:t xml:space="preserve">oad (low </w:t>
        </w:r>
        <w:r w:rsidR="00EB03BE">
          <w:t>versus</w:t>
        </w:r>
        <w:r w:rsidR="00EB03BE" w:rsidRPr="00CB5639">
          <w:t xml:space="preserve"> high),</w:t>
        </w:r>
        <w:r w:rsidR="00EB03BE">
          <w:t xml:space="preserve"> </w:t>
        </w:r>
      </w:ins>
      <w:r w:rsidR="00EB03BE">
        <w:t>D</w:t>
      </w:r>
      <w:r w:rsidR="004148BB">
        <w:t>omain</w:t>
      </w:r>
      <w:r w:rsidR="000B34B6" w:rsidRPr="005F258F">
        <w:t xml:space="preserve"> </w:t>
      </w:r>
      <w:r w:rsidRPr="002461C5">
        <w:t>(</w:t>
      </w:r>
      <w:commentRangeStart w:id="1169"/>
      <w:del w:id="1170" w:author="Maital Neta [2]" w:date="2020-02-21T11:13:00Z">
        <w:r w:rsidRPr="002461C5" w:rsidDel="00EB03BE">
          <w:delText xml:space="preserve">i.e., </w:delText>
        </w:r>
      </w:del>
      <w:ins w:id="1171" w:author="Maital Neta [2]" w:date="2020-02-21T11:13:00Z">
        <w:r w:rsidR="00EB03BE">
          <w:t>emotional versus non-emotional</w:t>
        </w:r>
      </w:ins>
      <w:commentRangeEnd w:id="1169"/>
      <w:ins w:id="1172" w:author="Maital Neta [2]" w:date="2020-02-21T11:14:00Z">
        <w:r w:rsidR="00EB03BE">
          <w:rPr>
            <w:rStyle w:val="CommentReference"/>
            <w:rFonts w:asciiTheme="minorHAnsi" w:hAnsiTheme="minorHAnsi"/>
          </w:rPr>
          <w:commentReference w:id="1169"/>
        </w:r>
      </w:ins>
      <w:del w:id="1173" w:author="Maital Neta [2]" w:date="2020-02-21T11:13:00Z">
        <w:r w:rsidRPr="002461C5" w:rsidDel="00EB03BE">
          <w:delText>non-emotional</w:delText>
        </w:r>
        <w:r w:rsidR="00946C93" w:rsidRPr="004E54DF" w:rsidDel="00EB03BE">
          <w:delText xml:space="preserve"> vs. emotiona</w:delText>
        </w:r>
      </w:del>
      <w:del w:id="1174" w:author="Maital Neta [2]" w:date="2020-02-21T11:14:00Z">
        <w:r w:rsidR="00946C93" w:rsidRPr="004E54DF" w:rsidDel="00EB03BE">
          <w:delText>l</w:delText>
        </w:r>
      </w:del>
      <w:r w:rsidRPr="00717A6E">
        <w:t>)</w:t>
      </w:r>
      <w:ins w:id="1175" w:author="Nicholas Harp" w:date="2020-01-15T13:45:00Z">
        <w:r w:rsidR="00801D0F" w:rsidRPr="00E774B0">
          <w:t>,</w:t>
        </w:r>
      </w:ins>
      <w:r w:rsidRPr="00E774B0">
        <w:t xml:space="preserve"> </w:t>
      </w:r>
      <w:del w:id="1176"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del w:id="1177" w:author="Maital Neta [2]" w:date="2020-02-21T11:14:00Z">
        <w:r w:rsidRPr="00CB5639" w:rsidDel="00EB03BE">
          <w:delText>load (i.e., low vs. high)</w:delText>
        </w:r>
      </w:del>
      <w:ins w:id="1178" w:author="Nicholas Harp" w:date="2020-01-15T13:45:00Z">
        <w:del w:id="1179" w:author="Maital Neta [2]" w:date="2020-02-21T11:14:00Z">
          <w:r w:rsidR="00801D0F" w:rsidRPr="00CB5639" w:rsidDel="00EB03BE">
            <w:delText>,</w:delText>
          </w:r>
        </w:del>
        <w:r w:rsidR="00801D0F" w:rsidRPr="00CB5639">
          <w:t xml:space="preserve"> </w:t>
        </w:r>
        <w:del w:id="1180" w:author="Maital Neta [2]" w:date="2020-02-21T11:14:00Z">
          <w:r w:rsidR="00801D0F" w:rsidRPr="00CB5639" w:rsidDel="00EB03BE">
            <w:delText>r</w:delText>
          </w:r>
        </w:del>
      </w:ins>
      <w:ins w:id="1181" w:author="Maital Neta [2]" w:date="2020-02-21T11:14:00Z">
        <w:r w:rsidR="00EB03BE">
          <w:t>R</w:t>
        </w:r>
      </w:ins>
      <w:ins w:id="1182" w:author="Nicholas Harp" w:date="2020-01-15T13:45:00Z">
        <w:r w:rsidR="00801D0F" w:rsidRPr="00CB5639">
          <w:t>ating (</w:t>
        </w:r>
        <w:del w:id="1183" w:author="Maital Neta [2]" w:date="2020-02-21T11:14:00Z">
          <w:r w:rsidR="00801D0F" w:rsidRPr="00CB5639" w:rsidDel="00EB03BE">
            <w:delText xml:space="preserve">i.e., </w:delText>
          </w:r>
        </w:del>
        <w:r w:rsidR="00801D0F" w:rsidRPr="00CB5639">
          <w:t>posi</w:t>
        </w:r>
      </w:ins>
      <w:ins w:id="1184" w:author="Nicholas Harp" w:date="2020-01-15T13:46:00Z">
        <w:r w:rsidR="00801D0F" w:rsidRPr="00CB5639">
          <w:t xml:space="preserve">tive </w:t>
        </w:r>
        <w:del w:id="1185" w:author="Maital Neta [2]" w:date="2020-02-21T11:14:00Z">
          <w:r w:rsidR="00801D0F" w:rsidRPr="00CB5639" w:rsidDel="00EB03BE">
            <w:delText>or</w:delText>
          </w:r>
        </w:del>
      </w:ins>
      <w:ins w:id="1186" w:author="Maital Neta [2]" w:date="2020-02-21T11:14:00Z">
        <w:r w:rsidR="00EB03BE">
          <w:t>versus</w:t>
        </w:r>
      </w:ins>
      <w:ins w:id="1187" w:author="Nicholas Harp" w:date="2020-01-15T13:46:00Z">
        <w:r w:rsidR="00801D0F" w:rsidRPr="00CB5639">
          <w:t xml:space="preserve"> negative</w:t>
        </w:r>
      </w:ins>
      <w:ins w:id="1188" w:author="Maital Neta [2]" w:date="2020-02-21T11:14:00Z">
        <w:r w:rsidR="00EB03BE">
          <w:t xml:space="preserve"> ratings of surprise</w:t>
        </w:r>
      </w:ins>
      <w:ins w:id="1189" w:author="Nicholas Harp" w:date="2020-01-16T12:53:00Z">
        <w:r w:rsidR="00492EE5" w:rsidRPr="00CB5639">
          <w:t xml:space="preserve">), </w:t>
        </w:r>
      </w:ins>
      <w:r w:rsidR="00492EE5" w:rsidRPr="00CB5639">
        <w:t xml:space="preserve">and their interactions </w:t>
      </w:r>
      <w:r w:rsidR="00801D0F" w:rsidRPr="00CB5639">
        <w:t>were added to the model</w:t>
      </w:r>
      <w:r w:rsidR="00313B09" w:rsidRPr="00CB5639">
        <w:t xml:space="preserve">. </w:t>
      </w:r>
      <w:ins w:id="1190" w:author="Nicholas Harp" w:date="2020-02-13T10:13:00Z">
        <w:del w:id="1191" w:author="Maital Neta [2]" w:date="2020-02-21T11:15:00Z">
          <w:r w:rsidR="00251605" w:rsidDel="00EB03BE">
            <w:delText xml:space="preserve">There </w:delText>
          </w:r>
        </w:del>
      </w:ins>
      <w:ins w:id="1192" w:author="Nicholas Harp" w:date="2020-02-12T15:34:00Z">
        <w:del w:id="1193" w:author="Maital Neta [2]" w:date="2020-02-21T11:15:00Z">
          <w:r w:rsidR="002D1921" w:rsidDel="00EB03BE">
            <w:delText xml:space="preserve">was a </w:delText>
          </w:r>
        </w:del>
      </w:ins>
      <w:ins w:id="1194" w:author="Maital Neta [2]" w:date="2020-02-21T11:15:00Z">
        <w:r w:rsidR="00EB03BE">
          <w:t xml:space="preserve">A </w:t>
        </w:r>
      </w:ins>
      <w:r w:rsidR="002D1921">
        <w:t>significant</w:t>
      </w:r>
      <w:r w:rsidR="00801D0F" w:rsidRPr="00CB5639">
        <w:t xml:space="preserve"> Rating </w:t>
      </w:r>
      <w:r w:rsidR="00B40E15">
        <w:sym w:font="Symbol" w:char="F0B4"/>
      </w:r>
      <w:r w:rsidR="00801D0F" w:rsidRPr="00CB5639">
        <w:t xml:space="preserve"> Load interaction</w:t>
      </w:r>
      <w:r w:rsidR="00C96C8F" w:rsidRPr="00CB5639">
        <w:t xml:space="preserve"> (</w:t>
      </w:r>
      <w:r w:rsidR="00CB5639" w:rsidRPr="00CB5639">
        <w:t>β</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del w:id="1195" w:author="Maital Neta [2]" w:date="2020-02-21T11:16:00Z">
        <w:r w:rsidR="00801D0F" w:rsidRPr="00CB5639" w:rsidDel="00EB03BE">
          <w:delText>,</w:delText>
        </w:r>
      </w:del>
      <w:r w:rsidR="00801D0F" w:rsidRPr="00CB5639">
        <w:t xml:space="preserve"> </w:t>
      </w:r>
      <w:del w:id="1196" w:author="Maital Neta [2]" w:date="2020-02-21T11:16:00Z">
        <w:r w:rsidR="00C96C8F" w:rsidRPr="00480CB2" w:rsidDel="00EB03BE">
          <w:delText xml:space="preserve">showed </w:delText>
        </w:r>
      </w:del>
      <w:ins w:id="1197" w:author="Maital Neta [2]" w:date="2020-02-21T11:16:00Z">
        <w:r w:rsidR="00EB03BE">
          <w:t>revealed</w:t>
        </w:r>
        <w:r w:rsidR="00EB03BE" w:rsidRPr="00480CB2">
          <w:t xml:space="preserve"> </w:t>
        </w:r>
      </w:ins>
      <w:r w:rsidR="00C96C8F" w:rsidRPr="00480CB2">
        <w:t>that</w:t>
      </w:r>
      <w:ins w:id="1198" w:author="Maital Neta [2]" w:date="2020-02-21T11:16:00Z">
        <w:r w:rsidR="00EB03BE">
          <w:t>, as expected,</w:t>
        </w:r>
      </w:ins>
      <w:r w:rsidR="00C96C8F" w:rsidRPr="00480CB2">
        <w:t xml:space="preserve"> </w:t>
      </w:r>
      <w:r w:rsidR="00801D0F" w:rsidRPr="00480CB2">
        <w:t xml:space="preserve">positive ratings </w:t>
      </w:r>
      <w:r w:rsidR="00C96C8F" w:rsidRPr="00480CB2">
        <w:t>had</w:t>
      </w:r>
      <w:r w:rsidR="00801D0F" w:rsidRPr="00480CB2">
        <w:t xml:space="preserve"> larger maximum deviations than negative </w:t>
      </w:r>
      <w:r w:rsidR="00801D0F" w:rsidRPr="00BC4F67">
        <w:t>ratings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9C1295" w:rsidRPr="00EB03BE">
        <w:rPr>
          <w:i/>
          <w:iCs/>
        </w:rPr>
        <w:t xml:space="preserve"> p</w:t>
      </w:r>
      <w:r w:rsidR="009C1295" w:rsidRPr="00BC4F67">
        <w:t xml:space="preserve"> &lt; .0</w:t>
      </w:r>
      <w:r w:rsidR="00AE649F" w:rsidRPr="00BC4F67">
        <w:t>13</w:t>
      </w:r>
      <w:r w:rsidR="00801D0F" w:rsidRPr="00BC4F67">
        <w:t xml:space="preserve">) </w:t>
      </w:r>
      <w:del w:id="1199" w:author="Maital Neta [2]" w:date="2020-02-21T11:16:00Z">
        <w:r w:rsidR="00801D0F" w:rsidRPr="00BC4F67" w:rsidDel="00EB03BE">
          <w:delText xml:space="preserve">during </w:delText>
        </w:r>
      </w:del>
      <w:ins w:id="1200" w:author="Maital Neta [2]" w:date="2020-02-21T11:16:00Z">
        <w:r w:rsidR="00EB03BE">
          <w:t>on</w:t>
        </w:r>
        <w:r w:rsidR="00EB03BE" w:rsidRPr="00BC4F67">
          <w:t xml:space="preserve"> </w:t>
        </w:r>
      </w:ins>
      <w:r w:rsidR="00801D0F" w:rsidRPr="00BC4F67">
        <w:t xml:space="preserve">low load trials. </w:t>
      </w:r>
      <w:r w:rsidR="00CB5639" w:rsidRPr="00BC4F67">
        <w:t xml:space="preserve">However, this difference was not present </w:t>
      </w:r>
      <w:ins w:id="1201" w:author="Maital Neta [2]" w:date="2020-02-21T11:16:00Z">
        <w:r w:rsidR="00EB03BE">
          <w:t xml:space="preserve">on </w:t>
        </w:r>
      </w:ins>
      <w:del w:id="1202" w:author="Maital Neta [2]" w:date="2020-02-21T11:17:00Z">
        <w:r w:rsidR="00CB5639" w:rsidRPr="00BC4F67" w:rsidDel="00EB03BE">
          <w:delText xml:space="preserve">during the </w:delText>
        </w:r>
      </w:del>
      <w:r w:rsidR="00CB5639" w:rsidRPr="00BC4F67">
        <w:t xml:space="preserve">high load </w:t>
      </w:r>
      <w:del w:id="1203" w:author="Maital Neta [2]" w:date="2020-02-21T11:17:00Z">
        <w:r w:rsidR="00CB5639" w:rsidRPr="00BC4F67" w:rsidDel="00EB03BE">
          <w:delText>conditions</w:delText>
        </w:r>
        <w:r w:rsidR="00BC4F67" w:rsidDel="00EB03BE">
          <w:delText xml:space="preserve"> </w:delText>
        </w:r>
      </w:del>
      <w:ins w:id="1204" w:author="Maital Neta [2]" w:date="2020-02-21T11:17:00Z">
        <w:r w:rsidR="00EB03BE">
          <w:t xml:space="preserve">trials </w:t>
        </w:r>
      </w:ins>
      <w:r w:rsidR="00BC4F67">
        <w:t>(</w:t>
      </w:r>
      <w:r w:rsidR="00BC4F67">
        <w:rPr>
          <w:i/>
          <w:iCs/>
        </w:rPr>
        <w:t>t</w:t>
      </w:r>
      <w:r w:rsidR="00BC4F67">
        <w:t xml:space="preserve">(327) = -.31, S.E. = .05, </w:t>
      </w:r>
      <w:r w:rsidR="00BC4F67">
        <w:rPr>
          <w:i/>
          <w:iCs/>
        </w:rPr>
        <w:t>p</w:t>
      </w:r>
      <w:r w:rsidR="00BC4F67">
        <w:t xml:space="preserve"> = .758; Bonferroni corrected significance </w:t>
      </w:r>
      <w:r w:rsidR="00BC4F67">
        <w:rPr>
          <w:i/>
          <w:iCs/>
        </w:rPr>
        <w:t>p</w:t>
      </w:r>
      <w:r w:rsidR="00BC4F67">
        <w:t xml:space="preserve"> &lt; .013),</w:t>
      </w:r>
      <w:r w:rsidR="002E5FD2" w:rsidRPr="00BC4F67">
        <w:t xml:space="preserve"> </w:t>
      </w:r>
      <w:commentRangeStart w:id="1205"/>
      <w:del w:id="1206" w:author="Maital Neta [2]" w:date="2020-02-21T11:17:00Z">
        <w:r w:rsidR="00CB5639" w:rsidRPr="00BC4F67" w:rsidDel="00EB03BE">
          <w:delText xml:space="preserve"> </w:delText>
        </w:r>
        <w:r w:rsidR="00CB3404" w:rsidRPr="00BC4F67" w:rsidDel="00EB03BE">
          <w:delText>a pattern</w:delText>
        </w:r>
        <w:r w:rsidR="00CB3404" w:rsidDel="00EB03BE">
          <w:delText xml:space="preserve"> </w:delText>
        </w:r>
      </w:del>
      <w:ins w:id="1207" w:author="Nicholas Harp" w:date="2020-02-06T14:44:00Z">
        <w:del w:id="1208" w:author="Maital Neta [2]" w:date="2020-02-21T11:17:00Z">
          <w:r w:rsidR="00CB3404" w:rsidDel="00EB03BE">
            <w:delText>which</w:delText>
          </w:r>
        </w:del>
      </w:ins>
      <w:ins w:id="1209" w:author="Nicholas Harp" w:date="2020-02-06T14:31:00Z">
        <w:del w:id="1210" w:author="Maital Neta [2]" w:date="2020-02-21T11:17:00Z">
          <w:r w:rsidR="008B7F1B" w:rsidDel="00EB03BE">
            <w:delText xml:space="preserve"> provi</w:delText>
          </w:r>
        </w:del>
      </w:ins>
      <w:ins w:id="1211" w:author="Nicholas Harp" w:date="2020-02-06T14:45:00Z">
        <w:del w:id="1212" w:author="Maital Neta [2]" w:date="2020-02-21T11:17:00Z">
          <w:r w:rsidR="00CB3404" w:rsidDel="00EB03BE">
            <w:delText>des</w:delText>
          </w:r>
        </w:del>
      </w:ins>
      <w:ins w:id="1213" w:author="Nicholas Harp" w:date="2020-02-06T14:31:00Z">
        <w:del w:id="1214" w:author="Maital Neta [2]" w:date="2020-02-21T11:17:00Z">
          <w:r w:rsidR="008B7F1B" w:rsidDel="00EB03BE">
            <w:delText xml:space="preserve"> </w:delText>
          </w:r>
        </w:del>
        <w:r w:rsidR="008B7F1B">
          <w:t>support</w:t>
        </w:r>
      </w:ins>
      <w:ins w:id="1215" w:author="Maital Neta [2]" w:date="2020-02-21T11:17:00Z">
        <w:r w:rsidR="00EB03BE">
          <w:t>ing</w:t>
        </w:r>
      </w:ins>
      <w:ins w:id="1216" w:author="Maital Neta [2]" w:date="2020-02-21T11:18:00Z">
        <w:r w:rsidR="00EB03BE">
          <w:t xml:space="preserve"> </w:t>
        </w:r>
      </w:ins>
      <w:ins w:id="1217" w:author="Nicholas Harp" w:date="2020-02-06T14:31:00Z">
        <w:del w:id="1218" w:author="Maital Neta [2]" w:date="2020-02-21T11:17:00Z">
          <w:r w:rsidR="008B7F1B" w:rsidDel="00EB03BE">
            <w:delText xml:space="preserve"> for </w:delText>
          </w:r>
        </w:del>
        <w:r w:rsidR="008B7F1B">
          <w:t>our hypothesis</w:t>
        </w:r>
      </w:ins>
      <w:ins w:id="1219" w:author="Nicholas Harp" w:date="2020-02-06T14:45:00Z">
        <w:r w:rsidR="00CB3404">
          <w:t xml:space="preserve"> that</w:t>
        </w:r>
      </w:ins>
      <w:ins w:id="1220" w:author="Maital Neta [2]" w:date="2020-02-21T11:17:00Z">
        <w:r w:rsidR="00EB03BE">
          <w:t xml:space="preserve"> high load would impact</w:t>
        </w:r>
      </w:ins>
      <w:ins w:id="1221" w:author="Nicholas Harp" w:date="2020-02-06T14:45:00Z">
        <w:r w:rsidR="00CB3404">
          <w:t xml:space="preserve"> </w:t>
        </w:r>
        <w:del w:id="1222" w:author="Maital Neta [2]" w:date="2020-02-21T11:17:00Z">
          <w:r w:rsidR="00CB3404" w:rsidDel="00EB03BE">
            <w:delText>typical</w:delText>
          </w:r>
        </w:del>
      </w:ins>
      <w:ins w:id="1223" w:author="Maital Neta [2]" w:date="2020-02-21T11:17:00Z">
        <w:r w:rsidR="00EB03BE">
          <w:t>response</w:t>
        </w:r>
      </w:ins>
      <w:ins w:id="1224" w:author="Nicholas Harp" w:date="2020-02-06T14:45:00Z">
        <w:r w:rsidR="00CB3404">
          <w:t xml:space="preserve"> </w:t>
        </w:r>
        <w:commentRangeStart w:id="1225"/>
        <w:r w:rsidR="00CB3404">
          <w:t>trajectories</w:t>
        </w:r>
      </w:ins>
      <w:commentRangeEnd w:id="1225"/>
      <w:r w:rsidR="00EB03BE">
        <w:rPr>
          <w:rStyle w:val="CommentReference"/>
          <w:rFonts w:asciiTheme="minorHAnsi" w:hAnsiTheme="minorHAnsi"/>
        </w:rPr>
        <w:commentReference w:id="1225"/>
      </w:r>
      <w:ins w:id="1226" w:author="Nicholas Harp" w:date="2020-02-06T14:45:00Z">
        <w:del w:id="1227" w:author="Maital Neta [2]" w:date="2020-02-21T11:17:00Z">
          <w:r w:rsidR="00CB3404" w:rsidDel="00EB03BE">
            <w:delText xml:space="preserve"> would be altered under high load</w:delText>
          </w:r>
        </w:del>
      </w:ins>
      <w:ins w:id="1228" w:author="Nicholas Harp" w:date="2020-01-28T14:16:00Z">
        <w:r w:rsidR="00CB5639">
          <w:t xml:space="preserve">. </w:t>
        </w:r>
      </w:ins>
      <w:commentRangeEnd w:id="1205"/>
      <w:r w:rsidR="0008172A">
        <w:rPr>
          <w:rStyle w:val="CommentReference"/>
          <w:rFonts w:asciiTheme="minorHAnsi" w:hAnsiTheme="minorHAnsi"/>
        </w:rPr>
        <w:commentReference w:id="1205"/>
      </w:r>
      <w:commentRangeStart w:id="1229"/>
      <w:commentRangeStart w:id="1230"/>
      <w:ins w:id="1231" w:author="Nicholas Harp" w:date="2020-01-28T14:14:00Z">
        <w:del w:id="1232" w:author="Maital Neta [2]" w:date="2020-02-21T12:01:00Z">
          <w:r w:rsidR="00CB5639" w:rsidDel="0008172A">
            <w:delText>Additionally</w:delText>
          </w:r>
        </w:del>
      </w:ins>
      <w:ins w:id="1233" w:author="Maital Neta [2]" w:date="2020-02-21T12:01:00Z">
        <w:r w:rsidR="0008172A">
          <w:t>Specifically</w:t>
        </w:r>
      </w:ins>
      <w:ins w:id="1234" w:author="Nicholas Harp" w:date="2020-01-28T14:14:00Z">
        <w:r w:rsidR="00CB5639">
          <w:t xml:space="preserve">, </w:t>
        </w:r>
      </w:ins>
      <w:ins w:id="1235" w:author="Maital Neta [2]" w:date="2020-02-21T12:02:00Z">
        <w:r w:rsidR="0008172A">
          <w:t xml:space="preserve">the effect of high load was that </w:t>
        </w:r>
      </w:ins>
      <w:ins w:id="1236" w:author="Nicholas Harp" w:date="2020-02-06T14:34:00Z">
        <w:del w:id="1237" w:author="Maital Neta [2]" w:date="2020-02-21T12:01:00Z">
          <w:r w:rsidR="00AE649F" w:rsidDel="0008172A">
            <w:delText>there were larger</w:delText>
          </w:r>
        </w:del>
      </w:ins>
      <w:ins w:id="1238" w:author="Nicholas Harp" w:date="2020-01-28T14:14:00Z">
        <w:del w:id="1239" w:author="Maital Neta [2]" w:date="2020-02-21T12:01:00Z">
          <w:r w:rsidR="00CB5639" w:rsidDel="0008172A">
            <w:delText xml:space="preserve"> </w:delText>
          </w:r>
        </w:del>
        <w:r w:rsidR="00CB5639">
          <w:t xml:space="preserve">maximum deviations </w:t>
        </w:r>
      </w:ins>
      <w:ins w:id="1240" w:author="Nicholas Harp" w:date="2020-02-06T14:34:00Z">
        <w:r w:rsidR="00AE649F">
          <w:t>for</w:t>
        </w:r>
      </w:ins>
      <w:ins w:id="1241" w:author="Nicholas Harp" w:date="2020-01-28T14:14:00Z">
        <w:r w:rsidR="00CB5639">
          <w:t xml:space="preserve"> negat</w:t>
        </w:r>
      </w:ins>
      <w:ins w:id="1242" w:author="Nicholas Harp" w:date="2020-01-28T14:15:00Z">
        <w:r w:rsidR="00CB5639">
          <w:t xml:space="preserve">ive ratings </w:t>
        </w:r>
      </w:ins>
      <w:ins w:id="1243" w:author="Maital Neta [2]" w:date="2020-02-21T12:01:00Z">
        <w:r w:rsidR="0008172A">
          <w:t xml:space="preserve">were larger </w:t>
        </w:r>
      </w:ins>
      <w:ins w:id="1244" w:author="Maital Neta [2]" w:date="2020-02-21T12:02:00Z">
        <w:r w:rsidR="0008172A">
          <w:t>on</w:t>
        </w:r>
      </w:ins>
      <w:ins w:id="1245" w:author="Nicholas Harp" w:date="2020-02-06T14:34:00Z">
        <w:del w:id="1246" w:author="Maital Neta [2]" w:date="2020-02-21T12:02:00Z">
          <w:r w:rsidR="00AE649F" w:rsidDel="0008172A">
            <w:delText>following a</w:delText>
          </w:r>
        </w:del>
      </w:ins>
      <w:ins w:id="1247" w:author="Nicholas Harp" w:date="2020-01-28T14:15:00Z">
        <w:r w:rsidR="00CB5639">
          <w:t xml:space="preserve"> high load compared to low load</w:t>
        </w:r>
      </w:ins>
      <w:ins w:id="1248" w:author="Nicholas Harp" w:date="2020-02-06T14:34:00Z">
        <w:r w:rsidR="00AE649F">
          <w:t xml:space="preserve"> </w:t>
        </w:r>
      </w:ins>
      <w:ins w:id="1249" w:author="Maital Neta [2]" w:date="2020-02-21T12:02:00Z">
        <w:r w:rsidR="0008172A">
          <w:t>trials</w:t>
        </w:r>
      </w:ins>
      <w:ins w:id="1250" w:author="Nicholas Harp" w:date="2020-02-06T14:34:00Z">
        <w:del w:id="1251" w:author="Maital Neta [2]" w:date="2020-02-21T12:02:00Z">
          <w:r w:rsidR="00AE649F" w:rsidDel="0008172A">
            <w:delText>image matrix</w:delText>
          </w:r>
        </w:del>
      </w:ins>
      <w:ins w:id="1252" w:author="Nicholas Harp" w:date="2020-01-28T14:15:00Z">
        <w:r w:rsidR="00CB5639">
          <w:t xml:space="preserve"> (</w:t>
        </w:r>
        <w:r w:rsidR="00CB5639">
          <w:rPr>
            <w:i/>
            <w:iCs/>
          </w:rPr>
          <w:t>t</w:t>
        </w:r>
        <w:r w:rsidR="00CB5639">
          <w:t>(3</w:t>
        </w:r>
      </w:ins>
      <w:ins w:id="1253" w:author="Nicholas Harp" w:date="2020-02-13T11:13:00Z">
        <w:r w:rsidR="00BC4F67">
          <w:t>20</w:t>
        </w:r>
      </w:ins>
      <w:ins w:id="1254" w:author="Nicholas Harp" w:date="2020-01-28T14:15:00Z">
        <w:r w:rsidR="00CB5639">
          <w:t>) = -2.</w:t>
        </w:r>
      </w:ins>
      <w:ins w:id="1255" w:author="Nicholas Harp" w:date="2020-02-13T11:13:00Z">
        <w:r w:rsidR="00BC4F67">
          <w:t>81</w:t>
        </w:r>
      </w:ins>
      <w:ins w:id="1256" w:author="Nicholas Harp" w:date="2020-01-28T14:15:00Z">
        <w:r w:rsidR="00CB5639">
          <w:t>, S.E. = .0</w:t>
        </w:r>
      </w:ins>
      <w:ins w:id="1257" w:author="Nicholas Harp" w:date="2020-02-13T11:14:00Z">
        <w:r w:rsidR="00BC4F67">
          <w:t>5</w:t>
        </w:r>
      </w:ins>
      <w:ins w:id="1258" w:author="Nicholas Harp" w:date="2020-01-28T14:15:00Z">
        <w:r w:rsidR="00CB5639">
          <w:t xml:space="preserve">, </w:t>
        </w:r>
        <w:r w:rsidR="00CB5639" w:rsidRPr="00BB78B7">
          <w:rPr>
            <w:i/>
            <w:iCs/>
          </w:rPr>
          <w:t>p</w:t>
        </w:r>
        <w:r w:rsidR="00CB5639">
          <w:t xml:space="preserve"> = .0</w:t>
        </w:r>
      </w:ins>
      <w:ins w:id="1259" w:author="Nicholas Harp" w:date="2020-02-13T11:14:00Z">
        <w:r w:rsidR="00BC4F67">
          <w:t>05</w:t>
        </w:r>
      </w:ins>
      <w:ins w:id="1260"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261" w:author="Nicholas Harp" w:date="2020-02-06T14:33:00Z">
        <w:r w:rsidR="00AE649F">
          <w:t>13</w:t>
        </w:r>
      </w:ins>
      <w:ins w:id="1262" w:author="Nicholas Harp" w:date="2020-01-28T14:15:00Z">
        <w:r w:rsidR="00CB5639">
          <w:t xml:space="preserve">). </w:t>
        </w:r>
      </w:ins>
      <w:commentRangeEnd w:id="1229"/>
      <w:r w:rsidR="00992AC3">
        <w:rPr>
          <w:rStyle w:val="CommentReference"/>
          <w:rFonts w:asciiTheme="minorHAnsi" w:hAnsiTheme="minorHAnsi"/>
        </w:rPr>
        <w:commentReference w:id="1229"/>
      </w:r>
      <w:commentRangeEnd w:id="1230"/>
      <w:r w:rsidR="008B7F1B">
        <w:rPr>
          <w:rStyle w:val="CommentReference"/>
          <w:rFonts w:asciiTheme="minorHAnsi" w:hAnsiTheme="minorHAnsi"/>
        </w:rPr>
        <w:commentReference w:id="1230"/>
      </w:r>
    </w:p>
    <w:p w14:paraId="19C77CBC" w14:textId="77777777" w:rsidR="00930C73" w:rsidRDefault="00930C73" w:rsidP="00930C73">
      <w:pPr>
        <w:pStyle w:val="BodyText"/>
        <w:ind w:firstLine="0"/>
        <w:rPr>
          <w:moveTo w:id="1263" w:author="Maital Neta [2]" w:date="2020-02-21T11:25:00Z"/>
          <w:vertAlign w:val="subscript"/>
        </w:rPr>
      </w:pPr>
      <w:moveToRangeStart w:id="1264" w:author="Maital Neta [2]" w:date="2020-02-21T11:25:00Z" w:name="move33176766"/>
      <w:commentRangeStart w:id="1265"/>
      <w:moveTo w:id="1266" w:author="Maital Neta [2]" w:date="2020-02-21T11:25:00Z">
        <w:r>
          <w:rPr>
            <w:b/>
            <w:bCs/>
          </w:rPr>
          <w:t xml:space="preserve">Mixed </w:t>
        </w:r>
      </w:moveTo>
      <w:commentRangeEnd w:id="1265"/>
      <w:r>
        <w:rPr>
          <w:rStyle w:val="CommentReference"/>
          <w:rFonts w:asciiTheme="minorHAnsi" w:hAnsiTheme="minorHAnsi"/>
        </w:rPr>
        <w:commentReference w:id="1265"/>
      </w:r>
      <w:moveTo w:id="1267" w:author="Maital Neta [2]" w:date="2020-02-21T11:25:00Z">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proofErr w:type="spellStart"/>
        <w:r>
          <w:t>Domain</w:t>
        </w:r>
        <w:r w:rsidRPr="00946C93">
          <w:rPr>
            <w:vertAlign w:val="subscript"/>
          </w:rPr>
          <w:t>ti</w:t>
        </w:r>
        <w:proofErr w:type="spellEnd"/>
        <w:r>
          <w:t>) + β</w:t>
        </w:r>
        <w:r>
          <w:rPr>
            <w:vertAlign w:val="subscript"/>
          </w:rPr>
          <w:t>20</w:t>
        </w:r>
        <w:r>
          <w:t>*(</w:t>
        </w:r>
        <w:proofErr w:type="spellStart"/>
        <w:r>
          <w:t>Load</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t>*(</w:t>
        </w:r>
        <w:proofErr w:type="spellStart"/>
        <w:r>
          <w:t>Load</w:t>
        </w:r>
        <w:r w:rsidRPr="00946C93">
          <w:rPr>
            <w:vertAlign w:val="subscript"/>
          </w:rPr>
          <w:t>ti</w:t>
        </w:r>
        <w:proofErr w:type="spellEnd"/>
        <w:r>
          <w:t>)*(</w:t>
        </w:r>
        <w:proofErr w:type="spellStart"/>
        <w:r>
          <w:t>Domain</w:t>
        </w:r>
        <w:r>
          <w:rPr>
            <w:vertAlign w:val="subscript"/>
          </w:rPr>
          <w:t>ti</w:t>
        </w:r>
        <w:proofErr w:type="spellEnd"/>
        <w:r>
          <w:t>) + β</w:t>
        </w:r>
        <w:r>
          <w:rPr>
            <w:vertAlign w:val="subscript"/>
          </w:rPr>
          <w:t>50</w:t>
        </w:r>
        <w:r>
          <w:t>*(</w:t>
        </w:r>
        <w:proofErr w:type="spellStart"/>
        <w:r>
          <w:t>Load</w:t>
        </w:r>
        <w:r w:rsidRPr="00946C93">
          <w:rPr>
            <w:vertAlign w:val="subscript"/>
          </w:rPr>
          <w:t>ti</w:t>
        </w:r>
        <w:proofErr w:type="spellEnd"/>
        <w:r>
          <w:t>)*(</w:t>
        </w:r>
        <w:proofErr w:type="spellStart"/>
        <w:r>
          <w:t>Rating</w:t>
        </w:r>
        <w:r>
          <w:rPr>
            <w:vertAlign w:val="subscript"/>
          </w:rPr>
          <w:t>ti</w:t>
        </w:r>
        <w:proofErr w:type="spellEnd"/>
        <w:r>
          <w:t>) +</w:t>
        </w:r>
        <w:r w:rsidRPr="00783064">
          <w:t xml:space="preserve"> </w:t>
        </w:r>
        <w:r>
          <w:t>β</w:t>
        </w:r>
        <w:r>
          <w:rPr>
            <w:vertAlign w:val="subscript"/>
          </w:rPr>
          <w:t>60</w:t>
        </w:r>
        <w:r>
          <w:t>*(</w:t>
        </w:r>
        <w:proofErr w:type="spellStart"/>
        <w:r>
          <w:t>Rating</w:t>
        </w:r>
        <w:r w:rsidRPr="00946C93">
          <w:rPr>
            <w:vertAlign w:val="subscript"/>
          </w:rPr>
          <w:t>ti</w:t>
        </w:r>
        <w:proofErr w:type="spellEnd"/>
        <w:r>
          <w:t>)*(</w:t>
        </w:r>
        <w:proofErr w:type="spellStart"/>
        <w:proofErr w:type="gramStart"/>
        <w:r>
          <w:t>Domain</w:t>
        </w:r>
        <w:r>
          <w:rPr>
            <w:vertAlign w:val="subscript"/>
          </w:rPr>
          <w:t>ti</w:t>
        </w:r>
        <w:proofErr w:type="spellEnd"/>
        <w:r>
          <w:t>)  +</w:t>
        </w:r>
        <w:proofErr w:type="gramEnd"/>
        <w:r>
          <w:t xml:space="preserve"> β</w:t>
        </w:r>
        <w:r>
          <w:rPr>
            <w:vertAlign w:val="subscript"/>
          </w:rPr>
          <w:t>70</w:t>
        </w:r>
        <w:r>
          <w:t>*(</w:t>
        </w:r>
        <w:proofErr w:type="spellStart"/>
        <w:r>
          <w:t>Load</w:t>
        </w:r>
        <w:r w:rsidRPr="00946C93">
          <w:rPr>
            <w:vertAlign w:val="subscript"/>
          </w:rPr>
          <w:t>ti</w:t>
        </w:r>
        <w:proofErr w:type="spellEnd"/>
        <w:r>
          <w:t>)*(</w:t>
        </w:r>
        <w:proofErr w:type="spellStart"/>
        <w:r>
          <w:t>Domain</w:t>
        </w:r>
        <w:r>
          <w:rPr>
            <w:vertAlign w:val="subscript"/>
          </w:rPr>
          <w:t>ti</w:t>
        </w:r>
        <w:proofErr w:type="spellEnd"/>
        <w:r>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moveTo>
    </w:p>
    <w:moveToRangeEnd w:id="1264"/>
    <w:p w14:paraId="31862123" w14:textId="77777777" w:rsidR="00930C73" w:rsidRPr="00930C73" w:rsidRDefault="00930C73" w:rsidP="00930C73">
      <w:pPr>
        <w:pStyle w:val="BodyText"/>
        <w:rPr>
          <w:ins w:id="1268" w:author="Nicholas Harp" w:date="2020-01-28T14:09:00Z"/>
        </w:rPr>
      </w:pPr>
    </w:p>
    <w:p w14:paraId="2E3397C6" w14:textId="58E30A77" w:rsidR="00801D0F" w:rsidRDefault="004C68F1" w:rsidP="00CB5639">
      <w:pPr>
        <w:pStyle w:val="FirstParagraph"/>
        <w:ind w:firstLine="0"/>
        <w:rPr>
          <w:ins w:id="1269" w:author="Nicholas Harp" w:date="2020-01-30T10:12:00Z"/>
        </w:rPr>
      </w:pPr>
      <w:ins w:id="1270" w:author="Nicholas Harp" w:date="2020-02-13T11:14:00Z">
        <w:r w:rsidRPr="00083DD4">
          <w:rPr>
            <w:noProof/>
          </w:rPr>
          <w:lastRenderedPageBreak/>
          <mc:AlternateContent>
            <mc:Choice Requires="wps">
              <w:drawing>
                <wp:anchor distT="0" distB="0" distL="114300" distR="114300" simplePos="0" relativeHeight="251681792" behindDoc="0" locked="0" layoutInCell="1" allowOverlap="1" wp14:anchorId="19155F89" wp14:editId="6A5C1068">
                  <wp:simplePos x="0" y="0"/>
                  <wp:positionH relativeFrom="column">
                    <wp:posOffset>3743691</wp:posOffset>
                  </wp:positionH>
                  <wp:positionV relativeFrom="paragraph">
                    <wp:posOffset>1113895</wp:posOffset>
                  </wp:positionV>
                  <wp:extent cx="88076" cy="1002830"/>
                  <wp:effectExtent l="0" t="318" r="13653" b="13652"/>
                  <wp:wrapNone/>
                  <wp:docPr id="26" name="Right Brace 26"/>
                  <wp:cNvGraphicFramePr/>
                  <a:graphic xmlns:a="http://schemas.openxmlformats.org/drawingml/2006/main">
                    <a:graphicData uri="http://schemas.microsoft.com/office/word/2010/wordprocessingShape">
                      <wps:wsp>
                        <wps:cNvSpPr/>
                        <wps:spPr>
                          <a:xfrm rot="5400000" flipH="1" flipV="1">
                            <a:off x="0" y="0"/>
                            <a:ext cx="88076" cy="100283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6F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94.8pt;margin-top:87.7pt;width:6.95pt;height:78.95pt;rotation:90;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" adj="158" strokecolor="black [3040]"/>
              </w:pict>
            </mc:Fallback>
          </mc:AlternateContent>
        </w:r>
      </w:ins>
      <w:commentRangeStart w:id="1271"/>
      <w:ins w:id="1272" w:author="Nicholas Harp" w:date="2020-02-13T11:03:00Z">
        <w:r w:rsidR="0084621F" w:rsidRPr="00083DD4">
          <w:rPr>
            <w:noProof/>
          </w:rPr>
          <mc:AlternateContent>
            <mc:Choice Requires="wps">
              <w:drawing>
                <wp:anchor distT="0" distB="0" distL="114300" distR="114300" simplePos="0" relativeHeight="251679744" behindDoc="0" locked="0" layoutInCell="1" allowOverlap="1" wp14:anchorId="2D15B950" wp14:editId="5578C285">
                  <wp:simplePos x="0" y="0"/>
                  <wp:positionH relativeFrom="column">
                    <wp:posOffset>2173519</wp:posOffset>
                  </wp:positionH>
                  <wp:positionV relativeFrom="paragraph">
                    <wp:posOffset>335485</wp:posOffset>
                  </wp:positionV>
                  <wp:extent cx="88076" cy="2102560"/>
                  <wp:effectExtent l="0" t="4128" r="9843" b="9842"/>
                  <wp:wrapNone/>
                  <wp:docPr id="25" name="Right Brace 25"/>
                  <wp:cNvGraphicFramePr/>
                  <a:graphic xmlns:a="http://schemas.openxmlformats.org/drawingml/2006/main">
                    <a:graphicData uri="http://schemas.microsoft.com/office/word/2010/wordprocessingShape">
                      <wps:wsp>
                        <wps:cNvSpPr/>
                        <wps:spPr>
                          <a:xfrm rot="5400000" flipH="1" flipV="1">
                            <a:off x="0" y="0"/>
                            <a:ext cx="88076" cy="21025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2A77" id="Right Brace 25" o:spid="_x0000_s1026" type="#_x0000_t88" style="position:absolute;margin-left:171.15pt;margin-top:26.4pt;width:6.95pt;height:165.55pt;rotation:90;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" adj="75" strokecolor="black [3040]"/>
              </w:pict>
            </mc:Fallback>
          </mc:AlternateContent>
        </w:r>
      </w:ins>
      <w:commentRangeEnd w:id="1271"/>
      <w:ins w:id="1273" w:author="Nicholas Harp" w:date="2020-02-13T11:52:00Z">
        <w:r w:rsidR="004A6EE2">
          <w:rPr>
            <w:rStyle w:val="CommentReference"/>
            <w:rFonts w:asciiTheme="minorHAnsi" w:hAnsiTheme="minorHAnsi"/>
          </w:rPr>
          <w:commentReference w:id="1271"/>
        </w:r>
      </w:ins>
      <w:commentRangeStart w:id="1274"/>
      <w:commentRangeEnd w:id="1274"/>
      <w:ins w:id="1275" w:author="Nicholas Harp" w:date="2020-02-05T09:12:00Z">
        <w:r w:rsidR="00787A6E">
          <w:rPr>
            <w:rStyle w:val="CommentReference"/>
            <w:rFonts w:asciiTheme="minorHAnsi" w:hAnsiTheme="minorHAnsi"/>
          </w:rPr>
          <w:commentReference w:id="1274"/>
        </w:r>
      </w:ins>
      <w:ins w:id="1276" w:author="Nicholas Harp" w:date="2020-02-13T11:00:00Z">
        <w:r w:rsidR="0084621F" w:rsidRPr="0084621F">
          <w:rPr>
            <w:noProof/>
          </w:rPr>
          <w:t xml:space="preserve"> </w:t>
        </w:r>
        <w:r w:rsidR="0084621F" w:rsidRPr="0084621F">
          <w:rPr>
            <w:noProof/>
          </w:rPr>
          <w:drawing>
            <wp:inline distT="0" distB="0" distL="0" distR="0" wp14:anchorId="12D57C49" wp14:editId="60668E68">
              <wp:extent cx="5971540" cy="4478655"/>
              <wp:effectExtent l="0" t="0" r="0" b="444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54138878" w14:textId="54A96AC6" w:rsidR="001E7BC6" w:rsidRPr="00691BCD" w:rsidRDefault="007F5E4E" w:rsidP="00691BCD">
      <w:pPr>
        <w:pStyle w:val="FirstParagraph"/>
        <w:ind w:firstLine="0"/>
        <w:rPr>
          <w:ins w:id="1277" w:author="Nicholas Harp" w:date="2020-01-15T13:52:00Z"/>
          <w:b/>
          <w:bCs/>
        </w:rPr>
      </w:pPr>
      <w:commentRangeStart w:id="1278"/>
      <w:commentRangeStart w:id="1279"/>
      <w:r>
        <w:rPr>
          <w:b/>
          <w:bCs/>
        </w:rPr>
        <w:t xml:space="preserve">Figure </w:t>
      </w:r>
      <w:commentRangeEnd w:id="1278"/>
      <w:r w:rsidR="00FD6516">
        <w:rPr>
          <w:rStyle w:val="CommentReference"/>
          <w:rFonts w:asciiTheme="minorHAnsi" w:hAnsiTheme="minorHAnsi"/>
        </w:rPr>
        <w:commentReference w:id="1278"/>
      </w:r>
      <w:commentRangeEnd w:id="1279"/>
      <w:r w:rsidR="002344B4">
        <w:rPr>
          <w:rStyle w:val="CommentReference"/>
          <w:rFonts w:asciiTheme="minorHAnsi" w:hAnsiTheme="minorHAnsi"/>
        </w:rPr>
        <w:commentReference w:id="1279"/>
      </w:r>
      <w:r>
        <w:rPr>
          <w:b/>
          <w:bCs/>
        </w:rPr>
        <w:t xml:space="preserve">3: The interaction of Rating </w:t>
      </w:r>
      <w:r w:rsidR="00B40E15">
        <w:sym w:font="Symbol" w:char="F0B4"/>
      </w:r>
      <w:r w:rsidR="00B40E15">
        <w:t xml:space="preserve"> </w:t>
      </w:r>
      <w:r>
        <w:rPr>
          <w:b/>
          <w:bCs/>
        </w:rPr>
        <w:t xml:space="preserve">Load for maximum deviations shows the influence of high </w:t>
      </w:r>
      <w:del w:id="1280" w:author="Maital Neta [2]" w:date="2020-02-21T11:21:00Z">
        <w:r w:rsidDel="00691BCD">
          <w:rPr>
            <w:b/>
            <w:bCs/>
          </w:rPr>
          <w:delText xml:space="preserve">cognitive </w:delText>
        </w:r>
      </w:del>
      <w:r>
        <w:rPr>
          <w:b/>
          <w:bCs/>
        </w:rPr>
        <w:t xml:space="preserve">load </w:t>
      </w:r>
      <w:ins w:id="1281" w:author="Maital Neta [2]" w:date="2020-02-21T11:21:00Z">
        <w:r w:rsidR="00691BCD">
          <w:rPr>
            <w:b/>
            <w:bCs/>
          </w:rPr>
          <w:t xml:space="preserve">(both emotional and non-emotional) </w:t>
        </w:r>
      </w:ins>
      <w:r>
        <w:rPr>
          <w:b/>
          <w:bCs/>
        </w:rPr>
        <w:t xml:space="preserve">on </w:t>
      </w:r>
      <w:del w:id="1282" w:author="Maital Neta [2]" w:date="2020-02-21T11:21:00Z">
        <w:r w:rsidDel="00691BCD">
          <w:rPr>
            <w:b/>
            <w:bCs/>
          </w:rPr>
          <w:delText>cognitive-motor dynamics</w:delText>
        </w:r>
      </w:del>
      <w:ins w:id="1283" w:author="Maital Neta [2]" w:date="2020-02-21T11:21:00Z">
        <w:r w:rsidR="00691BCD">
          <w:rPr>
            <w:b/>
            <w:bCs/>
          </w:rPr>
          <w:t>response trajectories</w:t>
        </w:r>
      </w:ins>
      <w:r>
        <w:rPr>
          <w:b/>
          <w:bCs/>
        </w:rPr>
        <w:t xml:space="preserve"> for surprised </w:t>
      </w:r>
      <w:del w:id="1284" w:author="Maital Neta [2]" w:date="2020-02-21T11:21:00Z">
        <w:r w:rsidDel="00691BCD">
          <w:rPr>
            <w:b/>
            <w:bCs/>
          </w:rPr>
          <w:delText>expressions interpreted</w:delText>
        </w:r>
      </w:del>
      <w:ins w:id="1285" w:author="Maital Neta [2]" w:date="2020-02-21T11:21:00Z">
        <w:r w:rsidR="00691BCD">
          <w:rPr>
            <w:b/>
            <w:bCs/>
          </w:rPr>
          <w:t>faces that are</w:t>
        </w:r>
      </w:ins>
      <w:ins w:id="1286" w:author="Maital Neta [2]" w:date="2020-02-21T11:22:00Z">
        <w:r w:rsidR="00691BCD">
          <w:rPr>
            <w:b/>
            <w:bCs/>
          </w:rPr>
          <w:t xml:space="preserve"> rated</w:t>
        </w:r>
      </w:ins>
      <w:ins w:id="1287" w:author="Nicholas Harp" w:date="2020-01-30T10:14:00Z">
        <w:r>
          <w:rPr>
            <w:b/>
            <w:bCs/>
          </w:rPr>
          <w:t xml:space="preserve"> as negative. </w:t>
        </w:r>
      </w:ins>
      <w:ins w:id="1288" w:author="Nicholas Harp" w:date="2020-01-30T10:12:00Z">
        <w:r>
          <w:rPr>
            <w:b/>
            <w:bCs/>
          </w:rPr>
          <w:t xml:space="preserve"> </w:t>
        </w:r>
      </w:ins>
      <w:ins w:id="1289" w:author="Nicholas Harp" w:date="2020-01-30T10:14:00Z">
        <w:del w:id="1290" w:author="Maital Neta [2]" w:date="2020-02-21T11:22:00Z">
          <w:r w:rsidDel="00691BCD">
            <w:rPr>
              <w:b/>
              <w:bCs/>
            </w:rPr>
            <w:delText xml:space="preserve">These results are averaged across the </w:delText>
          </w:r>
        </w:del>
      </w:ins>
      <w:ins w:id="1291" w:author="Nicholas Harp" w:date="2020-02-17T14:08:00Z">
        <w:del w:id="1292" w:author="Maital Neta [2]" w:date="2020-02-21T11:22:00Z">
          <w:r w:rsidR="004148BB" w:rsidDel="00691BCD">
            <w:rPr>
              <w:b/>
              <w:bCs/>
            </w:rPr>
            <w:delText>domain</w:delText>
          </w:r>
        </w:del>
      </w:ins>
      <w:ins w:id="1293" w:author="Nicholas Harp" w:date="2020-01-30T10:14:00Z">
        <w:del w:id="1294" w:author="Maital Neta [2]" w:date="2020-02-21T11:22:00Z">
          <w:r w:rsidDel="00691BCD">
            <w:rPr>
              <w:b/>
              <w:bCs/>
            </w:rPr>
            <w:delText xml:space="preserve"> factor. </w:delText>
          </w:r>
        </w:del>
      </w:ins>
      <w:ins w:id="1295" w:author="Nicholas Harp" w:date="2020-01-30T13:49:00Z">
        <w:r w:rsidR="004E54DF">
          <w:rPr>
            <w:b/>
            <w:bCs/>
          </w:rPr>
          <w:t xml:space="preserve">Error bars represent the standard error of the mean. </w:t>
        </w:r>
      </w:ins>
      <w:commentRangeStart w:id="1296"/>
      <w:commentRangeEnd w:id="1296"/>
      <w:del w:id="1297" w:author="Nicholas Harp" w:date="2020-02-12T15:34:00Z">
        <w:r w:rsidR="00992AC3" w:rsidDel="002D1921">
          <w:rPr>
            <w:rStyle w:val="CommentReference"/>
            <w:rFonts w:asciiTheme="minorHAnsi" w:hAnsiTheme="minorHAnsi"/>
          </w:rPr>
          <w:commentReference w:id="1296"/>
        </w:r>
        <w:commentRangeStart w:id="1298"/>
        <w:commentRangeEnd w:id="1298"/>
        <w:r w:rsidR="00992AC3" w:rsidDel="002D1921">
          <w:rPr>
            <w:rStyle w:val="CommentReference"/>
            <w:rFonts w:asciiTheme="minorHAnsi" w:hAnsiTheme="minorHAnsi"/>
          </w:rPr>
          <w:commentReference w:id="1298"/>
        </w:r>
      </w:del>
      <w:ins w:id="1299" w:author="Nicholas Harp" w:date="2020-01-17T10:07:00Z">
        <w:r w:rsidR="00CC2579">
          <w:t xml:space="preserve"> </w:t>
        </w:r>
      </w:ins>
    </w:p>
    <w:p w14:paraId="65E6782E" w14:textId="7A925E9A" w:rsidR="00527045" w:rsidRDefault="00BA4D51" w:rsidP="00527045">
      <w:pPr>
        <w:pStyle w:val="BodyText"/>
        <w:ind w:firstLine="0"/>
        <w:rPr>
          <w:b/>
          <w:bCs/>
        </w:rPr>
      </w:pPr>
      <w:moveFromRangeStart w:id="1300" w:author="Maital Neta [2]" w:date="2020-02-21T11:25:00Z" w:name="move33176766"/>
      <w:moveFrom w:id="1301" w:author="Maital Neta [2]" w:date="2020-02-21T11:25:00Z">
        <w:r w:rsidDel="00930C73">
          <w:rPr>
            <w:b/>
            <w:bCs/>
          </w:rPr>
          <w:t xml:space="preserve">Mixed </w:t>
        </w:r>
        <w:r w:rsidR="00DE0FF0" w:rsidRPr="00946C93" w:rsidDel="00930C73">
          <w:rPr>
            <w:b/>
            <w:bCs/>
          </w:rPr>
          <w:t>Model:</w:t>
        </w:r>
        <w:r w:rsidR="00DE0FF0" w:rsidDel="00930C73">
          <w:t xml:space="preserve"> Maximum Deviation</w:t>
        </w:r>
        <w:r w:rsidR="00DE0FF0" w:rsidRPr="00946C93" w:rsidDel="00930C73">
          <w:rPr>
            <w:vertAlign w:val="subscript"/>
          </w:rPr>
          <w:t>ti</w:t>
        </w:r>
        <w:r w:rsidR="00DE0FF0" w:rsidDel="00930C73">
          <w:t xml:space="preserve"> = </w:t>
        </w:r>
        <w:r w:rsidR="005F170A" w:rsidDel="00930C73">
          <w:t>(β</w:t>
        </w:r>
        <w:r w:rsidR="005F170A" w:rsidRPr="00946C93" w:rsidDel="00930C73">
          <w:rPr>
            <w:vertAlign w:val="subscript"/>
          </w:rPr>
          <w:t>00</w:t>
        </w:r>
        <w:r w:rsidR="005F170A" w:rsidDel="00930C73">
          <w:t xml:space="preserve"> + r</w:t>
        </w:r>
        <w:r w:rsidR="005F170A" w:rsidRPr="00946C93" w:rsidDel="00930C73">
          <w:rPr>
            <w:vertAlign w:val="subscript"/>
          </w:rPr>
          <w:t>0i</w:t>
        </w:r>
        <w:r w:rsidR="005F170A" w:rsidDel="00930C73">
          <w:t xml:space="preserve">) </w:t>
        </w:r>
        <w:r w:rsidR="00DE0FF0" w:rsidDel="00930C73">
          <w:t xml:space="preserve">+ </w:t>
        </w:r>
        <w:r w:rsidR="00CF65EB" w:rsidDel="00930C73">
          <w:t>β</w:t>
        </w:r>
        <w:r w:rsidR="00CF65EB" w:rsidDel="00930C73">
          <w:rPr>
            <w:vertAlign w:val="subscript"/>
          </w:rPr>
          <w:t>10</w:t>
        </w:r>
        <w:r w:rsidR="00DE0FF0" w:rsidDel="00930C73">
          <w:t>*(</w:t>
        </w:r>
        <w:r w:rsidR="000B34B6" w:rsidDel="00930C73">
          <w:t>Domain</w:t>
        </w:r>
        <w:r w:rsidR="00DE0FF0" w:rsidRPr="00946C93" w:rsidDel="00930C73">
          <w:rPr>
            <w:vertAlign w:val="subscript"/>
          </w:rPr>
          <w:t>ti</w:t>
        </w:r>
        <w:r w:rsidR="00DE0FF0" w:rsidDel="00930C73">
          <w:t xml:space="preserve">) + </w:t>
        </w:r>
        <w:r w:rsidR="00CF65EB" w:rsidDel="00930C73">
          <w:t>β</w:t>
        </w:r>
        <w:r w:rsidR="00CF65EB" w:rsidDel="00930C73">
          <w:rPr>
            <w:vertAlign w:val="subscript"/>
          </w:rPr>
          <w:t>20</w:t>
        </w:r>
        <w:r w:rsidR="000B34B6" w:rsidDel="00930C73">
          <w:t>*(Load</w:t>
        </w:r>
        <w:r w:rsidR="000B34B6" w:rsidRPr="00946C93" w:rsidDel="00930C73">
          <w:rPr>
            <w:vertAlign w:val="subscript"/>
          </w:rPr>
          <w:t>ti</w:t>
        </w:r>
        <w:r w:rsidR="000B34B6" w:rsidDel="00930C73">
          <w:t xml:space="preserve">) + </w:t>
        </w:r>
        <w:r w:rsidR="00CF65EB" w:rsidDel="00930C73">
          <w:t>β</w:t>
        </w:r>
        <w:r w:rsidR="00CF65EB" w:rsidDel="00930C73">
          <w:rPr>
            <w:vertAlign w:val="subscript"/>
          </w:rPr>
          <w:t>30</w:t>
        </w:r>
        <w:r w:rsidR="000B34B6" w:rsidDel="00930C73">
          <w:t>*(Rating</w:t>
        </w:r>
        <w:r w:rsidR="000B34B6" w:rsidRPr="00946C93" w:rsidDel="00930C73">
          <w:rPr>
            <w:vertAlign w:val="subscript"/>
          </w:rPr>
          <w:t>ti</w:t>
        </w:r>
        <w:r w:rsidR="000B34B6" w:rsidDel="00930C73">
          <w:t xml:space="preserve">) + </w:t>
        </w:r>
        <w:r w:rsidR="00CF65EB" w:rsidDel="00930C73">
          <w:t>β</w:t>
        </w:r>
        <w:r w:rsidR="00CF65EB" w:rsidDel="00930C73">
          <w:rPr>
            <w:vertAlign w:val="subscript"/>
          </w:rPr>
          <w:t>40</w:t>
        </w:r>
        <w:r w:rsidR="000B34B6" w:rsidDel="00930C73">
          <w:t>*(Load</w:t>
        </w:r>
        <w:r w:rsidR="000B34B6" w:rsidRPr="00946C93" w:rsidDel="00930C73">
          <w:rPr>
            <w:vertAlign w:val="subscript"/>
          </w:rPr>
          <w:t>ti</w:t>
        </w:r>
        <w:r w:rsidR="000B34B6" w:rsidDel="00930C73">
          <w:t>)*(Domain</w:t>
        </w:r>
        <w:r w:rsidR="000B34B6" w:rsidDel="00930C73">
          <w:rPr>
            <w:vertAlign w:val="subscript"/>
          </w:rPr>
          <w:t>ti</w:t>
        </w:r>
        <w:r w:rsidR="000B34B6" w:rsidDel="00930C73">
          <w:t>) +</w:t>
        </w:r>
        <w:r w:rsidR="00783064" w:rsidDel="00930C73">
          <w:t xml:space="preserve"> </w:t>
        </w:r>
        <w:r w:rsidR="00CF65EB" w:rsidDel="00930C73">
          <w:t>β</w:t>
        </w:r>
        <w:r w:rsidR="00CF65EB" w:rsidDel="00930C73">
          <w:rPr>
            <w:vertAlign w:val="subscript"/>
          </w:rPr>
          <w:t>50</w:t>
        </w:r>
        <w:r w:rsidR="00783064" w:rsidDel="00930C73">
          <w:t>*(Load</w:t>
        </w:r>
        <w:r w:rsidR="00783064" w:rsidRPr="00946C93" w:rsidDel="00930C73">
          <w:rPr>
            <w:vertAlign w:val="subscript"/>
          </w:rPr>
          <w:t>ti</w:t>
        </w:r>
        <w:r w:rsidR="00783064" w:rsidDel="00930C73">
          <w:t>)*(Rating</w:t>
        </w:r>
        <w:r w:rsidR="00783064" w:rsidDel="00930C73">
          <w:rPr>
            <w:vertAlign w:val="subscript"/>
          </w:rPr>
          <w:t>ti</w:t>
        </w:r>
        <w:r w:rsidR="00783064" w:rsidDel="00930C73">
          <w:t>) +</w:t>
        </w:r>
        <w:r w:rsidR="00783064" w:rsidRPr="00783064" w:rsidDel="00930C73">
          <w:t xml:space="preserve"> </w:t>
        </w:r>
        <w:r w:rsidR="00CF65EB" w:rsidDel="00930C73">
          <w:t>β</w:t>
        </w:r>
        <w:r w:rsidR="00CF65EB" w:rsidDel="00930C73">
          <w:rPr>
            <w:vertAlign w:val="subscript"/>
          </w:rPr>
          <w:t>60</w:t>
        </w:r>
        <w:r w:rsidR="00783064" w:rsidDel="00930C73">
          <w:t>*(Rating</w:t>
        </w:r>
        <w:r w:rsidR="00783064" w:rsidRPr="00946C93" w:rsidDel="00930C73">
          <w:rPr>
            <w:vertAlign w:val="subscript"/>
          </w:rPr>
          <w:t>ti</w:t>
        </w:r>
        <w:r w:rsidR="00783064" w:rsidDel="00930C73">
          <w:t>)*(Domain</w:t>
        </w:r>
        <w:r w:rsidR="00783064" w:rsidDel="00930C73">
          <w:rPr>
            <w:vertAlign w:val="subscript"/>
          </w:rPr>
          <w:t>ti</w:t>
        </w:r>
        <w:r w:rsidR="00783064" w:rsidDel="00930C73">
          <w:t xml:space="preserve">) </w:t>
        </w:r>
        <w:r w:rsidR="000B34B6" w:rsidDel="00930C73">
          <w:t xml:space="preserve"> </w:t>
        </w:r>
        <w:r w:rsidR="00783064" w:rsidDel="00930C73">
          <w:t xml:space="preserve">+ </w:t>
        </w:r>
        <w:r w:rsidR="00CF65EB" w:rsidDel="00930C73">
          <w:t>β</w:t>
        </w:r>
        <w:r w:rsidR="00CF65EB" w:rsidDel="00930C73">
          <w:rPr>
            <w:vertAlign w:val="subscript"/>
          </w:rPr>
          <w:t>70</w:t>
        </w:r>
        <w:r w:rsidR="00783064" w:rsidDel="00930C73">
          <w:t>*(Load</w:t>
        </w:r>
        <w:r w:rsidR="00783064" w:rsidRPr="00946C93" w:rsidDel="00930C73">
          <w:rPr>
            <w:vertAlign w:val="subscript"/>
          </w:rPr>
          <w:t>ti</w:t>
        </w:r>
        <w:r w:rsidR="00783064" w:rsidDel="00930C73">
          <w:t>)*(Domain</w:t>
        </w:r>
        <w:r w:rsidR="00783064" w:rsidDel="00930C73">
          <w:rPr>
            <w:vertAlign w:val="subscript"/>
          </w:rPr>
          <w:t>ti</w:t>
        </w:r>
        <w:r w:rsidR="00783064" w:rsidDel="00930C73">
          <w:t>)*(Rating</w:t>
        </w:r>
        <w:r w:rsidR="00783064" w:rsidDel="00930C73">
          <w:rPr>
            <w:vertAlign w:val="subscript"/>
          </w:rPr>
          <w:t>ti</w:t>
        </w:r>
        <w:r w:rsidR="00783064" w:rsidDel="00930C73">
          <w:t>) +</w:t>
        </w:r>
        <w:r w:rsidR="005F170A" w:rsidDel="00930C73">
          <w:t xml:space="preserve"> </w:t>
        </w:r>
        <w:r w:rsidR="00DE0FF0" w:rsidDel="00930C73">
          <w:t>e</w:t>
        </w:r>
        <w:r w:rsidR="00DE0FF0" w:rsidRPr="00946C93" w:rsidDel="00930C73">
          <w:rPr>
            <w:vertAlign w:val="subscript"/>
          </w:rPr>
          <w:t>ti</w:t>
        </w:r>
      </w:moveFrom>
      <w:moveFromRangeEnd w:id="1300"/>
      <w:r w:rsidR="00527045">
        <w:rPr>
          <w:b/>
          <w:bCs/>
        </w:rPr>
        <w:t>Memory probe accuracy</w:t>
      </w:r>
    </w:p>
    <w:p w14:paraId="559D7558" w14:textId="01A03F22" w:rsidR="00527045" w:rsidRDefault="00527045" w:rsidP="00527045">
      <w:pPr>
        <w:pStyle w:val="BodyText"/>
        <w:ind w:firstLine="0"/>
      </w:pPr>
      <w:r>
        <w:rPr>
          <w:b/>
          <w:bCs/>
        </w:rPr>
        <w:tab/>
      </w:r>
      <w:r>
        <w:t xml:space="preserve">We </w:t>
      </w:r>
      <w:del w:id="1302" w:author="Maital Neta [2]" w:date="2020-02-21T11:26:00Z">
        <w:r w:rsidDel="00D34FE5">
          <w:delText>next assessed</w:delText>
        </w:r>
      </w:del>
      <w:ins w:id="1303" w:author="Maital Neta [2]" w:date="2020-02-21T11:26:00Z">
        <w:r w:rsidR="00D34FE5">
          <w:t>examined</w:t>
        </w:r>
      </w:ins>
      <w:r>
        <w:t xml:space="preserve"> accuracy on the memory probe to assess differences in task difficulty. While accuracy on the probes was high </w:t>
      </w:r>
      <w:del w:id="1304" w:author="Maital Neta [2]" w:date="2020-02-21T11:27:00Z">
        <w:r w:rsidDel="00D34FE5">
          <w:delText xml:space="preserve">overall </w:delText>
        </w:r>
      </w:del>
      <w:ins w:id="1305" w:author="Maital Neta [2]" w:date="2020-02-21T11:27:00Z">
        <w:r w:rsidR="00D34FE5">
          <w:t xml:space="preserve">across all trials </w:t>
        </w:r>
      </w:ins>
      <w:r>
        <w:t>(</w:t>
      </w:r>
      <w:commentRangeStart w:id="1306"/>
      <w:del w:id="1307" w:author="Maital Neta [2]" w:date="2020-02-21T11:27:00Z">
        <w:r w:rsidDel="00D34FE5">
          <w:delText xml:space="preserve">i.e., </w:delText>
        </w:r>
      </w:del>
      <w:r>
        <w:t>94.41%</w:t>
      </w:r>
      <w:commentRangeEnd w:id="1306"/>
      <w:r w:rsidR="00D34FE5">
        <w:rPr>
          <w:rStyle w:val="CommentReference"/>
          <w:rFonts w:asciiTheme="minorHAnsi" w:hAnsiTheme="minorHAnsi"/>
        </w:rPr>
        <w:commentReference w:id="1306"/>
      </w:r>
      <w:r>
        <w:t xml:space="preserve">), there were differences </w:t>
      </w:r>
      <w:del w:id="1308" w:author="Maital Neta [2]" w:date="2020-02-21T11:27:00Z">
        <w:r w:rsidDel="00D34FE5">
          <w:delText xml:space="preserve">across </w:delText>
        </w:r>
      </w:del>
      <w:ins w:id="1309" w:author="Maital Neta [2]" w:date="2020-02-21T11:27:00Z">
        <w:r w:rsidR="00D34FE5">
          <w:t>as a function of Load and Domain</w:t>
        </w:r>
      </w:ins>
      <w:del w:id="1310" w:author="Maital Neta [2]" w:date="2020-02-21T11:27:00Z">
        <w:r w:rsidDel="00D34FE5">
          <w:delText>the different loads and domains</w:delText>
        </w:r>
      </w:del>
      <w:r>
        <w:t xml:space="preserve">. Table 1 shows average </w:t>
      </w:r>
      <w:del w:id="1311" w:author="Maital Neta [2]" w:date="2020-02-21T11:27:00Z">
        <w:r w:rsidDel="00D34FE5">
          <w:delText>percent correct responses</w:delText>
        </w:r>
      </w:del>
      <w:ins w:id="1312" w:author="Maital Neta [2]" w:date="2020-02-21T11:27:00Z">
        <w:r w:rsidR="00D34FE5">
          <w:t>accuracy by</w:t>
        </w:r>
      </w:ins>
      <w:r>
        <w:t xml:space="preserve"> </w:t>
      </w:r>
      <w:del w:id="1313" w:author="Maital Neta [2]" w:date="2020-02-21T11:27:00Z">
        <w:r w:rsidDel="00D34FE5">
          <w:delText xml:space="preserve">per </w:delText>
        </w:r>
      </w:del>
      <w:r>
        <w:t xml:space="preserve">condition. </w:t>
      </w:r>
      <w:commentRangeStart w:id="1314"/>
      <w:ins w:id="1315" w:author="Maital Neta [2]" w:date="2020-02-21T11:27:00Z">
        <w:r w:rsidR="00D34FE5">
          <w:t xml:space="preserve">Given </w:t>
        </w:r>
      </w:ins>
      <w:commentRangeEnd w:id="1314"/>
      <w:ins w:id="1316" w:author="Maital Neta [2]" w:date="2020-02-21T11:32:00Z">
        <w:r w:rsidR="007D2F91">
          <w:rPr>
            <w:rStyle w:val="CommentReference"/>
            <w:rFonts w:asciiTheme="minorHAnsi" w:hAnsiTheme="minorHAnsi"/>
          </w:rPr>
          <w:commentReference w:id="1314"/>
        </w:r>
      </w:ins>
      <w:ins w:id="1317" w:author="Maital Neta [2]" w:date="2020-02-21T11:27:00Z">
        <w:r w:rsidR="00D34FE5">
          <w:t>that th</w:t>
        </w:r>
      </w:ins>
      <w:ins w:id="1318" w:author="Maital Neta [2]" w:date="2020-02-21T11:28:00Z">
        <w:r w:rsidR="00D34FE5">
          <w:t>e ICC was 0</w:t>
        </w:r>
      </w:ins>
      <w:ins w:id="1319" w:author="Maital Neta [2]" w:date="2020-02-21T11:30:00Z">
        <w:r w:rsidR="00D34FE5">
          <w:t xml:space="preserve">, the random intercept model had singular fit, and </w:t>
        </w:r>
      </w:ins>
      <w:ins w:id="1320" w:author="Maital Neta [2]" w:date="2020-02-21T11:29:00Z">
        <w:r w:rsidR="00D34FE5">
          <w:t xml:space="preserve">likelihood ratio tests did not suggest any </w:t>
        </w:r>
        <w:r w:rsidR="00D34FE5">
          <w:lastRenderedPageBreak/>
          <w:t>benefit to modeling the intercept randomly (</w:t>
        </w:r>
        <w:r w:rsidR="00D34FE5" w:rsidRPr="00843F20">
          <w:rPr>
            <w:i/>
            <w:iCs/>
          </w:rPr>
          <w:t>p</w:t>
        </w:r>
        <w:r w:rsidR="00D34FE5">
          <w:t xml:space="preserve"> &gt; .999</w:t>
        </w:r>
      </w:ins>
      <w:ins w:id="1321" w:author="Maital Neta [2]" w:date="2020-02-21T11:31:00Z">
        <w:r w:rsidR="00D34FE5">
          <w:t>, which is likely due to a large proportion of the data having the same value of 100% correct</w:t>
        </w:r>
      </w:ins>
      <w:ins w:id="1322" w:author="Maital Neta [2]" w:date="2020-02-21T11:29:00Z">
        <w:r w:rsidR="00D34FE5">
          <w:t>)</w:t>
        </w:r>
      </w:ins>
      <w:ins w:id="1323" w:author="Maital Neta [2]" w:date="2020-02-21T11:28:00Z">
        <w:r w:rsidR="00D34FE5">
          <w:t xml:space="preserve">, </w:t>
        </w:r>
      </w:ins>
      <w:del w:id="1324" w:author="Maital Neta [2]" w:date="2020-02-21T11:28:00Z">
        <w:r w:rsidDel="00D34FE5">
          <w:delText xml:space="preserve">A </w:delText>
        </w:r>
      </w:del>
      <w:ins w:id="1325" w:author="Maital Neta [2]" w:date="2020-02-21T11:28:00Z">
        <w:r w:rsidR="00D34FE5">
          <w:t xml:space="preserve">a </w:t>
        </w:r>
      </w:ins>
      <w:r>
        <w:t xml:space="preserve">mixed effects model </w:t>
      </w:r>
      <w:del w:id="1326" w:author="Maital Neta [2]" w:date="2020-02-21T11:28:00Z">
        <w:r w:rsidDel="00D34FE5">
          <w:delText xml:space="preserve">was </w:delText>
        </w:r>
      </w:del>
      <w:ins w:id="1327" w:author="Maital Neta [2]" w:date="2020-02-21T11:29:00Z">
        <w:r w:rsidR="00D34FE5">
          <w:t>was not</w:t>
        </w:r>
      </w:ins>
      <w:ins w:id="1328" w:author="Maital Neta [2]" w:date="2020-02-21T11:28:00Z">
        <w:r w:rsidR="00D34FE5">
          <w:t xml:space="preserve"> </w:t>
        </w:r>
      </w:ins>
      <w:del w:id="1329" w:author="Maital Neta [2]" w:date="2020-02-21T11:28:00Z">
        <w:r w:rsidDel="00D34FE5">
          <w:delText xml:space="preserve">not </w:delText>
        </w:r>
      </w:del>
      <w:r>
        <w:t xml:space="preserve">used to </w:t>
      </w:r>
      <w:ins w:id="1330" w:author="Maital Neta [2]" w:date="2020-02-21T11:28:00Z">
        <w:r w:rsidR="00D34FE5">
          <w:t>exami</w:t>
        </w:r>
      </w:ins>
      <w:ins w:id="1331" w:author="Maital Neta [2]" w:date="2020-02-21T11:29:00Z">
        <w:r w:rsidR="00D34FE5">
          <w:t xml:space="preserve">ne the effects on </w:t>
        </w:r>
      </w:ins>
      <w:del w:id="1332" w:author="Maital Neta [2]" w:date="2020-02-21T11:29:00Z">
        <w:r w:rsidDel="00D34FE5">
          <w:delText xml:space="preserve">assess the effects of load and domain </w:delText>
        </w:r>
      </w:del>
      <w:proofErr w:type="spellStart"/>
      <w:r>
        <w:t>on</w:t>
      </w:r>
      <w:proofErr w:type="spellEnd"/>
      <w:r>
        <w:t xml:space="preserve"> accuracy</w:t>
      </w:r>
      <w:del w:id="1333" w:author="Maital Neta [2]" w:date="2020-02-21T11:29:00Z">
        <w:r w:rsidDel="00D34FE5">
          <w:delText xml:space="preserve"> due to a ICC of 0</w:delText>
        </w:r>
      </w:del>
      <w:del w:id="1334" w:author="Maital Neta [2]" w:date="2020-02-21T11:30:00Z">
        <w:r w:rsidDel="00D34FE5">
          <w:delText>, the random intercept model had singular fit,</w:delText>
        </w:r>
      </w:del>
      <w:del w:id="1335" w:author="Maital Neta [2]" w:date="2020-02-21T11:29:00Z">
        <w:r w:rsidDel="00D34FE5">
          <w:delText xml:space="preserve"> and likelihood ratio tests did not suggest any benefit to modeling the intercept randomly (</w:delText>
        </w:r>
        <w:r w:rsidRPr="00843F20" w:rsidDel="00D34FE5">
          <w:rPr>
            <w:i/>
            <w:iCs/>
          </w:rPr>
          <w:delText>p</w:delText>
        </w:r>
        <w:r w:rsidDel="00D34FE5">
          <w:delText xml:space="preserve"> &gt; .999)</w:delText>
        </w:r>
      </w:del>
      <w:r>
        <w:t xml:space="preserve">. </w:t>
      </w:r>
      <w:del w:id="1336" w:author="Maital Neta [2]" w:date="2020-02-21T11:31:00Z">
        <w:r w:rsidDel="00D34FE5">
          <w:delText>This is</w:delText>
        </w:r>
      </w:del>
      <w:del w:id="1337" w:author="Maital Neta [2]" w:date="2020-02-21T11:30:00Z">
        <w:r w:rsidDel="00D34FE5">
          <w:delText xml:space="preserve"> likely due to a large proportion of the data having the same value (i.e., 100% correct) as a result of the high performance across participants in the task, particularly in the low load conditions</w:delText>
        </w:r>
      </w:del>
      <w:del w:id="1338" w:author="Maital Neta [2]" w:date="2020-02-21T11:31:00Z">
        <w:r w:rsidDel="00D34FE5">
          <w:delText xml:space="preserve">. </w:delText>
        </w:r>
      </w:del>
      <w:r>
        <w:t xml:space="preserve">As such, we </w:t>
      </w:r>
      <w:del w:id="1339" w:author="Maital Neta [2]" w:date="2020-02-21T11:31:00Z">
        <w:r w:rsidDel="00D34FE5">
          <w:delText xml:space="preserve">instead assessed differences in memory probe accuracy using </w:delText>
        </w:r>
      </w:del>
      <w:ins w:id="1340" w:author="Maital Neta [2]" w:date="2020-02-21T11:31:00Z">
        <w:r w:rsidR="00D34FE5">
          <w:t xml:space="preserve">used </w:t>
        </w:r>
      </w:ins>
      <w:r>
        <w:t>a repeated measures ANOVA</w:t>
      </w:r>
      <w:ins w:id="1341" w:author="Maital Neta [2]" w:date="2020-02-21T11:31:00Z">
        <w:r w:rsidR="007D2F91">
          <w:t xml:space="preserve"> to examine differences in memory probe accuracy </w:t>
        </w:r>
      </w:ins>
      <w:ins w:id="1342" w:author="Maital Neta [2]" w:date="2020-02-21T11:32:00Z">
        <w:r w:rsidR="007D2F91">
          <w:t>as a function of the experimental conditions</w:t>
        </w:r>
      </w:ins>
      <w:r>
        <w:t xml:space="preserve">, but note that caution is warranted in interpretations of the model given the undesirable structure of the data (i.e., lack of variability, strong non-normality). </w:t>
      </w:r>
    </w:p>
    <w:p w14:paraId="14AB9BBF" w14:textId="3DD30744" w:rsidR="00527045" w:rsidRPr="00F963AD" w:rsidRDefault="00527045" w:rsidP="00527045">
      <w:pPr>
        <w:pStyle w:val="BodyText"/>
        <w:ind w:firstLine="720"/>
      </w:pPr>
      <w:del w:id="1343" w:author="Maital Neta [2]" w:date="2020-02-21T11:33:00Z">
        <w:r w:rsidDel="007D2F91">
          <w:delText>The results showed</w:delText>
        </w:r>
      </w:del>
      <w:ins w:id="1344" w:author="Maital Neta [2]" w:date="2020-02-21T11:33:00Z">
        <w:r w:rsidR="007D2F91">
          <w:t>There was a</w:t>
        </w:r>
      </w:ins>
      <w:r>
        <w:t xml:space="preserve"> significant effect</w:t>
      </w:r>
      <w:del w:id="1345" w:author="Maital Neta [2]" w:date="2020-02-21T11:33:00Z">
        <w:r w:rsidDel="007D2F91">
          <w:delText>s</w:delText>
        </w:r>
      </w:del>
      <w:r>
        <w:t xml:space="preserve"> of </w:t>
      </w:r>
      <w:ins w:id="1346" w:author="Maital Neta [2]" w:date="2020-02-21T11:33:00Z">
        <w:r w:rsidR="007D2F91">
          <w:t>L</w:t>
        </w:r>
      </w:ins>
      <w:del w:id="1347" w:author="Maital Neta [2]" w:date="2020-02-21T11:33:00Z">
        <w:r w:rsidDel="007D2F91">
          <w:delText>l</w:delText>
        </w:r>
      </w:del>
      <w:r>
        <w:t>oad (</w:t>
      </w:r>
      <w:r>
        <w:rPr>
          <w:i/>
          <w:iCs/>
        </w:rPr>
        <w:t>F</w:t>
      </w:r>
      <w:r>
        <w:t xml:space="preserve">(1, 49) = 50.28, </w:t>
      </w:r>
      <w:r w:rsidRPr="00843F20">
        <w:rPr>
          <w:i/>
          <w:iCs/>
        </w:rPr>
        <w:t>p</w:t>
      </w:r>
      <w:r>
        <w:t xml:space="preserve"> &lt; .001) and</w:t>
      </w:r>
      <w:r>
        <w:rPr>
          <w:i/>
          <w:iCs/>
        </w:rPr>
        <w:t xml:space="preserve"> </w:t>
      </w:r>
      <w:ins w:id="1348" w:author="Maital Neta [2]" w:date="2020-02-21T11:33:00Z">
        <w:r w:rsidR="007D2F91">
          <w:t>D</w:t>
        </w:r>
      </w:ins>
      <w:del w:id="1349" w:author="Maital Neta [2]" w:date="2020-02-21T11:33:00Z">
        <w:r w:rsidDel="007D2F91">
          <w:delText>d</w:delText>
        </w:r>
      </w:del>
      <w:r>
        <w:t>omain (</w:t>
      </w:r>
      <w:r>
        <w:rPr>
          <w:i/>
          <w:iCs/>
        </w:rPr>
        <w:t>F</w:t>
      </w:r>
      <w:r>
        <w:t>(1, 49) = 10.49,</w:t>
      </w:r>
      <w:r w:rsidRPr="00843F20">
        <w:rPr>
          <w:i/>
          <w:iCs/>
        </w:rPr>
        <w:t xml:space="preserve"> p</w:t>
      </w:r>
      <w:r>
        <w:t xml:space="preserve"> = .002),</w:t>
      </w:r>
      <w:ins w:id="1350" w:author="Maital Neta [2]" w:date="2020-02-21T11:33:00Z">
        <w:r w:rsidR="007D2F91">
          <w:t xml:space="preserve"> such that </w:t>
        </w:r>
        <w:commentRangeStart w:id="1351"/>
        <w:r w:rsidR="007D2F91">
          <w:t>accuracy was higher for low than high load</w:t>
        </w:r>
      </w:ins>
      <w:ins w:id="1352" w:author="Maital Neta [2]" w:date="2020-02-21T11:34:00Z">
        <w:r w:rsidR="007D2F91">
          <w:t>, and for non-emotional than emotional load</w:t>
        </w:r>
        <w:commentRangeEnd w:id="1351"/>
        <w:r w:rsidR="007D2F91">
          <w:rPr>
            <w:rStyle w:val="CommentReference"/>
            <w:rFonts w:asciiTheme="minorHAnsi" w:hAnsiTheme="minorHAnsi"/>
          </w:rPr>
          <w:commentReference w:id="1351"/>
        </w:r>
        <w:r w:rsidR="007D2F91">
          <w:t>. Further, there was</w:t>
        </w:r>
      </w:ins>
      <w:r>
        <w:t xml:space="preserve"> </w:t>
      </w:r>
      <w:del w:id="1353" w:author="Maital Neta [2]" w:date="2020-02-21T11:34:00Z">
        <w:r w:rsidDel="007D2F91">
          <w:delText>as well as an</w:delText>
        </w:r>
      </w:del>
      <w:ins w:id="1354" w:author="Maital Neta [2]" w:date="2020-02-21T11:34:00Z">
        <w:r w:rsidR="007D2F91">
          <w:t xml:space="preserve">a significant Load </w:t>
        </w:r>
        <w:r w:rsidR="007D2F91">
          <w:sym w:font="Symbol" w:char="F0B4"/>
        </w:r>
        <w:r w:rsidR="007D2F91">
          <w:t xml:space="preserve"> Domain</w:t>
        </w:r>
      </w:ins>
      <w:r>
        <w:t xml:space="preserve"> interaction </w:t>
      </w:r>
      <w:del w:id="1355" w:author="Maital Neta [2]" w:date="2020-02-21T11:34:00Z">
        <w:r w:rsidDel="007D2F91">
          <w:delText xml:space="preserve">of the two factors </w:delText>
        </w:r>
      </w:del>
      <w:r>
        <w:t>(</w:t>
      </w:r>
      <w:r>
        <w:rPr>
          <w:i/>
          <w:iCs/>
        </w:rPr>
        <w:t>F</w:t>
      </w:r>
      <w:r>
        <w:t xml:space="preserve">(1, 49) = 11.06, </w:t>
      </w:r>
      <w:r w:rsidRPr="00843F20">
        <w:rPr>
          <w:i/>
          <w:iCs/>
        </w:rPr>
        <w:t xml:space="preserve">p </w:t>
      </w:r>
      <w:r>
        <w:t>= .002)</w:t>
      </w:r>
      <w:ins w:id="1356" w:author="Maital Neta [2]" w:date="2020-02-21T11:35:00Z">
        <w:r w:rsidR="007D2F91">
          <w:t xml:space="preserve">, such that </w:t>
        </w:r>
      </w:ins>
      <w:ins w:id="1357" w:author="Maital Neta [2]" w:date="2020-02-21T11:37:00Z">
        <w:r w:rsidR="007D2F91">
          <w:t>D</w:t>
        </w:r>
      </w:ins>
      <w:ins w:id="1358" w:author="Maital Neta [2]" w:date="2020-02-21T11:35:00Z">
        <w:r w:rsidR="007D2F91">
          <w:t xml:space="preserve">omain had no significant effect in low load conditions </w:t>
        </w:r>
      </w:ins>
      <w:del w:id="1359" w:author="Maital Neta [2]" w:date="2020-02-21T11:35:00Z">
        <w:r w:rsidDel="007D2F91">
          <w:delText xml:space="preserve">. Post-hoc comparisons showed that there was no significant difference between memory accuracy for emotional compared to non-emotional working memory loads at low load </w:delText>
        </w:r>
      </w:del>
      <w:r>
        <w:t>(</w:t>
      </w:r>
      <w:r>
        <w:rPr>
          <w:i/>
          <w:iCs/>
        </w:rPr>
        <w:t>t</w:t>
      </w:r>
      <w:r>
        <w:t xml:space="preserve">(96) = .44, </w:t>
      </w:r>
      <w:r w:rsidRPr="00843F20">
        <w:rPr>
          <w:i/>
          <w:iCs/>
        </w:rPr>
        <w:t>p</w:t>
      </w:r>
      <w:r>
        <w:t xml:space="preserve"> = .661</w:t>
      </w:r>
      <w:del w:id="1360" w:author="Maital Neta [2]" w:date="2020-02-21T11:36:00Z">
        <w:r w:rsidDel="007D2F91">
          <w:delText xml:space="preserve">; Bonferoni corrected significance </w:delText>
        </w:r>
        <w:r w:rsidRPr="00843F20" w:rsidDel="007D2F91">
          <w:rPr>
            <w:i/>
            <w:iCs/>
          </w:rPr>
          <w:delText>p</w:delText>
        </w:r>
        <w:r w:rsidDel="007D2F91">
          <w:delText xml:space="preserve"> &lt; .013</w:delText>
        </w:r>
      </w:del>
      <w:r>
        <w:t>)</w:t>
      </w:r>
      <w:ins w:id="1361" w:author="Maital Neta [2]" w:date="2020-02-21T11:36:00Z">
        <w:r w:rsidR="007D2F91">
          <w:t xml:space="preserve">, but under high load, </w:t>
        </w:r>
      </w:ins>
      <w:del w:id="1362" w:author="Maital Neta [2]" w:date="2020-02-21T11:36:00Z">
        <w:r w:rsidDel="007D2F91">
          <w:delText xml:space="preserve">. Additionally, performance on the memory probe was </w:delText>
        </w:r>
      </w:del>
      <w:ins w:id="1363" w:author="Maital Neta [2]" w:date="2020-02-21T11:36:00Z">
        <w:r w:rsidR="007D2F91">
          <w:t xml:space="preserve">accuracy was </w:t>
        </w:r>
      </w:ins>
      <w:ins w:id="1364" w:author="Maital Neta [2]" w:date="2020-02-21T11:38:00Z">
        <w:r w:rsidR="007D2F91">
          <w:t xml:space="preserve">higher for </w:t>
        </w:r>
      </w:ins>
      <w:del w:id="1365" w:author="Maital Neta [2]" w:date="2020-02-21T11:38:00Z">
        <w:r w:rsidDel="007D2F91">
          <w:delText xml:space="preserve">worse for emotional </w:delText>
        </w:r>
      </w:del>
      <w:del w:id="1366" w:author="Maital Neta [2]" w:date="2020-02-21T11:36:00Z">
        <w:r w:rsidDel="007D2F91">
          <w:delText xml:space="preserve">working memory loads </w:delText>
        </w:r>
      </w:del>
      <w:del w:id="1367" w:author="Maital Neta [2]" w:date="2020-02-21T11:38:00Z">
        <w:r w:rsidDel="007D2F91">
          <w:delText xml:space="preserve">than </w:delText>
        </w:r>
      </w:del>
      <w:del w:id="1368" w:author="Maital Neta [2]" w:date="2020-02-21T11:36:00Z">
        <w:r w:rsidDel="007D2F91">
          <w:delText xml:space="preserve">neutral </w:delText>
        </w:r>
      </w:del>
      <w:ins w:id="1369" w:author="Maital Neta [2]" w:date="2020-02-21T11:36:00Z">
        <w:r w:rsidR="007D2F91">
          <w:t xml:space="preserve">non-emotional </w:t>
        </w:r>
      </w:ins>
      <w:ins w:id="1370" w:author="Maital Neta [2]" w:date="2020-02-21T11:38:00Z">
        <w:r w:rsidR="007D2F91">
          <w:t xml:space="preserve">than emotional </w:t>
        </w:r>
      </w:ins>
      <w:del w:id="1371" w:author="Maital Neta [2]" w:date="2020-02-21T11:36:00Z">
        <w:r w:rsidDel="007D2F91">
          <w:delText xml:space="preserve">during high </w:delText>
        </w:r>
      </w:del>
      <w:r>
        <w:t xml:space="preserve">load </w:t>
      </w:r>
      <w:del w:id="1372" w:author="Maital Neta [2]" w:date="2020-02-21T11:36:00Z">
        <w:r w:rsidDel="007D2F91">
          <w:delText xml:space="preserve">trials </w:delText>
        </w:r>
      </w:del>
      <w:r>
        <w:t>(</w:t>
      </w:r>
      <w:r>
        <w:rPr>
          <w:i/>
          <w:iCs/>
        </w:rPr>
        <w:t>t</w:t>
      </w:r>
      <w:r>
        <w:t xml:space="preserve">(96) = -4.63, </w:t>
      </w:r>
      <w:r>
        <w:rPr>
          <w:i/>
          <w:iCs/>
        </w:rPr>
        <w:t>p</w:t>
      </w:r>
      <w:r>
        <w:t xml:space="preserve"> &lt; .001</w:t>
      </w:r>
      <w:del w:id="1373" w:author="Maital Neta [2]" w:date="2020-02-21T11:36:00Z">
        <w:r w:rsidDel="007D2F91">
          <w:delText xml:space="preserve">; Bonferoni corrected significance </w:delText>
        </w:r>
        <w:r w:rsidRPr="00FB08A6" w:rsidDel="007D2F91">
          <w:rPr>
            <w:i/>
            <w:iCs/>
          </w:rPr>
          <w:delText>p</w:delText>
        </w:r>
        <w:r w:rsidDel="007D2F91">
          <w:delText xml:space="preserve"> &lt; .013</w:delText>
        </w:r>
      </w:del>
      <w:r>
        <w:t xml:space="preserve">). </w:t>
      </w:r>
      <w:ins w:id="1374" w:author="Maital Neta [2]" w:date="2020-02-21T11:37:00Z">
        <w:r w:rsidR="007D2F91">
          <w:t>Further, Load had no</w:t>
        </w:r>
      </w:ins>
      <w:ins w:id="1375" w:author="Maital Neta [2]" w:date="2020-02-21T11:38:00Z">
        <w:r w:rsidR="007D2F91">
          <w:t xml:space="preserve"> significant effect on emotional trials (</w:t>
        </w:r>
        <w:r w:rsidR="007D2F91">
          <w:rPr>
            <w:i/>
            <w:iCs/>
          </w:rPr>
          <w:t>t</w:t>
        </w:r>
        <w:r w:rsidR="007D2F91">
          <w:t xml:space="preserve">(95) = -1.99, </w:t>
        </w:r>
        <w:r w:rsidR="007D2F91">
          <w:rPr>
            <w:i/>
            <w:iCs/>
          </w:rPr>
          <w:t>p</w:t>
        </w:r>
        <w:r w:rsidR="007D2F91">
          <w:t xml:space="preserve"> = .05; </w:t>
        </w:r>
        <w:proofErr w:type="spellStart"/>
        <w:r w:rsidR="007D2F91">
          <w:t>Bonferoni</w:t>
        </w:r>
        <w:proofErr w:type="spellEnd"/>
        <w:r w:rsidR="007D2F91">
          <w:t xml:space="preserve"> corrected significance </w:t>
        </w:r>
        <w:r w:rsidR="007D2F91" w:rsidRPr="00FB08A6">
          <w:rPr>
            <w:i/>
            <w:iCs/>
          </w:rPr>
          <w:t>p</w:t>
        </w:r>
        <w:r w:rsidR="007D2F91">
          <w:t xml:space="preserve"> &lt; .013), but on non-emotional trials, accuracy was </w:t>
        </w:r>
      </w:ins>
      <w:ins w:id="1376" w:author="Maital Neta [2]" w:date="2020-02-21T11:39:00Z">
        <w:r w:rsidR="007D2F91">
          <w:t xml:space="preserve">higher on low load than high load trials </w:t>
        </w:r>
      </w:ins>
      <w:del w:id="1377" w:author="Maital Neta [2]" w:date="2020-02-21T11:39:00Z">
        <w:r w:rsidDel="007D2F91">
          <w:delText xml:space="preserve">While there was an effect of load for accuracy on trials with emotional working memory loads </w:delText>
        </w:r>
      </w:del>
      <w:r>
        <w:t>(</w:t>
      </w:r>
      <w:r>
        <w:rPr>
          <w:i/>
          <w:iCs/>
        </w:rPr>
        <w:t>t</w:t>
      </w:r>
      <w:r>
        <w:t xml:space="preserve">(95) = -7.10, </w:t>
      </w:r>
      <w:r w:rsidRPr="00843F20">
        <w:rPr>
          <w:i/>
          <w:iCs/>
        </w:rPr>
        <w:t>p</w:t>
      </w:r>
      <w:r>
        <w:t xml:space="preserve"> &lt; .001; </w:t>
      </w:r>
      <w:proofErr w:type="spellStart"/>
      <w:r>
        <w:t>Bonferoni</w:t>
      </w:r>
      <w:proofErr w:type="spellEnd"/>
      <w:r>
        <w:t xml:space="preserve"> corrected significance </w:t>
      </w:r>
      <w:r w:rsidRPr="00FB08A6">
        <w:rPr>
          <w:i/>
          <w:iCs/>
        </w:rPr>
        <w:t>p</w:t>
      </w:r>
      <w:r>
        <w:t xml:space="preserve"> &lt; .013)</w:t>
      </w:r>
      <w:ins w:id="1378" w:author="Maital Neta [2]" w:date="2020-02-21T11:39:00Z">
        <w:r w:rsidR="007D2F91">
          <w:t>.</w:t>
        </w:r>
      </w:ins>
      <w:del w:id="1379" w:author="Maital Neta [2]" w:date="2020-02-21T11:39:00Z">
        <w:r w:rsidDel="007D2F91">
          <w:delText>,</w:delText>
        </w:r>
      </w:del>
      <w:r>
        <w:t xml:space="preserve"> </w:t>
      </w:r>
      <w:del w:id="1380" w:author="Maital Neta [2]" w:date="2020-02-21T11:39:00Z">
        <w:r w:rsidDel="007D2F91">
          <w:delText xml:space="preserve">such that performance was worse on high load trials, there was no effect of load for accuracy on trials with neutral working memory loads </w:delText>
        </w:r>
      </w:del>
      <w:del w:id="1381" w:author="Maital Neta [2]" w:date="2020-02-21T11:38:00Z">
        <w:r w:rsidDel="007D2F91">
          <w:delText>(</w:delText>
        </w:r>
        <w:r w:rsidDel="007D2F91">
          <w:rPr>
            <w:i/>
            <w:iCs/>
          </w:rPr>
          <w:delText>t</w:delText>
        </w:r>
        <w:r w:rsidDel="007D2F91">
          <w:delText xml:space="preserve">(95) = -1.99, </w:delText>
        </w:r>
        <w:r w:rsidDel="007D2F91">
          <w:rPr>
            <w:i/>
            <w:iCs/>
          </w:rPr>
          <w:delText>p</w:delText>
        </w:r>
        <w:r w:rsidDel="007D2F91">
          <w:delText xml:space="preserve"> = .05; Bonferoni corrected significance </w:delText>
        </w:r>
        <w:r w:rsidRPr="00FB08A6" w:rsidDel="007D2F91">
          <w:rPr>
            <w:i/>
            <w:iCs/>
          </w:rPr>
          <w:delText>p</w:delText>
        </w:r>
        <w:r w:rsidDel="007D2F91">
          <w:delText xml:space="preserve"> &lt; .013).</w:delText>
        </w:r>
      </w:del>
      <w:del w:id="1382" w:author="Maital Neta [2]" w:date="2020-02-21T11:39:00Z">
        <w:r w:rsidDel="007D2F91">
          <w:delText xml:space="preserve">  </w:delText>
        </w:r>
      </w:del>
      <w:r>
        <w:t xml:space="preserve">Descriptive statistics are available in Table 1. </w:t>
      </w:r>
    </w:p>
    <w:p w14:paraId="16829BA5" w14:textId="7DB832C6" w:rsidR="00527045" w:rsidRPr="000D21F2" w:rsidDel="007D2F91" w:rsidRDefault="00527045" w:rsidP="00527045">
      <w:pPr>
        <w:pStyle w:val="BodyText"/>
        <w:ind w:firstLine="0"/>
        <w:rPr>
          <w:del w:id="1383" w:author="Maital Neta [2]" w:date="2020-02-21T11:39:00Z"/>
          <w:b/>
          <w:bCs/>
        </w:rPr>
      </w:pPr>
      <w:r w:rsidRPr="00843F20">
        <w:rPr>
          <w:b/>
          <w:bCs/>
        </w:rPr>
        <w:t xml:space="preserve">Table </w:t>
      </w:r>
      <w:r>
        <w:rPr>
          <w:b/>
          <w:bCs/>
        </w:rPr>
        <w:t xml:space="preserve">1: Descriptive statistics for memory probe accuracy across all </w:t>
      </w:r>
      <w:del w:id="1384" w:author="Maital Neta [2]" w:date="2020-02-21T11:40:00Z">
        <w:r w:rsidDel="007F4D76">
          <w:rPr>
            <w:b/>
            <w:bCs/>
          </w:rPr>
          <w:delText xml:space="preserve">working memory </w:delText>
        </w:r>
      </w:del>
      <w:r>
        <w:rPr>
          <w:b/>
          <w:bCs/>
        </w:rPr>
        <w:t>conditions.</w:t>
      </w:r>
    </w:p>
    <w:p w14:paraId="2B99D7B1" w14:textId="77777777" w:rsidR="00527045" w:rsidRPr="000D21F2" w:rsidRDefault="00527045" w:rsidP="00527045">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527045" w14:paraId="2AFE4A21" w14:textId="77777777" w:rsidTr="00EB03BE">
        <w:tc>
          <w:tcPr>
            <w:tcW w:w="3131" w:type="dxa"/>
            <w:vMerge w:val="restart"/>
            <w:tcBorders>
              <w:top w:val="single" w:sz="4" w:space="0" w:color="auto"/>
            </w:tcBorders>
            <w:vAlign w:val="center"/>
          </w:tcPr>
          <w:p w14:paraId="4E2F1A02" w14:textId="77777777" w:rsidR="00527045" w:rsidRDefault="00527045" w:rsidP="00EB03BE">
            <w:pPr>
              <w:pStyle w:val="BodyText"/>
              <w:spacing w:before="0" w:after="0"/>
              <w:ind w:firstLine="0"/>
              <w:jc w:val="center"/>
              <w:rPr>
                <w:b/>
                <w:bCs/>
              </w:rPr>
            </w:pPr>
            <w:r>
              <w:rPr>
                <w:b/>
                <w:bCs/>
              </w:rPr>
              <w:t>Emotional load</w:t>
            </w:r>
          </w:p>
        </w:tc>
        <w:tc>
          <w:tcPr>
            <w:tcW w:w="3131" w:type="dxa"/>
            <w:tcBorders>
              <w:top w:val="single" w:sz="4" w:space="0" w:color="auto"/>
            </w:tcBorders>
          </w:tcPr>
          <w:p w14:paraId="000596EC" w14:textId="77777777" w:rsidR="00527045" w:rsidRDefault="00527045" w:rsidP="00EB03BE">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7777777" w:rsidR="00527045" w:rsidRDefault="00527045" w:rsidP="00EB03BE">
            <w:pPr>
              <w:pStyle w:val="BodyText"/>
              <w:spacing w:before="0" w:after="0"/>
              <w:ind w:firstLine="0"/>
              <w:jc w:val="center"/>
              <w:rPr>
                <w:b/>
                <w:bCs/>
              </w:rPr>
            </w:pPr>
            <w:r>
              <w:rPr>
                <w:b/>
                <w:bCs/>
              </w:rPr>
              <w:t>98.83% (.04)</w:t>
            </w:r>
          </w:p>
        </w:tc>
      </w:tr>
      <w:tr w:rsidR="00527045" w14:paraId="560CF043" w14:textId="77777777" w:rsidTr="00EB03BE">
        <w:tc>
          <w:tcPr>
            <w:tcW w:w="3131" w:type="dxa"/>
            <w:vMerge/>
          </w:tcPr>
          <w:p w14:paraId="786EA7D4" w14:textId="77777777" w:rsidR="00527045" w:rsidRDefault="00527045" w:rsidP="00EB03BE">
            <w:pPr>
              <w:pStyle w:val="BodyText"/>
              <w:spacing w:before="0" w:after="0"/>
              <w:ind w:firstLine="0"/>
              <w:jc w:val="center"/>
              <w:rPr>
                <w:b/>
                <w:bCs/>
              </w:rPr>
            </w:pPr>
          </w:p>
        </w:tc>
        <w:tc>
          <w:tcPr>
            <w:tcW w:w="3131" w:type="dxa"/>
          </w:tcPr>
          <w:p w14:paraId="48297A09" w14:textId="77777777" w:rsidR="00527045" w:rsidRDefault="00527045" w:rsidP="00EB03BE">
            <w:pPr>
              <w:pStyle w:val="BodyText"/>
              <w:spacing w:before="0" w:after="0"/>
              <w:ind w:firstLine="0"/>
              <w:jc w:val="center"/>
              <w:rPr>
                <w:b/>
                <w:bCs/>
              </w:rPr>
            </w:pPr>
            <w:r>
              <w:rPr>
                <w:b/>
                <w:bCs/>
              </w:rPr>
              <w:t>High load</w:t>
            </w:r>
          </w:p>
        </w:tc>
        <w:tc>
          <w:tcPr>
            <w:tcW w:w="3131" w:type="dxa"/>
          </w:tcPr>
          <w:p w14:paraId="7A3B7538" w14:textId="77777777" w:rsidR="00527045" w:rsidRDefault="00527045" w:rsidP="00EB03BE">
            <w:pPr>
              <w:pStyle w:val="BodyText"/>
              <w:spacing w:before="0" w:after="0"/>
              <w:ind w:firstLine="0"/>
              <w:jc w:val="center"/>
              <w:rPr>
                <w:b/>
                <w:bCs/>
              </w:rPr>
            </w:pPr>
            <w:r>
              <w:rPr>
                <w:b/>
                <w:bCs/>
              </w:rPr>
              <w:t>88.33% (.11)</w:t>
            </w:r>
          </w:p>
        </w:tc>
      </w:tr>
      <w:tr w:rsidR="00527045" w14:paraId="6327F82A" w14:textId="77777777" w:rsidTr="00EB03BE">
        <w:tc>
          <w:tcPr>
            <w:tcW w:w="3131" w:type="dxa"/>
            <w:vMerge w:val="restart"/>
            <w:vAlign w:val="center"/>
          </w:tcPr>
          <w:p w14:paraId="496A0B30" w14:textId="77777777" w:rsidR="00527045" w:rsidRDefault="00527045" w:rsidP="00EB03BE">
            <w:pPr>
              <w:pStyle w:val="BodyText"/>
              <w:spacing w:before="0" w:after="0"/>
              <w:ind w:firstLine="0"/>
              <w:jc w:val="center"/>
              <w:rPr>
                <w:b/>
                <w:bCs/>
              </w:rPr>
            </w:pPr>
            <w:r>
              <w:rPr>
                <w:b/>
                <w:bCs/>
              </w:rPr>
              <w:t>Neutral load</w:t>
            </w:r>
          </w:p>
        </w:tc>
        <w:tc>
          <w:tcPr>
            <w:tcW w:w="3131" w:type="dxa"/>
          </w:tcPr>
          <w:p w14:paraId="043C09E8" w14:textId="77777777" w:rsidR="00527045" w:rsidRDefault="00527045" w:rsidP="00EB03BE">
            <w:pPr>
              <w:pStyle w:val="BodyText"/>
              <w:spacing w:before="0" w:after="0"/>
              <w:ind w:firstLine="0"/>
              <w:jc w:val="center"/>
              <w:rPr>
                <w:b/>
                <w:bCs/>
              </w:rPr>
            </w:pPr>
            <w:r>
              <w:rPr>
                <w:b/>
                <w:bCs/>
              </w:rPr>
              <w:t>Low load</w:t>
            </w:r>
          </w:p>
        </w:tc>
        <w:tc>
          <w:tcPr>
            <w:tcW w:w="3131" w:type="dxa"/>
          </w:tcPr>
          <w:p w14:paraId="0E54B81D" w14:textId="77777777" w:rsidR="00527045" w:rsidRDefault="00527045" w:rsidP="00EB03BE">
            <w:pPr>
              <w:pStyle w:val="BodyText"/>
              <w:spacing w:before="0" w:after="0"/>
              <w:ind w:firstLine="0"/>
              <w:jc w:val="center"/>
              <w:rPr>
                <w:b/>
                <w:bCs/>
              </w:rPr>
            </w:pPr>
            <w:r>
              <w:rPr>
                <w:b/>
                <w:bCs/>
              </w:rPr>
              <w:t>98.18% (.05)</w:t>
            </w:r>
          </w:p>
        </w:tc>
      </w:tr>
      <w:tr w:rsidR="00527045" w14:paraId="6184F868" w14:textId="77777777" w:rsidTr="00EB03BE">
        <w:tc>
          <w:tcPr>
            <w:tcW w:w="3131" w:type="dxa"/>
            <w:vMerge/>
            <w:tcBorders>
              <w:bottom w:val="single" w:sz="4" w:space="0" w:color="auto"/>
            </w:tcBorders>
          </w:tcPr>
          <w:p w14:paraId="0F6855FA" w14:textId="77777777" w:rsidR="00527045" w:rsidRDefault="00527045" w:rsidP="00EB03BE">
            <w:pPr>
              <w:pStyle w:val="BodyText"/>
              <w:spacing w:before="0" w:after="0"/>
              <w:ind w:firstLine="0"/>
              <w:jc w:val="center"/>
              <w:rPr>
                <w:b/>
                <w:bCs/>
              </w:rPr>
            </w:pPr>
          </w:p>
        </w:tc>
        <w:tc>
          <w:tcPr>
            <w:tcW w:w="3131" w:type="dxa"/>
            <w:tcBorders>
              <w:bottom w:val="single" w:sz="4" w:space="0" w:color="auto"/>
            </w:tcBorders>
          </w:tcPr>
          <w:p w14:paraId="30B70ED2" w14:textId="77777777" w:rsidR="00527045" w:rsidRDefault="00527045" w:rsidP="00EB03BE">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77777777" w:rsidR="00527045" w:rsidRDefault="00527045" w:rsidP="00EB03BE">
            <w:pPr>
              <w:pStyle w:val="BodyText"/>
              <w:spacing w:before="0" w:after="0"/>
              <w:ind w:firstLine="0"/>
              <w:jc w:val="center"/>
              <w:rPr>
                <w:b/>
                <w:bCs/>
              </w:rPr>
            </w:pPr>
            <w:r>
              <w:rPr>
                <w:b/>
                <w:bCs/>
              </w:rPr>
              <w:t>95.23% (.07)</w:t>
            </w:r>
          </w:p>
        </w:tc>
      </w:tr>
    </w:tbl>
    <w:p w14:paraId="631D7515" w14:textId="0EEBBB83" w:rsidR="00330476" w:rsidRDefault="00330476" w:rsidP="00946C93">
      <w:pPr>
        <w:pStyle w:val="BodyText"/>
        <w:ind w:firstLine="0"/>
        <w:rPr>
          <w:ins w:id="1385" w:author="Nicholas Harp" w:date="2020-01-17T15:38:00Z"/>
        </w:rPr>
      </w:pPr>
    </w:p>
    <w:p w14:paraId="134F5E36" w14:textId="5F7132A3" w:rsidR="00F24015" w:rsidRPr="00EF6C08" w:rsidRDefault="00F24015" w:rsidP="00EF6C08">
      <w:pPr>
        <w:pStyle w:val="BodyText"/>
        <w:ind w:firstLine="0"/>
        <w:jc w:val="center"/>
        <w:rPr>
          <w:b/>
        </w:rPr>
      </w:pPr>
      <w:bookmarkStart w:id="1386" w:name="references"/>
      <w:r w:rsidRPr="00EF6C08">
        <w:rPr>
          <w:b/>
        </w:rPr>
        <w:lastRenderedPageBreak/>
        <w:t>Discussion</w:t>
      </w:r>
    </w:p>
    <w:p w14:paraId="1CF8C2F0" w14:textId="2CEE127A" w:rsidR="002A175A" w:rsidRDefault="002A175A" w:rsidP="002A175A">
      <w:pPr>
        <w:pStyle w:val="BodyText"/>
      </w:pPr>
      <w:r w:rsidRPr="00B25EE8">
        <w:t xml:space="preserve">Here we tested the effects of </w:t>
      </w:r>
      <w:del w:id="1387" w:author="Nicholas Harp" w:date="2020-01-30T09:23:00Z">
        <w:r w:rsidRPr="00B25EE8" w:rsidDel="000E4573">
          <w:delText xml:space="preserve">high </w:delText>
        </w:r>
      </w:del>
      <w:r w:rsidRPr="00B25EE8">
        <w:t>cognitive load</w:t>
      </w:r>
      <w:del w:id="1388" w:author="Maital Neta [2]" w:date="2020-02-21T11:53:00Z">
        <w:r w:rsidRPr="00B25EE8" w:rsidDel="001C7D3A">
          <w:delText>s</w:delText>
        </w:r>
      </w:del>
      <w:r w:rsidRPr="00B25EE8">
        <w:t xml:space="preserve"> with either emotional or non-emotional properties on valence bias. As predicted, </w:t>
      </w:r>
      <w:del w:id="1389" w:author="Maital Neta [2]" w:date="2020-02-21T11:53:00Z">
        <w:r w:rsidRPr="00B25EE8" w:rsidDel="001C7D3A">
          <w:delText xml:space="preserve">interpretations </w:delText>
        </w:r>
      </w:del>
      <w:ins w:id="1390" w:author="Maital Neta [2]" w:date="2020-02-21T11:53:00Z">
        <w:r w:rsidR="001C7D3A">
          <w:t>rat</w:t>
        </w:r>
      </w:ins>
      <w:ins w:id="1391" w:author="Maital Neta [2]" w:date="2020-02-21T11:54:00Z">
        <w:r w:rsidR="001C7D3A">
          <w:t>ings</w:t>
        </w:r>
      </w:ins>
      <w:ins w:id="1392" w:author="Maital Neta [2]" w:date="2020-02-21T11:53:00Z">
        <w:r w:rsidR="001C7D3A" w:rsidRPr="00B25EE8">
          <w:t xml:space="preserve"> </w:t>
        </w:r>
      </w:ins>
      <w:r w:rsidRPr="00B25EE8">
        <w:t xml:space="preserve">of surprise were more negative under </w:t>
      </w:r>
      <w:del w:id="1393" w:author="Maital Neta [2]" w:date="2020-02-21T11:53:00Z">
        <w:r w:rsidRPr="00B25EE8" w:rsidDel="001C7D3A">
          <w:delText xml:space="preserve">cognitive loads with </w:delText>
        </w:r>
      </w:del>
      <w:r w:rsidRPr="00B25EE8">
        <w:t xml:space="preserve">emotional </w:t>
      </w:r>
      <w:del w:id="1394" w:author="Maital Neta [2]" w:date="2020-02-21T11:53:00Z">
        <w:r w:rsidRPr="00B25EE8" w:rsidDel="001C7D3A">
          <w:delText xml:space="preserve">properties </w:delText>
        </w:r>
      </w:del>
      <w:ins w:id="1395" w:author="Maital Neta [2]" w:date="2020-02-21T11:53:00Z">
        <w:r w:rsidR="001C7D3A">
          <w:t>load, but non-emotional load</w:t>
        </w:r>
      </w:ins>
      <w:del w:id="1396" w:author="Maital Neta [2]" w:date="2020-02-21T11:54:00Z">
        <w:r w:rsidRPr="00B25EE8" w:rsidDel="001C7D3A">
          <w:delText>than loads with non-emotional properties</w:delText>
        </w:r>
      </w:del>
      <w:r w:rsidRPr="00B25EE8">
        <w:t>.</w:t>
      </w:r>
      <w:r w:rsidR="004D6273">
        <w:t xml:space="preserve"> </w:t>
      </w:r>
      <w:r w:rsidRPr="00B25EE8">
        <w:t xml:space="preserve">This result </w:t>
      </w:r>
      <w:del w:id="1397" w:author="Nicholas Harp" w:date="2020-01-30T09:30:00Z">
        <w:r w:rsidR="00883A9D" w:rsidDel="000E4573">
          <w:delText>replicates</w:delText>
        </w:r>
        <w:r w:rsidRPr="00B25EE8" w:rsidDel="000E4573">
          <w:delText xml:space="preserve"> </w:delText>
        </w:r>
      </w:del>
      <w:ins w:id="1398" w:author="Nicholas Harp" w:date="2020-01-30T09:30:00Z">
        <w:r w:rsidR="000E4573">
          <w:t>extends</w:t>
        </w:r>
        <w:r w:rsidR="000E4573" w:rsidRPr="00B25EE8">
          <w:t xml:space="preserve"> </w:t>
        </w:r>
      </w:ins>
      <w:r w:rsidRPr="00B25EE8">
        <w:t xml:space="preserve">previous work </w:t>
      </w:r>
      <w:del w:id="1399" w:author="Maital Neta [2]" w:date="2020-02-21T11:54:00Z">
        <w:r w:rsidRPr="00B25EE8" w:rsidDel="001C7D3A">
          <w:delText xml:space="preserve">testing </w:delText>
        </w:r>
      </w:del>
      <w:ins w:id="1400" w:author="Maital Neta [2]" w:date="2020-02-21T11:54:00Z">
        <w:r w:rsidR="001C7D3A">
          <w:t>showing that a cognitive (</w:t>
        </w:r>
      </w:ins>
      <w:ins w:id="1401" w:author="Maital Neta [2]" w:date="2020-02-21T12:42:00Z">
        <w:r w:rsidR="005265CC">
          <w:t>numeric</w:t>
        </w:r>
      </w:ins>
      <w:ins w:id="1402" w:author="Maital Neta [2]" w:date="2020-02-21T11:54:00Z">
        <w:r w:rsidR="001C7D3A">
          <w:t>) load did not a</w:t>
        </w:r>
      </w:ins>
      <w:del w:id="1403" w:author="Maital Neta [2]" w:date="2020-02-21T11:54:00Z">
        <w:r w:rsidRPr="00B25EE8" w:rsidDel="001C7D3A">
          <w:delText>the e</w:delText>
        </w:r>
      </w:del>
      <w:r w:rsidRPr="00B25EE8">
        <w:t>ffect</w:t>
      </w:r>
      <w:del w:id="1404" w:author="Maital Neta [2]" w:date="2020-02-21T11:54:00Z">
        <w:r w:rsidRPr="00B25EE8" w:rsidDel="001C7D3A">
          <w:delText>s</w:delText>
        </w:r>
      </w:del>
      <w:r w:rsidRPr="00B25EE8">
        <w:t xml:space="preserve"> </w:t>
      </w:r>
      <w:del w:id="1405" w:author="Maital Neta [2]" w:date="2020-02-21T11:54:00Z">
        <w:r w:rsidRPr="00B25EE8" w:rsidDel="001C7D3A">
          <w:delText xml:space="preserve">of cognitive load on </w:delText>
        </w:r>
      </w:del>
      <w:r w:rsidRPr="00B25EE8">
        <w:t>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del w:id="1406" w:author="Maital Neta [2]" w:date="2020-02-21T11:55:00Z">
        <w:r w:rsidRPr="00B25EE8" w:rsidDel="0008172A">
          <w:delText>affect</w:delText>
        </w:r>
        <w:r w:rsidR="00411C18" w:rsidDel="0008172A">
          <w:delText xml:space="preserve"> </w:delText>
        </w:r>
      </w:del>
      <w:ins w:id="1407" w:author="Maital Neta [2]" w:date="2020-02-21T11:55:00Z">
        <w:r w:rsidR="0008172A">
          <w:t xml:space="preserve">impact </w:t>
        </w:r>
      </w:ins>
      <w:r w:rsidR="00411C18">
        <w:t>both</w:t>
      </w:r>
      <w:r w:rsidRPr="00B25EE8">
        <w:t xml:space="preserve"> </w:t>
      </w:r>
      <w:del w:id="1408" w:author="Maital Neta [2]" w:date="2020-02-21T11:55:00Z">
        <w:r w:rsidRPr="00B25EE8" w:rsidDel="0008172A">
          <w:delText xml:space="preserve">task </w:delText>
        </w:r>
      </w:del>
      <w:ins w:id="1409" w:author="Maital Neta [2]" w:date="2020-02-21T11:55:00Z">
        <w:r w:rsidR="0008172A">
          <w:t>behaviora</w:t>
        </w:r>
      </w:ins>
      <w:ins w:id="1410" w:author="Maital Neta [2]" w:date="2020-02-21T11:56:00Z">
        <w:r w:rsidR="0008172A">
          <w:t>l</w:t>
        </w:r>
      </w:ins>
      <w:ins w:id="1411" w:author="Maital Neta [2]" w:date="2020-02-21T11:55:00Z">
        <w:r w:rsidR="0008172A">
          <w:t xml:space="preserve"> and neur</w:t>
        </w:r>
      </w:ins>
      <w:ins w:id="1412" w:author="Maital Neta [2]" w:date="2020-02-21T11:56:00Z">
        <w:r w:rsidR="0008172A">
          <w:t>al</w:t>
        </w:r>
      </w:ins>
      <w:ins w:id="1413" w:author="Maital Neta [2]" w:date="2020-02-21T11:55:00Z">
        <w:r w:rsidR="0008172A" w:rsidRPr="00B25EE8">
          <w:t xml:space="preserve"> </w:t>
        </w:r>
      </w:ins>
      <w:del w:id="1414" w:author="Maital Neta [2]" w:date="2020-02-21T11:56:00Z">
        <w:r w:rsidRPr="00B25EE8" w:rsidDel="0008172A">
          <w:delText xml:space="preserve">performance </w:delText>
        </w:r>
        <w:r w:rsidR="00411C18" w:rsidDel="0008172A">
          <w:delText>and the neural systems engaged</w:delText>
        </w:r>
      </w:del>
      <w:ins w:id="1415" w:author="Maital Neta [2]" w:date="2020-02-21T11:56:00Z">
        <w:r w:rsidR="0008172A">
          <w:t>responses</w:t>
        </w:r>
      </w:ins>
      <w:r w:rsidR="00411C18">
        <w:t xml:space="preserve"> during </w:t>
      </w:r>
      <w:ins w:id="1416" w:author="Maital Neta [2]" w:date="2020-02-21T11:56:00Z">
        <w:r w:rsidR="0008172A">
          <w:t xml:space="preserve">those </w:t>
        </w:r>
      </w:ins>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del w:id="1417" w:author="Maital Neta [2]" w:date="2020-02-21T11:56:00Z">
        <w:r w:rsidR="00411C18" w:rsidDel="0008172A">
          <w:delText>maximum deviations</w:delText>
        </w:r>
      </w:del>
      <w:ins w:id="1418" w:author="Maital Neta [2]" w:date="2020-02-21T11:56:00Z">
        <w:r w:rsidR="0008172A">
          <w:t>response trajectories</w:t>
        </w:r>
      </w:ins>
      <w:r w:rsidRPr="00B25EE8">
        <w:t xml:space="preserve"> </w:t>
      </w:r>
      <w:del w:id="1419" w:author="Nicholas Harp" w:date="2020-01-16T17:42:00Z">
        <w:r w:rsidRPr="00B25EE8" w:rsidDel="00A6447A">
          <w:delText>were larger during high cognitive load</w:delText>
        </w:r>
      </w:del>
      <w:ins w:id="1420" w:author="Nicholas Harp" w:date="2020-01-16T17:42:00Z">
        <w:del w:id="1421" w:author="Maital Neta [2]" w:date="2020-02-21T11:57:00Z">
          <w:r w:rsidR="00A6447A" w:rsidDel="0008172A">
            <w:delText xml:space="preserve">varied across the working memory conditions and </w:delText>
          </w:r>
        </w:del>
      </w:ins>
      <w:del w:id="1422" w:author="Maital Neta [2]" w:date="2020-02-21T11:57:00Z">
        <w:r w:rsidRPr="00B25EE8" w:rsidDel="0008172A">
          <w:delText>,</w:delText>
        </w:r>
      </w:del>
      <w:ins w:id="1423" w:author="Nicholas Harp" w:date="2020-01-16T17:43:00Z">
        <w:del w:id="1424" w:author="Maital Neta [2]" w:date="2020-02-21T11:57:00Z">
          <w:r w:rsidR="00A6447A" w:rsidDel="0008172A">
            <w:delText>subjective</w:delText>
          </w:r>
        </w:del>
      </w:ins>
      <w:ins w:id="1425" w:author="Maital Neta [2]" w:date="2020-02-21T11:57:00Z">
        <w:r w:rsidR="0008172A">
          <w:t>were modulated by cognitive load also as a function of the trial-by-trial</w:t>
        </w:r>
      </w:ins>
      <w:ins w:id="1426" w:author="Nicholas Harp" w:date="2020-01-16T17:43:00Z">
        <w:r w:rsidR="00A6447A">
          <w:t xml:space="preserve"> ratings</w:t>
        </w:r>
      </w:ins>
      <w:del w:id="1427" w:author="Nicholas Harp" w:date="2020-01-16T17:42:00Z">
        <w:r w:rsidRPr="00B25EE8" w:rsidDel="00A6447A">
          <w:delText xml:space="preserve"> suggesting that response competition increased with the cognitive demands of the task</w:delText>
        </w:r>
      </w:del>
      <w:r w:rsidRPr="00B25EE8">
        <w:t xml:space="preserve">. </w:t>
      </w:r>
      <w:ins w:id="1428" w:author="Maital Neta [2]" w:date="2020-02-21T11:57:00Z">
        <w:r w:rsidR="0008172A">
          <w:t xml:space="preserve">Specifically, </w:t>
        </w:r>
      </w:ins>
      <w:del w:id="1429" w:author="Nicholas Harp" w:date="2020-01-17T10:11:00Z">
        <w:r w:rsidRPr="00B25EE8" w:rsidDel="00CC2579">
          <w:delText>Th</w:delText>
        </w:r>
      </w:del>
      <w:del w:id="1430" w:author="Nicholas Harp" w:date="2020-01-16T17:43:00Z">
        <w:r w:rsidRPr="00B25EE8" w:rsidDel="00A6447A">
          <w:delText>is</w:delText>
        </w:r>
      </w:del>
      <w:del w:id="1431" w:author="Nicholas Harp" w:date="2020-01-17T10:09:00Z">
        <w:r w:rsidRPr="00B25EE8" w:rsidDel="00CC2579">
          <w:delText xml:space="preserve"> effect of </w:delText>
        </w:r>
      </w:del>
      <w:del w:id="1432" w:author="Nicholas Harp" w:date="2020-01-17T10:11:00Z">
        <w:r w:rsidRPr="00B25EE8" w:rsidDel="00CC2579">
          <w:delText xml:space="preserve">increased response competition </w:delText>
        </w:r>
      </w:del>
      <w:ins w:id="1433" w:author="Nicholas Harp" w:date="2020-01-17T10:12:00Z">
        <w:del w:id="1434" w:author="Maital Neta [2]" w:date="2020-02-21T11:57:00Z">
          <w:r w:rsidR="00CC2579" w:rsidDel="0008172A">
            <w:delText>P</w:delText>
          </w:r>
        </w:del>
      </w:ins>
      <w:ins w:id="1435" w:author="Maital Neta [2]" w:date="2020-02-21T11:57:00Z">
        <w:r w:rsidR="0008172A">
          <w:t>p</w:t>
        </w:r>
      </w:ins>
      <w:ins w:id="1436" w:author="Nicholas Harp" w:date="2020-01-17T10:12:00Z">
        <w:r w:rsidR="00CC2579">
          <w:t xml:space="preserve">revious work has shown that </w:t>
        </w:r>
        <w:del w:id="1437" w:author="Maital Neta [2]" w:date="2020-02-21T11:58:00Z">
          <w:r w:rsidR="00CC2579" w:rsidDel="0008172A">
            <w:delText>negative</w:delText>
          </w:r>
        </w:del>
      </w:ins>
      <w:ins w:id="1438" w:author="Maital Neta [2]" w:date="2020-02-21T11:58:00Z">
        <w:r w:rsidR="0008172A">
          <w:t>positive</w:t>
        </w:r>
      </w:ins>
      <w:ins w:id="1439" w:author="Nicholas Harp" w:date="2020-01-17T10:12:00Z">
        <w:r w:rsidR="00CC2579">
          <w:t xml:space="preserve"> </w:t>
        </w:r>
        <w:del w:id="1440" w:author="Maital Neta [2]" w:date="2020-02-21T11:58:00Z">
          <w:r w:rsidR="00CC2579" w:rsidDel="0008172A">
            <w:delText>interpretations</w:delText>
          </w:r>
        </w:del>
      </w:ins>
      <w:ins w:id="1441" w:author="Maital Neta [2]" w:date="2020-02-21T11:58:00Z">
        <w:r w:rsidR="0008172A">
          <w:t xml:space="preserve">ratings </w:t>
        </w:r>
      </w:ins>
      <w:ins w:id="1442" w:author="Maital Neta [2]" w:date="2020-02-21T11:59:00Z">
        <w:r w:rsidR="0008172A">
          <w:t xml:space="preserve">of surprised faces </w:t>
        </w:r>
      </w:ins>
      <w:ins w:id="1443" w:author="Maital Neta [2]" w:date="2020-02-21T11:58:00Z">
        <w:r w:rsidR="0008172A">
          <w:t>are associate</w:t>
        </w:r>
      </w:ins>
      <w:ins w:id="1444" w:author="Maital Neta [2]" w:date="2020-02-21T11:59:00Z">
        <w:r w:rsidR="0008172A">
          <w:t xml:space="preserve">d with greater response competition (i.e., less direct trajectories) than negative ratings </w:t>
        </w:r>
      </w:ins>
      <w:ins w:id="1445" w:author="Nicholas Harp" w:date="2020-01-17T10:12:00Z">
        <w:del w:id="1446" w:author="Maital Neta [2]" w:date="2020-02-21T11:59:00Z">
          <w:r w:rsidR="00CC2579" w:rsidDel="0008172A">
            <w:delText xml:space="preserve"> of ambiguous facial expressions are more direct than positive interpretations </w:delText>
          </w:r>
        </w:del>
        <w:r w:rsidR="00CC2579">
          <w:t>(Brown et a</w:t>
        </w:r>
      </w:ins>
      <w:ins w:id="1447" w:author="Nicholas Harp" w:date="2020-01-17T10:13:00Z">
        <w:r w:rsidR="00CC2579">
          <w:t>l., 2017)</w:t>
        </w:r>
      </w:ins>
      <w:ins w:id="1448" w:author="Nicholas Harp" w:date="2020-01-17T10:12:00Z">
        <w:r w:rsidR="00CC2579">
          <w:t xml:space="preserve">, and here we demonstrate that this difference is mitigated under high cognitive load. </w:t>
        </w:r>
      </w:ins>
      <w:ins w:id="1449" w:author="Maital Neta [2]" w:date="2020-02-21T11:59:00Z">
        <w:r w:rsidR="0008172A">
          <w:t xml:space="preserve">In other words, </w:t>
        </w:r>
      </w:ins>
      <w:ins w:id="1450" w:author="Maital Neta [2]" w:date="2020-02-21T12:03:00Z">
        <w:r w:rsidR="009F5F90">
          <w:t xml:space="preserve">negative ratings were associated with increased response competition under high load compared to low load, resulting in similar competition for positive and negative trials under high load. </w:t>
        </w:r>
      </w:ins>
      <w:commentRangeStart w:id="1451"/>
      <w:r w:rsidR="00CC2579">
        <w:t xml:space="preserve">This </w:t>
      </w:r>
      <w:r w:rsidRPr="00B25EE8">
        <w:t>parallels other work s</w:t>
      </w:r>
      <w:r w:rsidR="00CC2579">
        <w:t>howing</w:t>
      </w:r>
      <w:r w:rsidRPr="00B25EE8">
        <w:t xml:space="preserve"> that high </w:t>
      </w:r>
      <w:commentRangeStart w:id="1452"/>
      <w:r w:rsidRPr="00B25EE8">
        <w:t xml:space="preserve">cognitive </w:t>
      </w:r>
      <w:commentRangeEnd w:id="1452"/>
      <w:r w:rsidR="009F5F90">
        <w:rPr>
          <w:rStyle w:val="CommentReference"/>
          <w:rFonts w:asciiTheme="minorHAnsi" w:hAnsiTheme="minorHAnsi"/>
        </w:rPr>
        <w:commentReference w:id="1452"/>
      </w:r>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del w:id="1453" w:author="Maital Neta [2]" w:date="2020-02-21T12:05:00Z">
        <w:r w:rsidR="00E7696F" w:rsidDel="000C1316">
          <w:delText xml:space="preserve">that increased cognitive control demands (i.e., incongruent trials within a Stroop task) </w:delText>
        </w:r>
        <w:r w:rsidR="004963AE" w:rsidDel="000C1316">
          <w:delText xml:space="preserve">increase </w:delText>
        </w:r>
      </w:del>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del w:id="1454" w:author="Nicholas Harp" w:date="2020-02-13T11:46:00Z">
        <w:r w:rsidRPr="00B25EE8" w:rsidDel="00765CC1">
          <w:delText>.</w:delText>
        </w:r>
      </w:del>
      <w:ins w:id="1455" w:author="Nicholas Harp" w:date="2020-01-17T10:16:00Z">
        <w:r w:rsidR="00EF5531">
          <w:t>.</w:t>
        </w:r>
      </w:ins>
      <w:r w:rsidRPr="00B25EE8">
        <w:t xml:space="preserve"> </w:t>
      </w:r>
      <w:commentRangeEnd w:id="1451"/>
      <w:r w:rsidR="00A9633D">
        <w:rPr>
          <w:rStyle w:val="CommentReference"/>
          <w:rFonts w:asciiTheme="minorHAnsi" w:hAnsiTheme="minorHAnsi"/>
        </w:rPr>
        <w:commentReference w:id="1451"/>
      </w:r>
      <w:r w:rsidRPr="00B25EE8">
        <w:t>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5B5E94E8" w:rsidR="00E01218" w:rsidRDefault="002A175A" w:rsidP="00717A6E">
      <w:pPr>
        <w:pStyle w:val="BodyText"/>
        <w:rPr>
          <w:ins w:id="1456" w:author="Nicholas Harp" w:date="2020-01-16T13:24:00Z"/>
        </w:rPr>
      </w:pPr>
      <w:r w:rsidRPr="00890073">
        <w:tab/>
        <w:t>The in</w:t>
      </w:r>
      <w:ins w:id="1457"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w:t>
      </w:r>
      <w:r w:rsidRPr="00890073">
        <w:lastRenderedPageBreak/>
        <w:t xml:space="preserve">judgments of surprised facial expressions. </w:t>
      </w:r>
      <w:ins w:id="1458" w:author="Nicholas Harp" w:date="2020-01-17T10:32:00Z">
        <w:r w:rsidR="00DE1DEE">
          <w:t>As expected, p</w:t>
        </w:r>
      </w:ins>
      <w:del w:id="1459" w:author="Nicholas Harp" w:date="2020-01-17T10:32:00Z">
        <w:r w:rsidRPr="00890073" w:rsidDel="00DE1DEE">
          <w:delText>P</w:delText>
        </w:r>
      </w:del>
      <w:r w:rsidRPr="00890073">
        <w:t xml:space="preserve">articipants interpreted surprise as more negative during </w:t>
      </w:r>
      <w:del w:id="1460" w:author="Maital Neta [2]" w:date="2020-02-21T12:07:00Z">
        <w:r w:rsidRPr="00890073" w:rsidDel="00FB1EE4">
          <w:delText xml:space="preserve">cognitive </w:delText>
        </w:r>
      </w:del>
      <w:ins w:id="1461" w:author="Maital Neta [2]" w:date="2020-02-21T12:07:00Z">
        <w:r w:rsidR="00FB1EE4">
          <w:t>emotional</w:t>
        </w:r>
        <w:r w:rsidR="00FB1EE4" w:rsidRPr="00890073">
          <w:t xml:space="preserve"> </w:t>
        </w:r>
      </w:ins>
      <w:r w:rsidRPr="00890073">
        <w:t xml:space="preserve">loads </w:t>
      </w:r>
      <w:del w:id="1462" w:author="Maital Neta [2]" w:date="2020-02-21T12:07:00Z">
        <w:r w:rsidRPr="00890073" w:rsidDel="00FB1EE4">
          <w:delText>with emotional properties</w:delText>
        </w:r>
      </w:del>
      <w:ins w:id="1463" w:author="Maital Neta [2]" w:date="2020-02-21T12:07:00Z">
        <w:r w:rsidR="00FB1EE4">
          <w:t>(i.e., when the emotional resources likely required for a positive interpretation are bei</w:t>
        </w:r>
      </w:ins>
      <w:ins w:id="1464" w:author="Maital Neta [2]" w:date="2020-02-21T12:08:00Z">
        <w:r w:rsidR="00FB1EE4">
          <w:t>ng taxed)</w:t>
        </w:r>
      </w:ins>
      <w:del w:id="1465" w:author="Maital Neta [2]" w:date="2020-02-21T12:08:00Z">
        <w:r w:rsidRPr="00890073" w:rsidDel="00FB1EE4">
          <w:delText>, suggesting that these loads specifically taxed the resources required for positive interpretations of ambiguity</w:delText>
        </w:r>
      </w:del>
      <w:r w:rsidRPr="00890073">
        <w:t xml:space="preserve">. </w:t>
      </w:r>
      <w:ins w:id="1466" w:author="Nicholas Harp" w:date="2020-02-13T11:48:00Z">
        <w:r w:rsidR="00845388">
          <w:t xml:space="preserve">In other words, working memory </w:t>
        </w:r>
      </w:ins>
      <w:ins w:id="1467" w:author="Nicholas Harp" w:date="2020-02-13T11:49:00Z">
        <w:r w:rsidR="00845388">
          <w:t xml:space="preserve">loads with emotional properties interfered with subjective interpretations of emotional ambiguity, most likely due </w:t>
        </w:r>
      </w:ins>
      <w:ins w:id="1468" w:author="Maital Neta [2]" w:date="2020-02-21T12:08:00Z">
        <w:r w:rsidR="00FB1EE4">
          <w:t xml:space="preserve">to a </w:t>
        </w:r>
      </w:ins>
      <w:ins w:id="1469" w:author="Nicholas Harp" w:date="2020-02-13T11:49:00Z">
        <w:r w:rsidR="00845388">
          <w:t xml:space="preserve">reliance on </w:t>
        </w:r>
        <w:del w:id="1470" w:author="Maital Neta [2]" w:date="2020-02-21T12:08:00Z">
          <w:r w:rsidR="00845388" w:rsidDel="00FB1EE4">
            <w:delText>a similar</w:delText>
          </w:r>
        </w:del>
      </w:ins>
      <w:ins w:id="1471" w:author="Maital Neta [2]" w:date="2020-02-21T12:08:00Z">
        <w:r w:rsidR="00FB1EE4">
          <w:t>overlapping</w:t>
        </w:r>
      </w:ins>
      <w:ins w:id="1472" w:author="Nicholas Harp" w:date="2020-02-13T11:49:00Z">
        <w:r w:rsidR="00845388">
          <w:t xml:space="preserve"> domain-specific </w:t>
        </w:r>
        <w:del w:id="1473" w:author="Maital Neta [2]" w:date="2020-02-21T12:09:00Z">
          <w:r w:rsidR="00845388" w:rsidDel="00FB1EE4">
            <w:delText>process</w:delText>
          </w:r>
        </w:del>
      </w:ins>
      <w:ins w:id="1474" w:author="Maital Neta [2]" w:date="2020-02-21T12:09:00Z">
        <w:r w:rsidR="00FB1EE4">
          <w:t>resources</w:t>
        </w:r>
      </w:ins>
      <w:ins w:id="1475" w:author="Nicholas Harp" w:date="2020-02-13T11:49:00Z">
        <w:del w:id="1476" w:author="Maital Neta [2]" w:date="2020-02-21T12:09:00Z">
          <w:r w:rsidR="00845388" w:rsidDel="00FB1EE4">
            <w:delText xml:space="preserve"> (i.e., assessing emotional images)</w:delText>
          </w:r>
        </w:del>
        <w:r w:rsidR="00845388">
          <w:t xml:space="preserve">. </w:t>
        </w:r>
      </w:ins>
      <w:del w:id="1477" w:author="Nicholas Harp" w:date="2020-01-17T10:32:00Z">
        <w:r w:rsidRPr="00890073" w:rsidDel="00DE1DEE">
          <w:delText>T</w:delText>
        </w:r>
      </w:del>
      <w:del w:id="1478"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1479" w:author="Nicholas Harp" w:date="2020-01-17T10:32:00Z">
        <w:r w:rsidRPr="00890073" w:rsidDel="00DE1DEE">
          <w:delText xml:space="preserve">providing a conceptual replication of previous work (Mattek et al., 2016). </w:delText>
        </w:r>
      </w:del>
      <w:del w:id="1480"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1481" w:author="Nicholas Harp" w:date="2020-02-13T11:48:00Z">
        <w:del w:id="1482" w:author="Maital Neta [2]" w:date="2020-02-21T12:09:00Z">
          <w:r w:rsidR="00803BA6" w:rsidDel="00FB1EE4">
            <w:delText>T</w:delText>
          </w:r>
        </w:del>
      </w:ins>
      <w:ins w:id="1483" w:author="Nicholas Harp" w:date="2020-01-17T10:28:00Z">
        <w:del w:id="1484" w:author="Maital Neta [2]" w:date="2020-02-21T12:09:00Z">
          <w:r w:rsidR="00DE1DEE" w:rsidDel="00FB1EE4">
            <w:delText xml:space="preserve">hese </w:delText>
          </w:r>
        </w:del>
      </w:ins>
      <w:ins w:id="1485" w:author="Nicholas Harp" w:date="2020-01-17T10:29:00Z">
        <w:del w:id="1486" w:author="Maital Neta [2]" w:date="2020-02-21T12:09:00Z">
          <w:r w:rsidR="00DE1DEE" w:rsidDel="00FB1EE4">
            <w:delText>results show</w:delText>
          </w:r>
        </w:del>
      </w:ins>
      <w:del w:id="1487" w:author="Maital Neta [2]" w:date="2020-02-21T12:09:00Z">
        <w:r w:rsidR="00C75F60" w:rsidDel="00FB1EE4">
          <w:delText xml:space="preserve"> that domain-specificity of cognitive load</w:delText>
        </w:r>
      </w:del>
      <w:ins w:id="1488" w:author="Nicholas Harp" w:date="2020-01-30T10:17:00Z">
        <w:del w:id="1489" w:author="Maital Neta [2]" w:date="2020-02-21T12:09:00Z">
          <w:r w:rsidR="005A1954" w:rsidDel="00FB1EE4">
            <w:delText>emotional content</w:delText>
          </w:r>
        </w:del>
      </w:ins>
      <w:del w:id="1490" w:author="Maital Neta [2]" w:date="2020-02-21T12:09:00Z">
        <w:r w:rsidR="00C75F60" w:rsidDel="00FB1EE4">
          <w:delText xml:space="preserve"> matters more than the load demands</w:delText>
        </w:r>
        <w:r w:rsidR="00F9524C" w:rsidDel="00FB1EE4">
          <w:delText xml:space="preserve"> for altering </w:delText>
        </w:r>
      </w:del>
      <w:ins w:id="1491" w:author="Nicholas Harp" w:date="2020-01-17T10:31:00Z">
        <w:del w:id="1492" w:author="Maital Neta [2]" w:date="2020-02-21T12:09:00Z">
          <w:r w:rsidR="00DE1DEE" w:rsidDel="00FB1EE4">
            <w:delText xml:space="preserve">subjective </w:delText>
          </w:r>
        </w:del>
      </w:ins>
      <w:del w:id="1493" w:author="Maital Neta [2]" w:date="2020-02-21T12:09:00Z">
        <w:r w:rsidR="00F9524C" w:rsidDel="00FB1EE4">
          <w:delText>interpretations of ambiguity</w:delText>
        </w:r>
      </w:del>
      <w:ins w:id="1494" w:author="Nicholas Harp" w:date="2020-02-13T11:49:00Z">
        <w:del w:id="1495" w:author="Maital Neta [2]" w:date="2020-02-21T12:09:00Z">
          <w:r w:rsidR="00845388" w:rsidDel="00FB1EE4">
            <w:delText>, and</w:delText>
          </w:r>
        </w:del>
      </w:ins>
      <w:ins w:id="1496" w:author="Maital Neta [2]" w:date="2020-02-21T12:09:00Z">
        <w:r w:rsidR="00FB1EE4">
          <w:t xml:space="preserve">These findings </w:t>
        </w:r>
      </w:ins>
      <w:ins w:id="1497" w:author="Nicholas Harp" w:date="2020-02-13T11:49:00Z">
        <w:del w:id="1498" w:author="Maital Neta [2]" w:date="2020-02-21T12:09:00Z">
          <w:r w:rsidR="00845388" w:rsidDel="00FB1EE4">
            <w:delText xml:space="preserve"> </w:delText>
          </w:r>
        </w:del>
      </w:ins>
      <w:ins w:id="1499" w:author="Nicholas Harp" w:date="2020-02-13T11:50:00Z">
        <w:r w:rsidR="00845388">
          <w:t xml:space="preserve">provides further </w:t>
        </w:r>
        <w:del w:id="1500" w:author="Maital Neta [2]" w:date="2020-02-21T12:09:00Z">
          <w:r w:rsidR="00845388" w:rsidDel="00FB1EE4">
            <w:delText>evidence</w:delText>
          </w:r>
        </w:del>
      </w:ins>
      <w:ins w:id="1501" w:author="Maital Neta [2]" w:date="2020-02-21T12:09:00Z">
        <w:r w:rsidR="00FB1EE4">
          <w:t xml:space="preserve">insight into </w:t>
        </w:r>
      </w:ins>
      <w:ins w:id="1502" w:author="Maital Neta [2]" w:date="2020-02-21T12:11:00Z">
        <w:r w:rsidR="00FB1EE4">
          <w:t>previous findings that</w:t>
        </w:r>
      </w:ins>
      <w:ins w:id="1503" w:author="Maital Neta [2]" w:date="2020-02-21T12:10:00Z">
        <w:r w:rsidR="00FB1EE4">
          <w:t xml:space="preserve"> demonstrated that cognitive (</w:t>
        </w:r>
      </w:ins>
      <w:ins w:id="1504" w:author="Maital Neta [2]" w:date="2020-02-21T12:42:00Z">
        <w:r w:rsidR="005265CC">
          <w:t>numeric</w:t>
        </w:r>
      </w:ins>
      <w:ins w:id="1505" w:author="Maital Neta [2]" w:date="2020-02-21T12:10:00Z">
        <w:r w:rsidR="00FB1EE4">
          <w:t xml:space="preserve">) load does not appear to </w:t>
        </w:r>
      </w:ins>
      <w:ins w:id="1506" w:author="Maital Neta [2]" w:date="2020-02-21T12:11:00Z">
        <w:r w:rsidR="00FB1EE4">
          <w:t>affect</w:t>
        </w:r>
      </w:ins>
      <w:ins w:id="1507" w:author="Maital Neta [2]" w:date="2020-02-21T12:10:00Z">
        <w:r w:rsidR="00FB1EE4">
          <w:t xml:space="preserve"> ratings of surprised faces</w:t>
        </w:r>
      </w:ins>
      <w:ins w:id="1508" w:author="Nicholas Harp" w:date="2020-02-13T11:50:00Z">
        <w:r w:rsidR="00845388">
          <w:t xml:space="preserve"> </w:t>
        </w:r>
      </w:ins>
      <w:ins w:id="1509" w:author="Nicholas Harp" w:date="2020-02-13T11:49:00Z">
        <w:del w:id="1510" w:author="Maital Neta [2]" w:date="2020-02-21T12:10:00Z">
          <w:r w:rsidR="00845388" w:rsidDel="00FB1EE4">
            <w:delText>that load demands themsel</w:delText>
          </w:r>
        </w:del>
      </w:ins>
      <w:ins w:id="1511" w:author="Nicholas Harp" w:date="2020-02-13T11:50:00Z">
        <w:del w:id="1512" w:author="Maital Neta [2]" w:date="2020-02-21T12:10:00Z">
          <w:r w:rsidR="00845388" w:rsidDel="00FB1EE4">
            <w:delText xml:space="preserve">ves do not </w:delText>
          </w:r>
        </w:del>
        <w:r w:rsidR="00845388">
          <w:t>(</w:t>
        </w:r>
        <w:proofErr w:type="spellStart"/>
        <w:r w:rsidR="00845388">
          <w:t>Mattek</w:t>
        </w:r>
        <w:proofErr w:type="spellEnd"/>
        <w:r w:rsidR="00845388">
          <w:t xml:space="preserve"> et al., 2016)</w:t>
        </w:r>
      </w:ins>
      <w:r w:rsidR="00F9524C">
        <w:t>.</w:t>
      </w:r>
      <w:ins w:id="1513" w:author="Nicholas Harp" w:date="2020-01-17T10:37:00Z">
        <w:r w:rsidR="00B73BF9">
          <w:t xml:space="preserve"> </w:t>
        </w:r>
      </w:ins>
      <w:del w:id="1514" w:author="Nicholas Harp" w:date="2020-01-17T10:40:00Z">
        <w:r w:rsidR="00F9524C" w:rsidDel="004D2FFE">
          <w:delText xml:space="preserve"> </w:delText>
        </w:r>
      </w:del>
    </w:p>
    <w:p w14:paraId="44460866" w14:textId="1D259FF0" w:rsidR="00C059E6" w:rsidDel="0033729B" w:rsidRDefault="00FB1EE4" w:rsidP="00E00E4F">
      <w:pPr>
        <w:pStyle w:val="BodyText"/>
        <w:rPr>
          <w:del w:id="1515" w:author="Nicholas Harp" w:date="2020-01-16T13:24:00Z"/>
        </w:rPr>
      </w:pPr>
      <w:ins w:id="1516" w:author="Maital Neta [2]" w:date="2020-02-21T12:11:00Z">
        <w:r>
          <w:t>These findings are also consistent with p</w:t>
        </w:r>
      </w:ins>
    </w:p>
    <w:p w14:paraId="0E5B3E84" w14:textId="05DE8205" w:rsidR="002A175A" w:rsidRDefault="00C619F8" w:rsidP="00E00E4F">
      <w:pPr>
        <w:pStyle w:val="BodyText"/>
      </w:pPr>
      <w:del w:id="1517" w:author="Maital Neta [2]" w:date="2020-02-21T12:11:00Z">
        <w:r w:rsidDel="00FB1EE4">
          <w:delText>P</w:delText>
        </w:r>
      </w:del>
      <w:r w:rsidR="00110A99">
        <w:t xml:space="preserve">revious work </w:t>
      </w:r>
      <w:del w:id="1518" w:author="Maital Neta [2]" w:date="2020-02-21T12:11:00Z">
        <w:r w:rsidR="00110A99" w:rsidDel="00FB1EE4">
          <w:delText>supports the idea</w:delText>
        </w:r>
      </w:del>
      <w:ins w:id="1519" w:author="Maital Neta [2]" w:date="2020-02-21T12:11:00Z">
        <w:r w:rsidR="00FB1EE4">
          <w:t>showing</w:t>
        </w:r>
      </w:ins>
      <w:r w:rsidR="00110A99">
        <w:t xml:space="preserve"> that emotional properties </w:t>
      </w:r>
      <w:ins w:id="1520" w:author="Maital Neta [2]" w:date="2020-02-21T12:13:00Z">
        <w:r w:rsidR="00811FC5">
          <w:t>of a cognitively demanding task that deplete resources</w:t>
        </w:r>
      </w:ins>
      <w:ins w:id="1521" w:author="Maital Neta [2]" w:date="2020-02-21T12:14:00Z">
        <w:r w:rsidR="00811FC5">
          <w:t xml:space="preserve"> required for concurrent</w:t>
        </w:r>
      </w:ins>
      <w:commentRangeStart w:id="1522"/>
      <w:del w:id="1523" w:author="Maital Neta [2]" w:date="2020-02-21T12:13:00Z">
        <w:r w:rsidDel="00811FC5">
          <w:delText>of</w:delText>
        </w:r>
        <w:r w:rsidR="00110A99" w:rsidDel="00811FC5">
          <w:delText xml:space="preserve"> tasks or stimuli </w:delText>
        </w:r>
        <w:r w:rsidR="009D7947" w:rsidDel="00811FC5">
          <w:delText>recruit neural processes associated</w:delText>
        </w:r>
        <w:r w:rsidR="00110A99" w:rsidDel="00811FC5">
          <w:delText xml:space="preserve"> with</w:delText>
        </w:r>
      </w:del>
      <w:r w:rsidR="00110A99">
        <w:t xml:space="preserve"> emotion processes</w:t>
      </w:r>
      <w:r>
        <w:t xml:space="preserve"> </w:t>
      </w:r>
      <w:commentRangeEnd w:id="1522"/>
      <w:r w:rsidR="00FB1EE4">
        <w:rPr>
          <w:rStyle w:val="CommentReference"/>
          <w:rFonts w:asciiTheme="minorHAnsi" w:hAnsiTheme="minorHAnsi"/>
        </w:rPr>
        <w:commentReference w:id="1522"/>
      </w:r>
      <w:r>
        <w:t>(</w:t>
      </w:r>
      <w:proofErr w:type="spellStart"/>
      <w:r>
        <w:t>Etkin</w:t>
      </w:r>
      <w:proofErr w:type="spellEnd"/>
      <w:r>
        <w:t xml:space="preserve"> et al., 2006; Neta et al., 2011)</w:t>
      </w:r>
      <w:r w:rsidR="00110A99">
        <w:t xml:space="preserve">. For instance, </w:t>
      </w:r>
      <w:del w:id="1524" w:author="Maital Neta [2]" w:date="2020-02-21T12:14:00Z">
        <w:r w:rsidR="00110A99" w:rsidDel="00811FC5">
          <w:delText xml:space="preserve">Neta </w:delText>
        </w:r>
      </w:del>
      <w:ins w:id="1525" w:author="Nicholas Harp" w:date="2020-01-30T14:09:00Z">
        <w:del w:id="1526" w:author="Maital Neta [2]" w:date="2020-02-21T12:14:00Z">
          <w:r w:rsidR="000E4A86" w:rsidDel="00811FC5">
            <w:delText>and Whalen</w:delText>
          </w:r>
        </w:del>
      </w:ins>
      <w:del w:id="1527" w:author="Maital Neta [2]" w:date="2020-02-21T12:14:00Z">
        <w:r w:rsidR="00110A99" w:rsidDel="00811FC5">
          <w:delText>et al. (201</w:delText>
        </w:r>
        <w:r w:rsidDel="00811FC5">
          <w:delText>1</w:delText>
        </w:r>
        <w:r w:rsidR="00110A99" w:rsidDel="00811FC5">
          <w:delText xml:space="preserve">) found that </w:delText>
        </w:r>
      </w:del>
      <w:r w:rsidR="00110A99">
        <w:t>performing an emotional expression-based n-back task recruited greater amygdala activation when compared to an identity-based task</w:t>
      </w:r>
      <w:ins w:id="1528" w:author="Maital Neta [2]" w:date="2020-02-21T12:14:00Z">
        <w:r w:rsidR="00811FC5">
          <w:t xml:space="preserve"> (Neta &amp; Whalen, 2011)</w:t>
        </w:r>
      </w:ins>
      <w:r w:rsidR="00110A99">
        <w:t xml:space="preserve">. </w:t>
      </w:r>
      <w:r w:rsidR="00215A03">
        <w:t>Given the initial negativity hypothesis’ prediction that positivity relies on regulation,</w:t>
      </w:r>
      <w:ins w:id="1529" w:author="Nicholas Harp" w:date="2020-01-30T14:10:00Z">
        <w:r w:rsidR="000E4A86">
          <w:t xml:space="preserve"> </w:t>
        </w:r>
      </w:ins>
      <w:del w:id="1530" w:author="Nicholas Harp" w:date="2020-01-30T14:10:00Z">
        <w:r w:rsidR="00215A03" w:rsidDel="000E4A86">
          <w:delText xml:space="preserve"> </w:delText>
        </w:r>
      </w:del>
      <w:r w:rsidR="00215A03">
        <w:t xml:space="preserve">it may be that </w:t>
      </w:r>
      <w:del w:id="1531" w:author="Maital Neta [2]" w:date="2020-02-21T12:15:00Z">
        <w:r w:rsidR="00215A03" w:rsidDel="00E11D06">
          <w:delText>working memory</w:delText>
        </w:r>
      </w:del>
      <w:ins w:id="1532" w:author="Maital Neta [2]" w:date="2020-02-21T12:15:00Z">
        <w:r w:rsidR="00E11D06">
          <w:t>emotional</w:t>
        </w:r>
      </w:ins>
      <w:r w:rsidR="00215A03">
        <w:t xml:space="preserve"> loads </w:t>
      </w:r>
      <w:del w:id="1533" w:author="Maital Neta [2]" w:date="2020-02-21T12:15:00Z">
        <w:r w:rsidR="00215A03" w:rsidDel="00E11D06">
          <w:delText xml:space="preserve">with emotional properties </w:delText>
        </w:r>
      </w:del>
      <w:r w:rsidR="00215A03">
        <w:t xml:space="preserve">interfered with regions </w:t>
      </w:r>
      <w:ins w:id="1534" w:author="Maital Neta [2]" w:date="2020-02-21T12:15:00Z">
        <w:r w:rsidR="00E11D06">
          <w:t xml:space="preserve">that are functionally connected with the amygdala and are important for </w:t>
        </w:r>
      </w:ins>
      <w:commentRangeStart w:id="1535"/>
      <w:del w:id="1536" w:author="Maital Neta [2]" w:date="2020-02-21T12:15:00Z">
        <w:r w:rsidR="00215A03" w:rsidDel="00E11D06">
          <w:delText>known to regulate amygdala activity</w:delText>
        </w:r>
      </w:del>
      <w:ins w:id="1537" w:author="Maital Neta [2]" w:date="2020-02-21T12:15:00Z">
        <w:r w:rsidR="00E11D06">
          <w:t>emotion regulation</w:t>
        </w:r>
      </w:ins>
      <w:commentRangeEnd w:id="1535"/>
      <w:ins w:id="1538" w:author="Maital Neta [2]" w:date="2020-02-21T12:16:00Z">
        <w:r w:rsidR="00E11D06">
          <w:rPr>
            <w:rStyle w:val="CommentReference"/>
            <w:rFonts w:asciiTheme="minorHAnsi" w:hAnsiTheme="minorHAnsi"/>
          </w:rPr>
          <w:commentReference w:id="1535"/>
        </w:r>
      </w:ins>
      <w:r w:rsidR="00215A03">
        <w:t xml:space="preserve">. One such region, the </w:t>
      </w:r>
      <w:ins w:id="1539" w:author="Maital Neta [2]" w:date="2020-02-21T12:17:00Z">
        <w:r w:rsidR="00746FB3">
          <w:t>ventromedial prefrontal cortex (</w:t>
        </w:r>
        <w:proofErr w:type="spellStart"/>
        <w:r w:rsidR="00746FB3">
          <w:t>vmPFC</w:t>
        </w:r>
        <w:proofErr w:type="spellEnd"/>
        <w:r w:rsidR="00746FB3">
          <w:t xml:space="preserve">) </w:t>
        </w:r>
      </w:ins>
      <w:ins w:id="1540" w:author="Maital Neta [2]" w:date="2020-02-21T12:20:00Z">
        <w:r w:rsidR="00EC65DD">
          <w:t xml:space="preserve">shows </w:t>
        </w:r>
      </w:ins>
      <w:ins w:id="1541" w:author="Maital Neta [2]" w:date="2020-02-21T12:18:00Z">
        <w:r w:rsidR="00746FB3" w:rsidRPr="00746FB3">
          <w:rPr>
            <w:rFonts w:cs="Times New Roman"/>
            <w:color w:val="000000"/>
            <w:rPrChange w:id="1542" w:author="Maital Neta [2]" w:date="2020-02-21T12:19:00Z">
              <w:rPr>
                <w:rFonts w:ascii="Helvetica" w:hAnsi="Helvetica"/>
                <w:color w:val="000000"/>
              </w:rPr>
            </w:rPrChange>
          </w:rPr>
          <w:t xml:space="preserve">anatomical, functional, and structural connectivity </w:t>
        </w:r>
      </w:ins>
      <w:ins w:id="1543" w:author="Maital Neta [2]" w:date="2020-02-21T12:20:00Z">
        <w:r w:rsidR="00EC65DD">
          <w:rPr>
            <w:rFonts w:cs="Times New Roman"/>
            <w:color w:val="000000"/>
          </w:rPr>
          <w:t>with</w:t>
        </w:r>
      </w:ins>
      <w:ins w:id="1544" w:author="Maital Neta [2]" w:date="2020-02-21T12:18:00Z">
        <w:r w:rsidR="00746FB3" w:rsidRPr="00746FB3">
          <w:rPr>
            <w:rFonts w:cs="Times New Roman"/>
            <w:color w:val="000000"/>
            <w:rPrChange w:id="1545" w:author="Maital Neta [2]" w:date="2020-02-21T12:19:00Z">
              <w:rPr>
                <w:rFonts w:ascii="Helvetica" w:hAnsi="Helvetica"/>
                <w:color w:val="000000"/>
              </w:rPr>
            </w:rPrChange>
          </w:rPr>
          <w:t xml:space="preserve"> the amygdala</w:t>
        </w:r>
      </w:ins>
      <w:ins w:id="1546" w:author="Maital Neta [2]" w:date="2020-02-21T12:21:00Z">
        <w:r w:rsidR="00EC65DD">
          <w:rPr>
            <w:rFonts w:cs="Times New Roman"/>
            <w:color w:val="000000"/>
          </w:rPr>
          <w:t>, as demonstrated through human and</w:t>
        </w:r>
        <w:r w:rsidR="00EC65DD" w:rsidRPr="00843F20">
          <w:rPr>
            <w:rFonts w:cs="Times New Roman"/>
            <w:color w:val="000000"/>
          </w:rPr>
          <w:t xml:space="preserve"> non-human animal</w:t>
        </w:r>
        <w:r w:rsidR="00EC65DD">
          <w:rPr>
            <w:rFonts w:cs="Times New Roman"/>
            <w:color w:val="000000"/>
          </w:rPr>
          <w:t xml:space="preserve"> studie</w:t>
        </w:r>
        <w:r w:rsidR="00EC65DD" w:rsidRPr="00843F20">
          <w:rPr>
            <w:rFonts w:cs="Times New Roman"/>
            <w:color w:val="000000"/>
          </w:rPr>
          <w:t xml:space="preserve">s </w:t>
        </w:r>
      </w:ins>
      <w:ins w:id="1547" w:author="Maital Neta [2]" w:date="2020-02-21T12:18:00Z">
        <w:r w:rsidR="00746FB3" w:rsidRPr="00746FB3">
          <w:rPr>
            <w:rFonts w:cs="Times New Roman"/>
            <w:color w:val="000000"/>
            <w:rPrChange w:id="1548" w:author="Maital Neta [2]" w:date="2020-02-21T12:19:00Z">
              <w:rPr>
                <w:rFonts w:ascii="Helvetica" w:hAnsi="Helvetica"/>
                <w:color w:val="000000"/>
              </w:rPr>
            </w:rPrChange>
          </w:rPr>
          <w:t>(</w:t>
        </w:r>
        <w:r w:rsidR="00746FB3" w:rsidRPr="00746FB3">
          <w:rPr>
            <w:rFonts w:cs="Times New Roman"/>
            <w:color w:val="141413"/>
            <w:rPrChange w:id="1549" w:author="Maital Neta [2]" w:date="2020-02-21T12:19:00Z">
              <w:rPr>
                <w:rFonts w:ascii="Helvetica" w:hAnsi="Helvetica"/>
                <w:color w:val="141413"/>
              </w:rPr>
            </w:rPrChange>
          </w:rPr>
          <w:t>Amaral et al., 1992; Milad &amp; Quirk, 2002</w:t>
        </w:r>
      </w:ins>
      <w:ins w:id="1550" w:author="Maital Neta [2]" w:date="2020-02-21T12:19:00Z">
        <w:r w:rsidR="00746FB3">
          <w:rPr>
            <w:rFonts w:cs="Times New Roman"/>
            <w:color w:val="141413"/>
          </w:rPr>
          <w:t>;</w:t>
        </w:r>
      </w:ins>
      <w:ins w:id="1551" w:author="Maital Neta [2]" w:date="2020-02-21T12:18:00Z">
        <w:r w:rsidR="00746FB3" w:rsidRPr="00746FB3">
          <w:rPr>
            <w:rFonts w:cs="Times New Roman"/>
            <w:color w:val="000000"/>
            <w:rPrChange w:id="1552" w:author="Maital Neta [2]" w:date="2020-02-21T12:19:00Z">
              <w:rPr>
                <w:rFonts w:ascii="Helvetica" w:hAnsi="Helvetica"/>
                <w:color w:val="000000"/>
              </w:rPr>
            </w:rPrChange>
          </w:rPr>
          <w:t xml:space="preserve"> </w:t>
        </w:r>
        <w:r w:rsidR="00746FB3" w:rsidRPr="00746FB3">
          <w:rPr>
            <w:rFonts w:cs="Times New Roman"/>
            <w:color w:val="141413"/>
            <w:rPrChange w:id="1553" w:author="Maital Neta [2]" w:date="2020-02-21T12:19:00Z">
              <w:rPr>
                <w:rFonts w:ascii="Helvetica" w:hAnsi="Helvetica"/>
                <w:color w:val="141413"/>
              </w:rPr>
            </w:rPrChange>
          </w:rPr>
          <w:t>Johansen-Berg et al., 2008; Kim &amp; Whalen, 2009</w:t>
        </w:r>
      </w:ins>
      <w:ins w:id="1554" w:author="Maital Neta [2]" w:date="2020-02-21T12:19:00Z">
        <w:r w:rsidR="00746FB3">
          <w:rPr>
            <w:rFonts w:cs="Times New Roman"/>
            <w:color w:val="141413"/>
          </w:rPr>
          <w:t>;</w:t>
        </w:r>
      </w:ins>
      <w:ins w:id="1555" w:author="Maital Neta [2]" w:date="2020-02-21T12:18:00Z">
        <w:r w:rsidR="00746FB3" w:rsidRPr="00746FB3">
          <w:rPr>
            <w:rFonts w:cs="Times New Roman"/>
            <w:color w:val="141413"/>
            <w:rPrChange w:id="1556" w:author="Maital Neta [2]" w:date="2020-02-21T12:19:00Z">
              <w:rPr>
                <w:rFonts w:ascii="Helvetica" w:hAnsi="Helvetica"/>
                <w:color w:val="141413"/>
              </w:rPr>
            </w:rPrChange>
          </w:rPr>
          <w:t xml:space="preserve"> Amaral, 1992; </w:t>
        </w:r>
        <w:proofErr w:type="spellStart"/>
        <w:r w:rsidR="00746FB3" w:rsidRPr="00746FB3">
          <w:rPr>
            <w:rFonts w:cs="Times New Roman"/>
            <w:color w:val="141413"/>
            <w:rPrChange w:id="1557" w:author="Maital Neta [2]" w:date="2020-02-21T12:19:00Z">
              <w:rPr>
                <w:rFonts w:ascii="Helvetica" w:hAnsi="Helvetica"/>
                <w:color w:val="141413"/>
              </w:rPr>
            </w:rPrChange>
          </w:rPr>
          <w:t>Ghashghaei</w:t>
        </w:r>
        <w:proofErr w:type="spellEnd"/>
        <w:r w:rsidR="00746FB3" w:rsidRPr="00746FB3">
          <w:rPr>
            <w:rFonts w:cs="Times New Roman"/>
            <w:color w:val="141413"/>
            <w:rPrChange w:id="1558" w:author="Maital Neta [2]" w:date="2020-02-21T12:19:00Z">
              <w:rPr>
                <w:rFonts w:ascii="Helvetica" w:hAnsi="Helvetica"/>
                <w:color w:val="141413"/>
              </w:rPr>
            </w:rPrChange>
          </w:rPr>
          <w:t xml:space="preserve"> et al., 2007). Functionally,</w:t>
        </w:r>
      </w:ins>
      <w:ins w:id="1559" w:author="Maital Neta [2]" w:date="2020-02-21T12:20:00Z">
        <w:r w:rsidR="00EC65DD" w:rsidRPr="00EC65DD">
          <w:t xml:space="preserve"> </w:t>
        </w:r>
      </w:ins>
      <w:ins w:id="1560" w:author="Maital Neta [2]" w:date="2020-02-21T12:21:00Z">
        <w:r w:rsidR="00EC65DD" w:rsidRPr="00843F20">
          <w:rPr>
            <w:rFonts w:cs="Times New Roman"/>
            <w:color w:val="141413"/>
          </w:rPr>
          <w:t xml:space="preserve">a regulatory role for the </w:t>
        </w:r>
        <w:proofErr w:type="spellStart"/>
        <w:r w:rsidR="00EC65DD" w:rsidRPr="00843F20">
          <w:rPr>
            <w:rFonts w:cs="Times New Roman"/>
            <w:color w:val="141413"/>
          </w:rPr>
          <w:t>mPFC</w:t>
        </w:r>
        <w:proofErr w:type="spellEnd"/>
        <w:r w:rsidR="00EC65DD" w:rsidRPr="00843F20">
          <w:rPr>
            <w:rFonts w:cs="Times New Roman"/>
            <w:color w:val="141413"/>
          </w:rPr>
          <w:t xml:space="preserve"> as it relates to the amygdala has since been established</w:t>
        </w:r>
      </w:ins>
      <w:ins w:id="1561" w:author="Maital Neta [2]" w:date="2020-02-21T12:22:00Z">
        <w:r w:rsidR="00EC65DD">
          <w:rPr>
            <w:rFonts w:cs="Times New Roman"/>
            <w:color w:val="141413"/>
          </w:rPr>
          <w:t>. For example, t</w:t>
        </w:r>
      </w:ins>
      <w:ins w:id="1562" w:author="Maital Neta [2]" w:date="2020-02-21T12:21:00Z">
        <w:r w:rsidR="00EC65DD">
          <w:t xml:space="preserve">he </w:t>
        </w:r>
        <w:proofErr w:type="spellStart"/>
        <w:r w:rsidR="00EC65DD">
          <w:t>vmPFC</w:t>
        </w:r>
        <w:proofErr w:type="spellEnd"/>
        <w:r w:rsidR="00EC65DD">
          <w:t xml:space="preserve"> shows</w:t>
        </w:r>
      </w:ins>
      <w:ins w:id="1563" w:author="Maital Neta [2]" w:date="2020-02-21T12:20:00Z">
        <w:r w:rsidR="00EC65DD">
          <w:t xml:space="preserve"> increased activity for positive interpretations of surprised faces that accompanies a decrease in amygdala activity (Kim et al., 2003)</w:t>
        </w:r>
      </w:ins>
      <w:ins w:id="1564" w:author="Maital Neta [2]" w:date="2020-02-21T12:22:00Z">
        <w:r w:rsidR="00EC65DD">
          <w:t>, and</w:t>
        </w:r>
      </w:ins>
      <w:ins w:id="1565" w:author="Maital Neta [2]" w:date="2020-02-21T12:20:00Z">
        <w:r w:rsidR="00EC65DD">
          <w:t xml:space="preserve"> </w:t>
        </w:r>
      </w:ins>
      <w:ins w:id="1566" w:author="Maital Neta [2]" w:date="2020-02-21T12:18:00Z">
        <w:r w:rsidR="00746FB3" w:rsidRPr="00746FB3">
          <w:rPr>
            <w:rFonts w:cs="Times New Roman"/>
            <w:color w:val="141413"/>
            <w:rPrChange w:id="1567" w:author="Maital Neta [2]" w:date="2020-02-21T12:19:00Z">
              <w:rPr>
                <w:rFonts w:ascii="Helvetica" w:hAnsi="Helvetica"/>
                <w:color w:val="141413"/>
              </w:rPr>
            </w:rPrChange>
          </w:rPr>
          <w:t xml:space="preserve">increased </w:t>
        </w:r>
      </w:ins>
      <w:proofErr w:type="spellStart"/>
      <w:ins w:id="1568" w:author="Maital Neta [2]" w:date="2020-02-21T12:22:00Z">
        <w:r w:rsidR="00EC65DD">
          <w:rPr>
            <w:rFonts w:cs="Times New Roman"/>
            <w:color w:val="141413"/>
          </w:rPr>
          <w:t>v</w:t>
        </w:r>
      </w:ins>
      <w:ins w:id="1569" w:author="Maital Neta [2]" w:date="2020-02-21T12:18:00Z">
        <w:r w:rsidR="00746FB3" w:rsidRPr="00746FB3">
          <w:rPr>
            <w:rFonts w:cs="Times New Roman"/>
            <w:color w:val="141413"/>
            <w:rPrChange w:id="1570" w:author="Maital Neta [2]" w:date="2020-02-21T12:19:00Z">
              <w:rPr>
                <w:rFonts w:ascii="Helvetica" w:hAnsi="Helvetica"/>
                <w:color w:val="141413"/>
              </w:rPr>
            </w:rPrChange>
          </w:rPr>
          <w:t>mPFC</w:t>
        </w:r>
        <w:proofErr w:type="spellEnd"/>
        <w:r w:rsidR="00746FB3" w:rsidRPr="00746FB3">
          <w:rPr>
            <w:rFonts w:cs="Times New Roman"/>
            <w:color w:val="141413"/>
            <w:rPrChange w:id="1571" w:author="Maital Neta [2]" w:date="2020-02-21T12:19:00Z">
              <w:rPr>
                <w:rFonts w:ascii="Helvetica" w:hAnsi="Helvetica"/>
                <w:color w:val="141413"/>
              </w:rPr>
            </w:rPrChange>
          </w:rPr>
          <w:t xml:space="preserve"> is associated with decreased amygdala activity when subjects are asked to suppress their reaction to emotional pictures (Ochsner et al., 2002; Jackson et al., 2003; </w:t>
        </w:r>
        <w:proofErr w:type="spellStart"/>
        <w:r w:rsidR="00746FB3" w:rsidRPr="00746FB3">
          <w:rPr>
            <w:rFonts w:cs="Times New Roman"/>
            <w:color w:val="141413"/>
            <w:rPrChange w:id="1572" w:author="Maital Neta [2]" w:date="2020-02-21T12:19:00Z">
              <w:rPr>
                <w:rFonts w:ascii="Helvetica" w:hAnsi="Helvetica"/>
                <w:color w:val="141413"/>
              </w:rPr>
            </w:rPrChange>
          </w:rPr>
          <w:t>Urry</w:t>
        </w:r>
        <w:proofErr w:type="spellEnd"/>
        <w:r w:rsidR="00746FB3" w:rsidRPr="00746FB3">
          <w:rPr>
            <w:rFonts w:cs="Times New Roman"/>
            <w:color w:val="141413"/>
            <w:rPrChange w:id="1573" w:author="Maital Neta [2]" w:date="2020-02-21T12:19:00Z">
              <w:rPr>
                <w:rFonts w:ascii="Helvetica" w:hAnsi="Helvetica"/>
                <w:color w:val="141413"/>
              </w:rPr>
            </w:rPrChange>
          </w:rPr>
          <w:t xml:space="preserve"> et al., </w:t>
        </w:r>
        <w:proofErr w:type="spellStart"/>
        <w:r w:rsidR="00746FB3" w:rsidRPr="00746FB3">
          <w:rPr>
            <w:rFonts w:cs="Times New Roman"/>
            <w:color w:val="141413"/>
            <w:rPrChange w:id="1574" w:author="Maital Neta [2]" w:date="2020-02-21T12:19:00Z">
              <w:rPr>
                <w:rFonts w:ascii="Helvetica" w:hAnsi="Helvetica"/>
                <w:color w:val="141413"/>
              </w:rPr>
            </w:rPrChange>
          </w:rPr>
          <w:t>xxxx</w:t>
        </w:r>
        <w:proofErr w:type="spellEnd"/>
        <w:r w:rsidR="00746FB3" w:rsidRPr="00746FB3">
          <w:rPr>
            <w:rFonts w:cs="Times New Roman"/>
            <w:color w:val="141413"/>
            <w:rPrChange w:id="1575" w:author="Maital Neta [2]" w:date="2020-02-21T12:19:00Z">
              <w:rPr>
                <w:rFonts w:ascii="Helvetica" w:hAnsi="Helvetica"/>
                <w:color w:val="141413"/>
              </w:rPr>
            </w:rPrChange>
          </w:rPr>
          <w:t xml:space="preserve">; van </w:t>
        </w:r>
        <w:proofErr w:type="spellStart"/>
        <w:r w:rsidR="00746FB3" w:rsidRPr="00746FB3">
          <w:rPr>
            <w:rFonts w:cs="Times New Roman"/>
            <w:color w:val="141413"/>
            <w:rPrChange w:id="1576" w:author="Maital Neta [2]" w:date="2020-02-21T12:19:00Z">
              <w:rPr>
                <w:rFonts w:ascii="Helvetica" w:hAnsi="Helvetica"/>
                <w:color w:val="141413"/>
              </w:rPr>
            </w:rPrChange>
          </w:rPr>
          <w:t>Reekum</w:t>
        </w:r>
        <w:proofErr w:type="spellEnd"/>
        <w:r w:rsidR="00746FB3" w:rsidRPr="00746FB3">
          <w:rPr>
            <w:rFonts w:cs="Times New Roman"/>
            <w:color w:val="141413"/>
            <w:rPrChange w:id="1577" w:author="Maital Neta [2]" w:date="2020-02-21T12:19:00Z">
              <w:rPr>
                <w:rFonts w:ascii="Helvetica" w:hAnsi="Helvetica"/>
                <w:color w:val="141413"/>
              </w:rPr>
            </w:rPrChange>
          </w:rPr>
          <w:t xml:space="preserve"> et al., 2007). </w:t>
        </w:r>
      </w:ins>
      <w:ins w:id="1578" w:author="Maital Neta [2]" w:date="2020-02-21T12:23:00Z">
        <w:r w:rsidR="00F010C1">
          <w:rPr>
            <w:rFonts w:cs="Times New Roman"/>
            <w:color w:val="141413"/>
          </w:rPr>
          <w:t>Wit</w:t>
        </w:r>
      </w:ins>
      <w:ins w:id="1579" w:author="Maital Neta [2]" w:date="2020-02-21T12:25:00Z">
        <w:r w:rsidR="00F010C1">
          <w:rPr>
            <w:rFonts w:cs="Times New Roman"/>
            <w:color w:val="141413"/>
          </w:rPr>
          <w:t>h</w:t>
        </w:r>
      </w:ins>
      <w:ins w:id="1580" w:author="Maital Neta [2]" w:date="2020-02-21T12:23:00Z">
        <w:r w:rsidR="00F010C1">
          <w:rPr>
            <w:rFonts w:cs="Times New Roman"/>
            <w:color w:val="141413"/>
          </w:rPr>
          <w:t xml:space="preserve"> specific relevance to the present line of </w:t>
        </w:r>
        <w:commentRangeStart w:id="1581"/>
        <w:r w:rsidR="00F010C1">
          <w:rPr>
            <w:rFonts w:cs="Times New Roman"/>
            <w:color w:val="141413"/>
          </w:rPr>
          <w:lastRenderedPageBreak/>
          <w:t>work,</w:t>
        </w:r>
      </w:ins>
      <w:ins w:id="1582" w:author="Maital Neta [2]" w:date="2020-02-21T12:24:00Z">
        <w:r w:rsidR="00F010C1">
          <w:rPr>
            <w:rFonts w:cs="Times New Roman"/>
            <w:color w:val="141413"/>
          </w:rPr>
          <w:t xml:space="preserve"> there is greater activity in the </w:t>
        </w:r>
        <w:proofErr w:type="spellStart"/>
        <w:r w:rsidR="00F010C1">
          <w:rPr>
            <w:rFonts w:cs="Times New Roman"/>
            <w:color w:val="141413"/>
          </w:rPr>
          <w:t>vmPFC</w:t>
        </w:r>
        <w:proofErr w:type="spellEnd"/>
        <w:r w:rsidR="00F010C1">
          <w:rPr>
            <w:rFonts w:cs="Times New Roman"/>
            <w:color w:val="141413"/>
          </w:rPr>
          <w:t>? for</w:t>
        </w:r>
      </w:ins>
      <w:ins w:id="1583" w:author="Maital Neta [2]" w:date="2020-02-21T12:23:00Z">
        <w:r w:rsidR="00F010C1">
          <w:rPr>
            <w:rFonts w:cs="Times New Roman"/>
            <w:color w:val="141413"/>
          </w:rPr>
          <w:t xml:space="preserve"> </w:t>
        </w:r>
      </w:ins>
      <w:del w:id="1584" w:author="Maital Neta [2]" w:date="2020-02-21T12:23:00Z">
        <w:r w:rsidR="00215A03" w:rsidDel="00F010C1">
          <w:delText xml:space="preserve">anterior cingulate cortex, is known to correlate positively with amygdala </w:delText>
        </w:r>
        <w:r w:rsidR="00741ADB" w:rsidDel="00F010C1">
          <w:delText xml:space="preserve">during emotional face processing </w:delText>
        </w:r>
        <w:r w:rsidR="00215A03" w:rsidDel="00F010C1">
          <w:delText xml:space="preserve">(i.e., increases in anterior cingulate and amygdala activity occur together) in youth and young adults with higher levels of anxiety (Kujawa, Wu, Klumpp, Pine, Swain, Fitzgerald, Monk, &amp; Phan, 2017). </w:delText>
        </w:r>
        <w:r w:rsidR="007F3164" w:rsidDel="00F010C1">
          <w:delText xml:space="preserve">Indeed, </w:delText>
        </w:r>
      </w:del>
      <w:r w:rsidR="007F3164">
        <w:t xml:space="preserve">the emotional </w:t>
      </w:r>
      <w:ins w:id="1585" w:author="Maital Neta [2]" w:date="2020-02-21T12:24:00Z">
        <w:r w:rsidR="00F010C1">
          <w:t xml:space="preserve">compared to non-emotional </w:t>
        </w:r>
      </w:ins>
      <w:r w:rsidR="007F3164">
        <w:t xml:space="preserve">Stroop task </w:t>
      </w:r>
      <w:del w:id="1586" w:author="Maital Neta [2]" w:date="2020-02-21T12:24:00Z">
        <w:r w:rsidR="007F3164" w:rsidDel="00F010C1">
          <w:delText xml:space="preserve">differentially activates anterior cingulate cortex when compared to a non-emotional Stroop task </w:delText>
        </w:r>
      </w:del>
      <w:r w:rsidR="007F3164">
        <w:t>(</w:t>
      </w:r>
      <w:proofErr w:type="spellStart"/>
      <w:del w:id="1587" w:author="Maital Neta [2]" w:date="2020-02-21T12:24:00Z">
        <w:r w:rsidR="007F3164" w:rsidDel="00F010C1">
          <w:delText xml:space="preserve">i.e., gender judgment; </w:delText>
        </w:r>
      </w:del>
      <w:r w:rsidR="003C77D1">
        <w:t>Etkin</w:t>
      </w:r>
      <w:proofErr w:type="spellEnd"/>
      <w:r w:rsidR="007F3164">
        <w:t xml:space="preserve"> et al., 200</w:t>
      </w:r>
      <w:r w:rsidR="003C77D1">
        <w:t>6</w:t>
      </w:r>
      <w:r w:rsidR="007F3164">
        <w:t>)</w:t>
      </w:r>
      <w:del w:id="1588" w:author="Maital Neta [2]" w:date="2020-02-21T12:25:00Z">
        <w:r w:rsidR="00215A03" w:rsidDel="00F010C1">
          <w:delText xml:space="preserve">, suggesting </w:delText>
        </w:r>
        <w:r w:rsidR="00741ADB" w:rsidDel="00F010C1">
          <w:delText xml:space="preserve">that </w:delText>
        </w:r>
        <w:r w:rsidR="00215A03" w:rsidDel="00F010C1">
          <w:delText>the working memory loads with emotional properties may have done so as well</w:delText>
        </w:r>
      </w:del>
      <w:r w:rsidR="007F3164">
        <w:t xml:space="preserve">. </w:t>
      </w:r>
      <w:commentRangeEnd w:id="1581"/>
      <w:r w:rsidR="00F010C1">
        <w:rPr>
          <w:rStyle w:val="CommentReference"/>
          <w:rFonts w:asciiTheme="minorHAnsi" w:hAnsiTheme="minorHAnsi"/>
        </w:rPr>
        <w:commentReference w:id="1581"/>
      </w:r>
      <w:r w:rsidR="00C75F60">
        <w:t>Taken together, w</w:t>
      </w:r>
      <w:r w:rsidR="002A175A" w:rsidRPr="00890073">
        <w:t>e interpret t</w:t>
      </w:r>
      <w:r w:rsidR="00C75F60">
        <w:t xml:space="preserve">his effect of </w:t>
      </w:r>
      <w:ins w:id="1589" w:author="Nicholas Harp" w:date="2020-01-30T09:01:00Z">
        <w:del w:id="1590" w:author="Maital Neta [2]" w:date="2020-02-21T12:25:00Z">
          <w:r w:rsidR="00AE5840" w:rsidDel="00F010C1">
            <w:delText xml:space="preserve">content </w:delText>
          </w:r>
        </w:del>
      </w:ins>
      <w:del w:id="1591" w:author="Maital Neta [2]" w:date="2020-02-21T12:25:00Z">
        <w:r w:rsidR="00C75F60" w:rsidDel="00F010C1">
          <w:delText>type</w:delText>
        </w:r>
      </w:del>
      <w:ins w:id="1592" w:author="Maital Neta [2]" w:date="2020-02-21T12:25:00Z">
        <w:r w:rsidR="00F010C1">
          <w:t>domain</w:t>
        </w:r>
      </w:ins>
      <w:r w:rsidR="00C75F60">
        <w:t xml:space="preserve"> on interpretations of ambiguity</w:t>
      </w:r>
      <w:r w:rsidR="002A175A" w:rsidRPr="00890073">
        <w:t xml:space="preserve"> as evidence that regulatory resources </w:t>
      </w:r>
      <w:r w:rsidR="00E00E4F">
        <w:t xml:space="preserve">needed for positive interpretations </w:t>
      </w:r>
      <w:del w:id="1593" w:author="Maital Neta [2]" w:date="2020-02-21T12:26:00Z">
        <w:r w:rsidR="00E00E4F" w:rsidDel="00F010C1">
          <w:delText xml:space="preserve">of ambiguity </w:delText>
        </w:r>
      </w:del>
      <w:r w:rsidR="002A175A" w:rsidRPr="00890073">
        <w:t>are</w:t>
      </w:r>
      <w:r w:rsidR="00C75F60">
        <w:t xml:space="preserve"> susceptible to </w:t>
      </w:r>
      <w:r w:rsidR="00E00E4F">
        <w:t xml:space="preserve">domain-specific </w:t>
      </w:r>
      <w:del w:id="1594" w:author="Maital Neta [2]" w:date="2020-02-21T12:26:00Z">
        <w:r w:rsidR="00915B97" w:rsidDel="00F010C1">
          <w:delText xml:space="preserve">cognitive </w:delText>
        </w:r>
      </w:del>
      <w:r w:rsidR="00915B97">
        <w:t>load demands, and that</w:t>
      </w:r>
      <w:r w:rsidR="002A175A" w:rsidRPr="00890073">
        <w:t xml:space="preserve"> </w:t>
      </w:r>
      <w:r w:rsidR="00915B97" w:rsidRPr="00534605">
        <w:t xml:space="preserve">domain-general </w:t>
      </w:r>
      <w:ins w:id="1595" w:author="Maital Neta [2]" w:date="2020-02-21T12:26:00Z">
        <w:r w:rsidR="00F010C1">
          <w:t>(</w:t>
        </w:r>
      </w:ins>
      <w:r w:rsidR="00915B97" w:rsidRPr="00534605">
        <w:t>cognitive</w:t>
      </w:r>
      <w:ins w:id="1596" w:author="Maital Neta [2]" w:date="2020-02-21T12:27:00Z">
        <w:r w:rsidR="00F010C1">
          <w:t>)</w:t>
        </w:r>
      </w:ins>
      <w:r w:rsidR="00915B97" w:rsidRPr="00534605">
        <w:t xml:space="preserve"> resources</w:t>
      </w:r>
      <w:r w:rsidR="00915B97">
        <w:t xml:space="preserve"> </w:t>
      </w:r>
      <w:r w:rsidR="00A57A3B">
        <w:t>are</w:t>
      </w:r>
      <w:r w:rsidR="00915B97">
        <w:t xml:space="preserve"> less </w:t>
      </w:r>
      <w:r w:rsidR="004C40A6">
        <w:t>critical</w:t>
      </w:r>
      <w:r w:rsidR="002A175A" w:rsidRPr="00890073">
        <w:t xml:space="preserve"> for regulating </w:t>
      </w:r>
      <w:r w:rsidR="000E4A86">
        <w:t>subjective interpretations</w:t>
      </w:r>
      <w:r w:rsidR="000E4A86" w:rsidRPr="00890073">
        <w:t xml:space="preserve"> </w:t>
      </w:r>
      <w:r w:rsidR="000E4A86">
        <w:t>of</w:t>
      </w:r>
      <w:r w:rsidR="002A175A" w:rsidRPr="00890073">
        <w:t xml:space="preserve"> emotional ambiguity</w:t>
      </w:r>
      <w:r w:rsidR="00915B97">
        <w:t>.</w:t>
      </w:r>
      <w:r w:rsidR="002A175A" w:rsidRPr="00890073">
        <w:t xml:space="preserve"> </w:t>
      </w:r>
    </w:p>
    <w:p w14:paraId="530FDE44" w14:textId="24D77723" w:rsidR="00F80A18" w:rsidRPr="00F80A18" w:rsidRDefault="00F80A18" w:rsidP="005E0250">
      <w:pPr>
        <w:pStyle w:val="BodyText"/>
        <w:ind w:firstLine="0"/>
        <w:rPr>
          <w:b/>
          <w:bCs/>
        </w:rPr>
      </w:pPr>
      <w:r>
        <w:rPr>
          <w:b/>
          <w:bCs/>
        </w:rPr>
        <w:t>Domain-general effects</w:t>
      </w:r>
    </w:p>
    <w:p w14:paraId="6AFCB1D2" w14:textId="66A35477" w:rsidR="00915B97" w:rsidRDefault="00C94860" w:rsidP="00210509">
      <w:pPr>
        <w:pStyle w:val="BodyText"/>
      </w:pPr>
      <w:r>
        <w:t>While subjective interp</w:t>
      </w:r>
      <w:r w:rsidR="00052087">
        <w:t>re</w:t>
      </w:r>
      <w:r>
        <w:t xml:space="preserve">tations of ambiguity were susceptible to </w:t>
      </w:r>
      <w:r w:rsidR="00A46C0B">
        <w:t xml:space="preserve">the </w:t>
      </w:r>
      <w:ins w:id="1597" w:author="Maital Neta [2]" w:date="2020-02-21T12:27:00Z">
        <w:r w:rsidR="00CC5282">
          <w:t xml:space="preserve">load </w:t>
        </w:r>
      </w:ins>
      <w:commentRangeStart w:id="1598"/>
      <w:del w:id="1599" w:author="Nicholas Harp" w:date="2020-01-30T09:01:00Z">
        <w:r w:rsidDel="00AE5840">
          <w:delText xml:space="preserve">load </w:delText>
        </w:r>
      </w:del>
      <w:ins w:id="1600" w:author="Nicholas Harp" w:date="2020-01-30T09:01:00Z">
        <w:del w:id="1601" w:author="Maital Neta [2]" w:date="2020-02-21T12:27:00Z">
          <w:r w:rsidR="00AE5840" w:rsidDel="00CC5282">
            <w:delText xml:space="preserve">content </w:delText>
          </w:r>
        </w:del>
      </w:ins>
      <w:del w:id="1602" w:author="Maital Neta [2]" w:date="2020-02-21T12:27:00Z">
        <w:r w:rsidDel="00CC5282">
          <w:delText>type</w:delText>
        </w:r>
      </w:del>
      <w:ins w:id="1603" w:author="Maital Neta [2]" w:date="2020-02-21T12:27:00Z">
        <w:r w:rsidR="00CC5282">
          <w:t>domain</w:t>
        </w:r>
        <w:commentRangeEnd w:id="1598"/>
        <w:r w:rsidR="00CC5282">
          <w:rPr>
            <w:rStyle w:val="CommentReference"/>
            <w:rFonts w:asciiTheme="minorHAnsi" w:hAnsiTheme="minorHAnsi"/>
          </w:rPr>
          <w:commentReference w:id="1598"/>
        </w:r>
      </w:ins>
      <w:ins w:id="1604" w:author="Nicholas Harp" w:date="2020-01-30T14:12:00Z">
        <w:del w:id="1605" w:author="Maital Neta [2]" w:date="2020-02-21T12:27:00Z">
          <w:r w:rsidR="00A46C0B" w:rsidDel="00CC5282">
            <w:delText xml:space="preserve"> of cognitive loads</w:delText>
          </w:r>
        </w:del>
      </w:ins>
      <w:r>
        <w:t xml:space="preserve">, the underlying cognitive-motor dynamics (i.e., </w:t>
      </w:r>
      <w:del w:id="1606" w:author="Maital Neta [2]" w:date="2020-02-21T12:28:00Z">
        <w:r w:rsidDel="00AC5E79">
          <w:delText>maximum deviations</w:delText>
        </w:r>
      </w:del>
      <w:ins w:id="1607" w:author="Maital Neta [2]" w:date="2020-02-21T12:28:00Z">
        <w:r w:rsidR="00AC5E79">
          <w:t>response trajectories</w:t>
        </w:r>
      </w:ins>
      <w:r>
        <w:t xml:space="preserve">) of these decisions were </w:t>
      </w:r>
      <w:ins w:id="1608" w:author="Nicholas Harp" w:date="2020-02-13T11:50:00Z">
        <w:r w:rsidR="00C83B2F">
          <w:t xml:space="preserve">instead </w:t>
        </w:r>
      </w:ins>
      <w:del w:id="1609" w:author="Nicholas Harp" w:date="2020-01-17T10:40:00Z">
        <w:r w:rsidDel="00707A9F">
          <w:delText xml:space="preserve">more </w:delText>
        </w:r>
      </w:del>
      <w:del w:id="1610" w:author="Maital Neta [2]" w:date="2020-02-21T12:28:00Z">
        <w:r w:rsidDel="00AC5E79">
          <w:delText>susceptible</w:delText>
        </w:r>
      </w:del>
      <w:ins w:id="1611" w:author="Maital Neta [2]" w:date="2020-02-21T12:28:00Z">
        <w:r w:rsidR="00AC5E79">
          <w:t>vulnerable</w:t>
        </w:r>
      </w:ins>
      <w:r>
        <w:t xml:space="preserve"> to </w:t>
      </w:r>
      <w:ins w:id="1612" w:author="Nicholas Harp" w:date="2020-01-30T14:12:00Z">
        <w:del w:id="1613" w:author="Maital Neta [2]" w:date="2020-02-21T12:28:00Z">
          <w:r w:rsidR="00A46C0B" w:rsidDel="00AC5E79">
            <w:delText>differences</w:delText>
          </w:r>
        </w:del>
      </w:ins>
      <w:ins w:id="1614" w:author="Nicholas Harp" w:date="2020-01-16T10:24:00Z">
        <w:del w:id="1615" w:author="Maital Neta [2]" w:date="2020-02-21T12:28:00Z">
          <w:r w:rsidR="00334150" w:rsidDel="00AC5E79">
            <w:delText xml:space="preserve"> in</w:delText>
          </w:r>
        </w:del>
      </w:ins>
      <w:ins w:id="1616" w:author="Nicholas Harp" w:date="2020-01-30T14:12:00Z">
        <w:del w:id="1617" w:author="Maital Neta [2]" w:date="2020-02-21T12:28:00Z">
          <w:r w:rsidR="00A46C0B" w:rsidDel="00AC5E79">
            <w:delText xml:space="preserve"> </w:delText>
          </w:r>
        </w:del>
      </w:ins>
      <w:del w:id="1618" w:author="Nicholas Harp" w:date="2020-01-16T10:23:00Z">
        <w:r w:rsidR="00F80A18" w:rsidDel="00334150">
          <w:delText xml:space="preserve">more </w:delText>
        </w:r>
      </w:del>
      <w:r w:rsidR="00F80A18">
        <w:t xml:space="preserve">domain-general </w:t>
      </w:r>
      <w:r>
        <w:t xml:space="preserve">cognitive </w:t>
      </w:r>
      <w:del w:id="1619" w:author="Maital Neta [2]" w:date="2020-02-21T12:28:00Z">
        <w:r w:rsidDel="00AC5E79">
          <w:delText xml:space="preserve">load </w:delText>
        </w:r>
      </w:del>
      <w:r>
        <w:t xml:space="preserve">demands. That is, maximum deviations varied as a function of low compared to high </w:t>
      </w:r>
      <w:del w:id="1620" w:author="Maital Neta [2]" w:date="2020-02-21T12:28:00Z">
        <w:r w:rsidDel="00AC5E79">
          <w:delText xml:space="preserve">cognitive </w:delText>
        </w:r>
      </w:del>
      <w:r>
        <w:t>load</w:t>
      </w:r>
      <w:ins w:id="1621" w:author="Maital Neta [2]" w:date="2020-02-21T12:28:00Z">
        <w:r w:rsidR="00AC5E79">
          <w:t>, regardless of the load domain</w:t>
        </w:r>
      </w:ins>
      <w:r>
        <w:t>.</w:t>
      </w:r>
      <w:ins w:id="1622" w:author="Nicholas Harp" w:date="2020-02-13T11:50:00Z">
        <w:r w:rsidR="00C83B2F">
          <w:t xml:space="preserve"> </w:t>
        </w:r>
      </w:ins>
      <w:r>
        <w:t>Specifically,</w:t>
      </w:r>
      <w:ins w:id="1623" w:author="Maital Neta [2]" w:date="2020-02-21T12:29:00Z">
        <w:r w:rsidR="00AC5E79">
          <w:t xml:space="preserve"> under a low load, </w:t>
        </w:r>
      </w:ins>
      <w:del w:id="1624" w:author="Maital Neta [2]" w:date="2020-02-21T12:29:00Z">
        <w:r w:rsidDel="00AC5E79">
          <w:delText xml:space="preserve"> there was evidence that high cognitive loads of any type </w:delText>
        </w:r>
      </w:del>
      <w:ins w:id="1625" w:author="Nicholas Harp" w:date="2020-01-16T10:25:00Z">
        <w:del w:id="1626" w:author="Maital Neta [2]" w:date="2020-02-21T12:29:00Z">
          <w:r w:rsidR="00334150" w:rsidDel="00AC5E79">
            <w:delText xml:space="preserve">mitigate </w:delText>
          </w:r>
        </w:del>
      </w:ins>
      <w:del w:id="1627" w:author="Maital Neta [2]" w:date="2020-02-21T12:29:00Z">
        <w:r w:rsidDel="00AC5E79">
          <w:delText>result in</w:delText>
        </w:r>
      </w:del>
      <w:ins w:id="1628" w:author="Nicholas Harp" w:date="2020-01-16T10:25:00Z">
        <w:del w:id="1629" w:author="Maital Neta [2]" w:date="2020-02-21T12:29:00Z">
          <w:r w:rsidR="00334150" w:rsidDel="00AC5E79">
            <w:delText>the</w:delText>
          </w:r>
        </w:del>
      </w:ins>
      <w:del w:id="1630" w:author="Maital Neta [2]" w:date="2020-02-21T12:29:00Z">
        <w:r w:rsidDel="00AC5E79">
          <w:delText xml:space="preserve"> larger maximum deviations</w:delText>
        </w:r>
      </w:del>
      <w:ins w:id="1631" w:author="Nicholas Harp" w:date="2020-01-17T10:47:00Z">
        <w:del w:id="1632" w:author="Maital Neta [2]" w:date="2020-02-21T12:29:00Z">
          <w:r w:rsidR="00895930" w:rsidDel="00AC5E79">
            <w:delText>more direct trajectories</w:delText>
          </w:r>
        </w:del>
      </w:ins>
      <w:ins w:id="1633" w:author="Nicholas Harp" w:date="2020-01-16T10:26:00Z">
        <w:del w:id="1634" w:author="Maital Neta [2]" w:date="2020-02-21T12:29:00Z">
          <w:r w:rsidR="00334150" w:rsidDel="00AC5E79">
            <w:delText xml:space="preserve"> characteristic of </w:delText>
          </w:r>
        </w:del>
      </w:ins>
      <w:ins w:id="1635" w:author="Nicholas Harp" w:date="2020-01-17T10:47:00Z">
        <w:del w:id="1636" w:author="Maital Neta [2]" w:date="2020-02-21T12:29:00Z">
          <w:r w:rsidR="00895930" w:rsidDel="00AC5E79">
            <w:delText>negative</w:delText>
          </w:r>
        </w:del>
      </w:ins>
      <w:ins w:id="1637" w:author="Nicholas Harp" w:date="2020-01-16T10:26:00Z">
        <w:del w:id="1638" w:author="Maital Neta [2]" w:date="2020-02-21T12:29:00Z">
          <w:r w:rsidR="00334150" w:rsidDel="00AC5E79">
            <w:delText xml:space="preserve"> interpretations of emotional ambiguity</w:delText>
          </w:r>
        </w:del>
      </w:ins>
      <w:ins w:id="1639" w:author="Nicholas Harp" w:date="2020-01-17T10:41:00Z">
        <w:del w:id="1640" w:author="Maital Neta [2]" w:date="2020-02-21T12:29:00Z">
          <w:r w:rsidR="00707A9F" w:rsidDel="00AC5E79">
            <w:delText xml:space="preserve"> (Brown et al., 2017)</w:delText>
          </w:r>
        </w:del>
      </w:ins>
      <w:del w:id="1641" w:author="Maital Neta [2]" w:date="2020-02-21T12:29:00Z">
        <w:r w:rsidDel="00AC5E79">
          <w:delText xml:space="preserve">. </w:delText>
        </w:r>
      </w:del>
      <w:ins w:id="1642" w:author="Nicholas Harp" w:date="2020-01-16T10:26:00Z">
        <w:del w:id="1643" w:author="Maital Neta [2]" w:date="2020-02-21T12:29:00Z">
          <w:r w:rsidR="00334150" w:rsidDel="00AC5E79">
            <w:delText xml:space="preserve">In other words, while </w:delText>
          </w:r>
        </w:del>
        <w:r w:rsidR="00334150">
          <w:t xml:space="preserve">positive </w:t>
        </w:r>
        <w:del w:id="1644" w:author="Maital Neta [2]" w:date="2020-02-21T12:29:00Z">
          <w:r w:rsidR="00334150" w:rsidDel="00AC5E79">
            <w:delText>judgments</w:delText>
          </w:r>
        </w:del>
      </w:ins>
      <w:ins w:id="1645" w:author="Maital Neta [2]" w:date="2020-02-21T12:29:00Z">
        <w:r w:rsidR="00AC5E79">
          <w:t>ratings</w:t>
        </w:r>
      </w:ins>
      <w:ins w:id="1646" w:author="Nicholas Harp" w:date="2020-01-16T10:26:00Z">
        <w:r w:rsidR="00334150">
          <w:t xml:space="preserve"> typically </w:t>
        </w:r>
      </w:ins>
      <w:ins w:id="1647" w:author="Maital Neta [2]" w:date="2020-02-21T12:29:00Z">
        <w:r w:rsidR="00AC5E79">
          <w:t xml:space="preserve">are associated with </w:t>
        </w:r>
      </w:ins>
      <w:ins w:id="1648" w:author="Nicholas Harp" w:date="2020-01-16T10:26:00Z">
        <w:del w:id="1649" w:author="Maital Neta [2]" w:date="2020-02-21T12:29:00Z">
          <w:r w:rsidR="00334150" w:rsidDel="00AC5E79">
            <w:delText xml:space="preserve">result in trajectories showing </w:delText>
          </w:r>
        </w:del>
        <w:r w:rsidR="00334150">
          <w:t>greater response comp</w:t>
        </w:r>
      </w:ins>
      <w:ins w:id="1650" w:author="Nicholas Harp" w:date="2020-01-16T10:27:00Z">
        <w:r w:rsidR="00334150">
          <w:t>etition</w:t>
        </w:r>
      </w:ins>
      <w:ins w:id="1651" w:author="Maital Neta [2]" w:date="2020-02-21T12:29:00Z">
        <w:r w:rsidR="00AC5E79">
          <w:t xml:space="preserve"> than negative ratings, b</w:t>
        </w:r>
      </w:ins>
      <w:ins w:id="1652" w:author="Maital Neta [2]" w:date="2020-02-21T12:30:00Z">
        <w:r w:rsidR="00AC5E79">
          <w:t>ut this effects was no longer present under high load. Further, th</w:t>
        </w:r>
        <w:r w:rsidR="00FD6A40">
          <w:t xml:space="preserve">is effect was driven by an </w:t>
        </w:r>
        <w:r w:rsidR="00FD6A40" w:rsidRPr="00FD6A40">
          <w:rPr>
            <w:i/>
            <w:rPrChange w:id="1653" w:author="Maital Neta [2]" w:date="2020-02-21T12:30:00Z">
              <w:rPr/>
            </w:rPrChange>
          </w:rPr>
          <w:t>increase</w:t>
        </w:r>
        <w:r w:rsidR="00FD6A40">
          <w:t xml:space="preserve"> in response competition for negative trials under high load. </w:t>
        </w:r>
      </w:ins>
      <w:del w:id="1654" w:author="Maital Neta [2]" w:date="2020-02-21T12:30:00Z">
        <w:r w:rsidR="00334150" w:rsidDel="00FD6A40">
          <w:delText xml:space="preserve">, there </w:delText>
        </w:r>
        <w:r w:rsidR="00707A9F" w:rsidDel="00FD6A40">
          <w:delText>was</w:delText>
        </w:r>
        <w:r w:rsidR="00334150" w:rsidDel="00FD6A40">
          <w:delText xml:space="preserve"> no difference between </w:delText>
        </w:r>
        <w:r w:rsidR="00707A9F" w:rsidDel="00FD6A40">
          <w:delText xml:space="preserve">the maximum deviations of </w:delText>
        </w:r>
        <w:r w:rsidR="00334150" w:rsidDel="00FD6A40">
          <w:delText xml:space="preserve">positive and negative judgments when individuals maintain more demanding working memory loads. </w:delText>
        </w:r>
      </w:del>
      <w:r w:rsidR="00B50383">
        <w:t>This replicates previous work showing that the cognitive-motor dynamics underlying the valence bias task are susceptible to increases in cognitive demands</w:t>
      </w:r>
      <w:r w:rsidR="007477B7">
        <w:t xml:space="preserve"> generally</w:t>
      </w:r>
      <w:del w:id="1655" w:author="Maital Neta [2]" w:date="2020-02-21T12:31:00Z">
        <w:r w:rsidR="00B50383" w:rsidDel="00FD6A40">
          <w:delText>,</w:delText>
        </w:r>
      </w:del>
      <w:r w:rsidR="00B50383">
        <w:t xml:space="preserve"> </w:t>
      </w:r>
      <w:del w:id="1656" w:author="Maital Neta [2]" w:date="2020-02-21T12:31:00Z">
        <w:r w:rsidR="00B50383" w:rsidDel="00FD6A40">
          <w:delText xml:space="preserve">but that final interpretations are not </w:delText>
        </w:r>
      </w:del>
      <w:r w:rsidR="00B50383">
        <w:t>(</w:t>
      </w:r>
      <w:proofErr w:type="spellStart"/>
      <w:r w:rsidR="00B50383">
        <w:t>Mattek</w:t>
      </w:r>
      <w:proofErr w:type="spellEnd"/>
      <w:r w:rsidR="00B50383">
        <w:t xml:space="preserve"> et al., 2016).</w:t>
      </w:r>
      <w:r w:rsidR="007477B7" w:rsidDel="00334150">
        <w:t xml:space="preserve"> </w:t>
      </w:r>
      <w:r w:rsidR="00210509">
        <w:t xml:space="preserve">One interpretation of these </w:t>
      </w:r>
      <w:del w:id="1657" w:author="Maital Neta [2]" w:date="2020-02-21T12:31:00Z">
        <w:r w:rsidR="004D1CD5" w:rsidDel="00FD6A40">
          <w:delText>differences in maximum deviations</w:delText>
        </w:r>
      </w:del>
      <w:ins w:id="1658" w:author="Maital Neta [2]" w:date="2020-02-21T12:31:00Z">
        <w:r w:rsidR="00FD6A40">
          <w:t>findings</w:t>
        </w:r>
      </w:ins>
      <w:ins w:id="1659" w:author="Nicholas Harp" w:date="2020-01-16T13:51:00Z">
        <w:r w:rsidR="00210509">
          <w:t xml:space="preserve"> </w:t>
        </w:r>
      </w:ins>
      <w:r w:rsidR="00210509">
        <w:t>is that t</w:t>
      </w:r>
      <w:r>
        <w:t>he tendency for ind</w:t>
      </w:r>
      <w:r w:rsidR="00052087">
        <w:t>i</w:t>
      </w:r>
      <w:r>
        <w:t>viduals to be 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1660"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del w:id="1661" w:author="Maital Neta [2]" w:date="2020-02-21T12:32:00Z">
        <w:r w:rsidR="008E3E2B" w:rsidDel="00FD6A40">
          <w:delText>At the least</w:delText>
        </w:r>
        <w:r w:rsidR="007F3164" w:rsidDel="00FD6A40">
          <w:delText xml:space="preserve">, high cognitive load appears to interfere with typical mouse-based response trajectories during resolution of emotional ambiguity. </w:delText>
        </w:r>
      </w:del>
    </w:p>
    <w:p w14:paraId="30058A24" w14:textId="77777777" w:rsidR="00FD6A40" w:rsidRDefault="00FD6A40" w:rsidP="002A175A">
      <w:pPr>
        <w:pStyle w:val="BodyText"/>
        <w:rPr>
          <w:ins w:id="1662" w:author="Maital Neta [2]" w:date="2020-02-21T12:34:00Z"/>
        </w:rPr>
      </w:pPr>
      <w:ins w:id="1663" w:author="Maital Neta [2]" w:date="2020-02-21T12:33:00Z">
        <w:r>
          <w:lastRenderedPageBreak/>
          <w:t>I think this is a good place to talk about why Catie found lower M</w:t>
        </w:r>
      </w:ins>
      <w:ins w:id="1664" w:author="Maital Neta [2]" w:date="2020-02-21T12:34:00Z">
        <w:r>
          <w:t>D for negative in response to stress but you find higher MD for negative for high load. Add a paragraph talking about how load and stress might be different.</w:t>
        </w:r>
      </w:ins>
    </w:p>
    <w:p w14:paraId="103D42CE" w14:textId="624C9BE5" w:rsidR="00110A99" w:rsidRDefault="00110A99" w:rsidP="002A175A">
      <w:pPr>
        <w:pStyle w:val="BodyText"/>
      </w:pPr>
      <w:commentRangeStart w:id="1665"/>
      <w:r w:rsidRPr="00534605">
        <w:t xml:space="preserve">Previous work </w:t>
      </w:r>
      <w:commentRangeEnd w:id="1665"/>
      <w:r w:rsidR="00FD6A40">
        <w:rPr>
          <w:rStyle w:val="CommentReference"/>
          <w:rFonts w:asciiTheme="minorHAnsi" w:hAnsiTheme="minorHAnsi"/>
        </w:rPr>
        <w:commentReference w:id="1665"/>
      </w:r>
      <w:r w:rsidRPr="00534605">
        <w:t xml:space="preserve">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Other neuroimaging work supports the notion that cognitive loads would preoccupy resources in the cingulo-opercular network; for instance, regions in the network (i.e., </w:t>
      </w:r>
      <w:commentRangeStart w:id="1666"/>
      <w:r>
        <w:t xml:space="preserve">anterior cingulate cortex </w:t>
      </w:r>
      <w:commentRangeEnd w:id="1666"/>
      <w:r w:rsidR="00FD6A40">
        <w:rPr>
          <w:rStyle w:val="CommentReference"/>
          <w:rFonts w:asciiTheme="minorHAnsi" w:hAnsiTheme="minorHAnsi"/>
        </w:rPr>
        <w:commentReference w:id="1666"/>
      </w:r>
      <w:r>
        <w:t xml:space="preserve">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396AF34A" w:rsidR="001A3D7B" w:rsidRPr="00890073" w:rsidRDefault="001A3D7B" w:rsidP="00890073">
      <w:pPr>
        <w:pStyle w:val="BodyText"/>
        <w:ind w:firstLine="0"/>
        <w:rPr>
          <w:b/>
          <w:bCs/>
        </w:rPr>
      </w:pPr>
      <w:commentRangeStart w:id="1667"/>
      <w:r>
        <w:rPr>
          <w:b/>
          <w:bCs/>
        </w:rPr>
        <w:t>Limitations</w:t>
      </w:r>
      <w:commentRangeEnd w:id="1667"/>
      <w:r w:rsidR="003B43DF">
        <w:rPr>
          <w:rStyle w:val="CommentReference"/>
          <w:rFonts w:asciiTheme="minorHAnsi" w:hAnsiTheme="minorHAnsi"/>
        </w:rPr>
        <w:commentReference w:id="1667"/>
      </w:r>
      <w:r>
        <w:rPr>
          <w:b/>
          <w:bCs/>
        </w:rPr>
        <w:t xml:space="preserve"> and </w:t>
      </w:r>
      <w:del w:id="1668" w:author="Maital Neta [2]" w:date="2020-02-21T12:50:00Z">
        <w:r w:rsidDel="005F09AD">
          <w:rPr>
            <w:b/>
            <w:bCs/>
          </w:rPr>
          <w:delText>conclusions</w:delText>
        </w:r>
      </w:del>
      <w:ins w:id="1669" w:author="Maital Neta [2]" w:date="2020-02-21T12:50:00Z">
        <w:r w:rsidR="005F09AD">
          <w:rPr>
            <w:b/>
            <w:bCs/>
          </w:rPr>
          <w:t>future direction</w:t>
        </w:r>
      </w:ins>
      <w:ins w:id="1670" w:author="Maital Neta [2]" w:date="2020-02-21T12:51:00Z">
        <w:r w:rsidR="005F09AD">
          <w:rPr>
            <w:b/>
            <w:bCs/>
          </w:rPr>
          <w:t>s</w:t>
        </w:r>
      </w:ins>
    </w:p>
    <w:p w14:paraId="18554907" w14:textId="05FFDA1F" w:rsidR="0058292A" w:rsidRDefault="008E3E2B" w:rsidP="0058292A">
      <w:pPr>
        <w:pStyle w:val="BodyText"/>
        <w:rPr>
          <w:ins w:id="1671" w:author="Maital Neta [2]" w:date="2020-02-21T12:47:00Z"/>
        </w:rPr>
      </w:pPr>
      <w:del w:id="1672" w:author="Maital Neta [2]" w:date="2020-02-21T12:37:00Z">
        <w:r w:rsidDel="000A4C06">
          <w:delText>However, t</w:delText>
        </w:r>
      </w:del>
      <w:ins w:id="1673" w:author="Maital Neta [2]" w:date="2020-02-21T12:37:00Z">
        <w:r w:rsidR="000A4C06">
          <w:t>T</w:t>
        </w:r>
      </w:ins>
      <w:r w:rsidR="007F3164">
        <w:t>he</w:t>
      </w:r>
      <w:ins w:id="1674" w:author="Maital Neta [2]" w:date="2020-02-21T12:37:00Z">
        <w:r w:rsidR="000A4C06">
          <w:t xml:space="preserve">re are a few limitations to the </w:t>
        </w:r>
      </w:ins>
      <w:del w:id="1675" w:author="Maital Neta [2]" w:date="2020-02-21T12:37:00Z">
        <w:r w:rsidR="007F3164" w:rsidDel="000A4C06">
          <w:delText xml:space="preserve"> </w:delText>
        </w:r>
      </w:del>
      <w:r w:rsidR="007F3164">
        <w:t>present</w:t>
      </w:r>
      <w:r w:rsidR="002A5159">
        <w:t xml:space="preserve"> study</w:t>
      </w:r>
      <w:del w:id="1676" w:author="Maital Neta [2]" w:date="2020-02-21T12:37:00Z">
        <w:r w:rsidR="002A5159" w:rsidDel="000A4C06">
          <w:delText xml:space="preserve"> is subject to limitations</w:delText>
        </w:r>
      </w:del>
      <w:r w:rsidR="002A5159">
        <w:t xml:space="preserve">. </w:t>
      </w:r>
      <w:ins w:id="1677" w:author="Maital Neta [2]" w:date="2020-02-21T12:38:00Z">
        <w:r w:rsidR="000A4C06">
          <w:t xml:space="preserve">First, </w:t>
        </w:r>
        <w:proofErr w:type="spellStart"/>
        <w:r w:rsidR="000A4C06">
          <w:t>acuracy</w:t>
        </w:r>
        <w:proofErr w:type="spellEnd"/>
        <w:r w:rsidR="000A4C06">
          <w:t xml:space="preserve"> on the memory probe task, even under high load, was high, suggesting that the cognitive resources </w:t>
        </w:r>
      </w:ins>
      <w:ins w:id="1678" w:author="Maital Neta [2]" w:date="2020-02-21T12:39:00Z">
        <w:r w:rsidR="000A4C06">
          <w:t>were likely not</w:t>
        </w:r>
      </w:ins>
      <w:ins w:id="1679" w:author="Maital Neta [2]" w:date="2020-02-21T12:38:00Z">
        <w:r w:rsidR="000A4C06">
          <w:t xml:space="preserve"> very taxed. </w:t>
        </w:r>
      </w:ins>
      <w:ins w:id="1680" w:author="Nicholas Harp" w:date="2020-02-12T14:51:00Z">
        <w:del w:id="1681" w:author="Maital Neta [2]" w:date="2020-02-21T12:41:00Z">
          <w:r w:rsidR="00772895" w:rsidDel="005265CC">
            <w:delText>Notably, performance in the working memory task</w:delText>
          </w:r>
        </w:del>
      </w:ins>
      <w:ins w:id="1682" w:author="Nicholas Harp" w:date="2020-02-12T14:56:00Z">
        <w:del w:id="1683" w:author="Maital Neta [2]" w:date="2020-02-21T12:41:00Z">
          <w:r w:rsidR="00772895" w:rsidDel="005265CC">
            <w:delText xml:space="preserve"> most likely</w:delText>
          </w:r>
        </w:del>
      </w:ins>
      <w:ins w:id="1684" w:author="Nicholas Harp" w:date="2020-02-12T14:51:00Z">
        <w:del w:id="1685" w:author="Maital Neta [2]" w:date="2020-02-21T12:41:00Z">
          <w:r w:rsidR="00772895" w:rsidDel="005265CC">
            <w:delText xml:space="preserve"> relies on visual working memory</w:delText>
          </w:r>
        </w:del>
      </w:ins>
      <w:ins w:id="1686" w:author="Nicholas Harp" w:date="2020-02-12T14:54:00Z">
        <w:del w:id="1687" w:author="Maital Neta [2]" w:date="2020-02-21T12:41:00Z">
          <w:r w:rsidR="00772895" w:rsidDel="005265CC">
            <w:delText>, rather than other subsystems like verbal working memory</w:delText>
          </w:r>
        </w:del>
      </w:ins>
      <w:ins w:id="1688" w:author="Nicholas Harp" w:date="2020-02-12T14:51:00Z">
        <w:del w:id="1689" w:author="Maital Neta [2]" w:date="2020-02-21T12:41:00Z">
          <w:r w:rsidR="00772895" w:rsidDel="005265CC">
            <w:delText xml:space="preserve"> (</w:delText>
          </w:r>
        </w:del>
      </w:ins>
      <w:ins w:id="1690" w:author="Nicholas Harp" w:date="2020-02-12T14:53:00Z">
        <w:del w:id="1691" w:author="Maital Neta [2]" w:date="2020-02-21T12:41:00Z">
          <w:r w:rsidR="00772895" w:rsidDel="005265CC">
            <w:delText>Baddeley</w:delText>
          </w:r>
        </w:del>
      </w:ins>
      <w:ins w:id="1692" w:author="Nicholas Harp" w:date="2020-02-12T14:54:00Z">
        <w:del w:id="1693" w:author="Maital Neta [2]" w:date="2020-02-21T12:41:00Z">
          <w:r w:rsidR="00772895" w:rsidDel="005265CC">
            <w:delText>, 1998</w:delText>
          </w:r>
        </w:del>
      </w:ins>
      <w:ins w:id="1694" w:author="Nicholas Harp" w:date="2020-02-12T14:51:00Z">
        <w:del w:id="1695" w:author="Maital Neta [2]" w:date="2020-02-21T12:41:00Z">
          <w:r w:rsidR="00772895" w:rsidDel="005265CC">
            <w:delText>)</w:delText>
          </w:r>
        </w:del>
      </w:ins>
      <w:ins w:id="1696" w:author="Nicholas Harp" w:date="2020-02-12T14:54:00Z">
        <w:del w:id="1697" w:author="Maital Neta [2]" w:date="2020-02-21T12:41:00Z">
          <w:r w:rsidR="00772895" w:rsidDel="005265CC">
            <w:delText>.</w:delText>
          </w:r>
        </w:del>
      </w:ins>
      <w:ins w:id="1698" w:author="Nicholas Harp" w:date="2020-02-12T14:51:00Z">
        <w:del w:id="1699" w:author="Maital Neta [2]" w:date="2020-02-21T12:41:00Z">
          <w:r w:rsidR="00772895" w:rsidDel="005265CC">
            <w:delText xml:space="preserve"> </w:delText>
          </w:r>
        </w:del>
      </w:ins>
      <w:ins w:id="1700" w:author="Nicholas Harp" w:date="2020-02-12T14:56:00Z">
        <w:del w:id="1701" w:author="Maital Neta [2]" w:date="2020-02-21T12:41:00Z">
          <w:r w:rsidR="00772895" w:rsidDel="005265CC">
            <w:delText>This is a potentially important difference between the demands of our ta</w:delText>
          </w:r>
        </w:del>
      </w:ins>
      <w:ins w:id="1702" w:author="Nicholas Harp" w:date="2020-02-12T14:57:00Z">
        <w:del w:id="1703" w:author="Maital Neta [2]" w:date="2020-02-21T12:41:00Z">
          <w:r w:rsidR="00772895" w:rsidDel="005265CC">
            <w:delText xml:space="preserve">sk and that of </w:delText>
          </w:r>
        </w:del>
        <w:del w:id="1704" w:author="Maital Neta [2]" w:date="2020-02-21T12:43:00Z">
          <w:r w:rsidR="00772895" w:rsidDel="0058292A">
            <w:delText xml:space="preserve">previous work </w:delText>
          </w:r>
        </w:del>
        <w:del w:id="1705" w:author="Maital Neta [2]" w:date="2020-02-21T12:41:00Z">
          <w:r w:rsidR="00772895" w:rsidDel="005265CC">
            <w:delText>(Mattek et al., 2016), as the</w:delText>
          </w:r>
        </w:del>
        <w:del w:id="1706" w:author="Maital Neta [2]" w:date="2020-02-21T12:43:00Z">
          <w:r w:rsidR="00772895" w:rsidDel="0058292A">
            <w:delText xml:space="preserve"> numerical sequences </w:delText>
          </w:r>
        </w:del>
        <w:del w:id="1707" w:author="Maital Neta [2]" w:date="2020-02-21T12:41:00Z">
          <w:r w:rsidR="00772895" w:rsidDel="005265CC">
            <w:delText xml:space="preserve">used in that work may have been </w:delText>
          </w:r>
        </w:del>
        <w:del w:id="1708" w:author="Maital Neta [2]" w:date="2020-02-21T12:43:00Z">
          <w:r w:rsidR="00772895" w:rsidDel="0058292A">
            <w:delText>rehearsed using verbal working memory</w:delText>
          </w:r>
        </w:del>
        <w:del w:id="1709" w:author="Maital Neta [2]" w:date="2020-02-21T12:42:00Z">
          <w:r w:rsidR="00772895" w:rsidDel="005265CC">
            <w:delText xml:space="preserve"> instead.</w:delText>
          </w:r>
        </w:del>
      </w:ins>
      <w:ins w:id="1710" w:author="Nicholas Harp" w:date="2020-02-13T11:51:00Z">
        <w:del w:id="1711" w:author="Maital Neta [2]" w:date="2020-02-21T12:42:00Z">
          <w:r w:rsidR="007257A1" w:rsidDel="005265CC">
            <w:delText xml:space="preserve"> </w:delText>
          </w:r>
        </w:del>
      </w:ins>
      <w:ins w:id="1712" w:author="Nicholas Harp" w:date="2020-02-12T14:57:00Z">
        <w:del w:id="1713" w:author="Maital Neta [2]" w:date="2020-02-21T12:43:00Z">
          <w:r w:rsidR="00772895" w:rsidDel="0058292A">
            <w:delText xml:space="preserve">Additionally, the cognitive demands </w:delText>
          </w:r>
        </w:del>
      </w:ins>
      <w:ins w:id="1714" w:author="Nicholas Harp" w:date="2020-02-12T14:58:00Z">
        <w:del w:id="1715" w:author="Maital Neta [2]" w:date="2020-02-21T12:43:00Z">
          <w:r w:rsidR="00772895" w:rsidDel="0058292A">
            <w:delText xml:space="preserve">in the present study did not tax cognitive resources extensively. </w:delText>
          </w:r>
        </w:del>
      </w:ins>
      <w:r w:rsidR="002A5159">
        <w:t xml:space="preserve">For instance, despite the effect of </w:t>
      </w:r>
      <w:del w:id="1716" w:author="Nicholas Harp" w:date="2020-01-30T09:01:00Z">
        <w:r w:rsidR="002A5159" w:rsidDel="00AE5840">
          <w:delText xml:space="preserve">cognitive load </w:delText>
        </w:r>
      </w:del>
      <w:ins w:id="1717" w:author="Nicholas Harp" w:date="2020-01-30T09:01:00Z">
        <w:del w:id="1718" w:author="Maital Neta [2]" w:date="2020-02-21T12:43:00Z">
          <w:r w:rsidR="00AE5840" w:rsidDel="0058292A">
            <w:delText xml:space="preserve">content </w:delText>
          </w:r>
        </w:del>
      </w:ins>
      <w:del w:id="1719" w:author="Maital Neta [2]" w:date="2020-02-21T12:43:00Z">
        <w:r w:rsidR="002A5159" w:rsidDel="0058292A">
          <w:delText>type</w:delText>
        </w:r>
      </w:del>
      <w:ins w:id="1720" w:author="Maital Neta [2]" w:date="2020-02-21T12:43:00Z">
        <w:r w:rsidR="0058292A">
          <w:t>domain</w:t>
        </w:r>
      </w:ins>
      <w:r w:rsidR="002A5159">
        <w:t xml:space="preserve"> on </w:t>
      </w:r>
      <w:del w:id="1721" w:author="Maital Neta [2]" w:date="2020-02-21T12:43:00Z">
        <w:r w:rsidR="002A5159" w:rsidDel="0058292A">
          <w:delText>subjective interpretations</w:delText>
        </w:r>
      </w:del>
      <w:ins w:id="1722" w:author="Maital Neta [2]" w:date="2020-02-21T12:43:00Z">
        <w:r w:rsidR="0058292A">
          <w:t>ratings</w:t>
        </w:r>
      </w:ins>
      <w:r w:rsidR="002A5159">
        <w:t xml:space="preserve"> of ambiguity and the effect of high load on response trajectories, working memory performance was near ceiling across all conditions (i.e., </w:t>
      </w:r>
      <w:del w:id="1723" w:author="Nicholas Harp" w:date="2020-02-12T14:58:00Z">
        <w:r w:rsidR="002A5159" w:rsidDel="00772895">
          <w:delText>greater than</w:delText>
        </w:r>
      </w:del>
      <w:ins w:id="1724" w:author="Nicholas Harp" w:date="2020-02-12T14:58:00Z">
        <w:r w:rsidR="00772895">
          <w:t>approximately</w:t>
        </w:r>
      </w:ins>
      <w:r w:rsidR="002A5159">
        <w:t xml:space="preserve"> 90% correct). </w:t>
      </w:r>
      <w:ins w:id="1725" w:author="Maital Neta [2]" w:date="2020-02-21T12:44:00Z">
        <w:r w:rsidR="0058292A">
          <w:t>Re</w:t>
        </w:r>
      </w:ins>
      <w:ins w:id="1726" w:author="Maital Neta [2]" w:date="2020-02-21T12:45:00Z">
        <w:r w:rsidR="0058292A">
          <w:t>latedly</w:t>
        </w:r>
      </w:ins>
      <w:ins w:id="1727" w:author="Maital Neta [2]" w:date="2020-02-21T12:44:00Z">
        <w:r w:rsidR="0058292A">
          <w:t xml:space="preserve">, participants may have been able to rely </w:t>
        </w:r>
        <w:r w:rsidR="0058292A">
          <w:lastRenderedPageBreak/>
          <w:t xml:space="preserve">on recognition, rather than active working memory maintenance, for the memory probes, as humans are readily able to identify previously seen images after exposure to a large amount of material (i.e., 600 images) at high accuracy (Shepard, 1967). </w:t>
        </w:r>
      </w:ins>
      <w:ins w:id="1728" w:author="Maital Neta [2]" w:date="2020-02-21T12:48:00Z">
        <w:r w:rsidR="0058292A">
          <w:t>Also, i</w:t>
        </w:r>
      </w:ins>
      <w:moveToRangeStart w:id="1729" w:author="Maital Neta [2]" w:date="2020-02-21T12:48:00Z" w:name="move33181721"/>
      <w:moveTo w:id="1730" w:author="Maital Neta [2]" w:date="2020-02-21T12:48:00Z">
        <w:del w:id="1731" w:author="Maital Neta [2]" w:date="2020-02-21T12:48:00Z">
          <w:r w:rsidR="0058292A" w:rsidDel="0058292A">
            <w:delText>I</w:delText>
          </w:r>
        </w:del>
        <w:r w:rsidR="0058292A">
          <w:t xml:space="preserve">n the present study, each image appeared within only one image matrix and each matrix was only presented once, perhaps facilitating participants’ ability to recognize the image during the memory probe. </w:t>
        </w:r>
      </w:moveTo>
      <w:moveToRangeEnd w:id="1729"/>
      <w:ins w:id="1732" w:author="Maital Neta [2]" w:date="2020-02-21T12:44:00Z">
        <w:r w:rsidR="0058292A">
          <w:t xml:space="preserve">Future work could address this by increasing the demands of the task, either </w:t>
        </w:r>
      </w:ins>
      <w:ins w:id="1733" w:author="Maital Neta [2]" w:date="2020-02-21T12:45:00Z">
        <w:r w:rsidR="0058292A">
          <w:t>by using more than six images in the high load matrix</w:t>
        </w:r>
      </w:ins>
      <w:ins w:id="1734" w:author="Maital Neta [2]" w:date="2020-02-21T12:46:00Z">
        <w:r w:rsidR="0058292A">
          <w:t>,</w:t>
        </w:r>
      </w:ins>
      <w:ins w:id="1735" w:author="Maital Neta [2]" w:date="2020-02-21T12:45:00Z">
        <w:r w:rsidR="0058292A">
          <w:t xml:space="preserve"> </w:t>
        </w:r>
      </w:ins>
      <w:ins w:id="1736" w:author="Maital Neta [2]" w:date="2020-02-21T12:46:00Z">
        <w:r w:rsidR="0058292A">
          <w:t xml:space="preserve">re-using some images across trials making it more difficult to remember in the image probe was presented on that specific trial, </w:t>
        </w:r>
      </w:ins>
      <w:ins w:id="1737" w:author="Maital Neta [2]" w:date="2020-02-21T12:44:00Z">
        <w:r w:rsidR="0058292A">
          <w:t xml:space="preserve">or </w:t>
        </w:r>
      </w:ins>
      <w:ins w:id="1738" w:author="Maital Neta [2]" w:date="2020-02-21T12:47:00Z">
        <w:r w:rsidR="0058292A">
          <w:t>making the probe task more difficult (e.g.,</w:t>
        </w:r>
      </w:ins>
      <w:ins w:id="1739" w:author="Maital Neta [2]" w:date="2020-02-21T12:44:00Z">
        <w:r w:rsidR="0058292A">
          <w:t xml:space="preserve"> test</w:t>
        </w:r>
      </w:ins>
      <w:ins w:id="1740" w:author="Maital Neta [2]" w:date="2020-02-21T12:47:00Z">
        <w:r w:rsidR="0058292A">
          <w:t>ing</w:t>
        </w:r>
      </w:ins>
      <w:ins w:id="1741" w:author="Maital Neta [2]" w:date="2020-02-21T12:44:00Z">
        <w:r w:rsidR="0058292A">
          <w:t xml:space="preserve"> the location of the image in the previous matrix rather than just a present/not judgment</w:t>
        </w:r>
      </w:ins>
      <w:ins w:id="1742" w:author="Maital Neta [2]" w:date="2020-02-21T12:47:00Z">
        <w:r w:rsidR="0058292A">
          <w:t>)</w:t>
        </w:r>
      </w:ins>
      <w:ins w:id="1743" w:author="Maital Neta [2]" w:date="2020-02-21T12:44:00Z">
        <w:r w:rsidR="0058292A">
          <w:t xml:space="preserve">. </w:t>
        </w:r>
      </w:ins>
    </w:p>
    <w:p w14:paraId="3786D5B8" w14:textId="4CCE52E7" w:rsidR="003F26BA" w:rsidDel="0058292A" w:rsidRDefault="0058292A" w:rsidP="0058292A">
      <w:pPr>
        <w:pStyle w:val="BodyText"/>
        <w:rPr>
          <w:del w:id="1744" w:author="Nicholas Harp" w:date="2020-02-12T15:15:00Z"/>
        </w:rPr>
      </w:pPr>
      <w:ins w:id="1745" w:author="Maital Neta [2]" w:date="2020-02-21T12:44:00Z">
        <w:r>
          <w:t xml:space="preserve">Further, we attempted to use a similar working memory task that could directly compare emotional versus non-emotional </w:t>
        </w:r>
        <w:proofErr w:type="spellStart"/>
        <w:r>
          <w:t>properaties</w:t>
        </w:r>
        <w:proofErr w:type="spellEnd"/>
        <w:r>
          <w:t xml:space="preserve">. Thus, unlike previous work that used numerical sequences that could be rehearsed using verbal working memory, our task likely relies more on visual working memory (Baddeley, 1998). </w:t>
        </w:r>
      </w:ins>
      <w:del w:id="1746" w:author="Maital Neta [2]" w:date="2020-02-21T12:44:00Z">
        <w:r w:rsidR="002A5159" w:rsidDel="0058292A">
          <w:delText xml:space="preserve">This suggests that the high cognitive load may not have taxed resources to </w:delText>
        </w:r>
        <w:r w:rsidR="00380FF5" w:rsidDel="0058292A">
          <w:delText xml:space="preserve">the </w:delText>
        </w:r>
        <w:r w:rsidR="002A5159" w:rsidDel="0058292A">
          <w:delText>fullest extent possible, perhaps weakening some effects.</w:delText>
        </w:r>
      </w:del>
      <w:ins w:id="1747" w:author="Nicholas Harp" w:date="2020-01-30T14:19:00Z">
        <w:del w:id="1748" w:author="Maital Neta [2]" w:date="2020-02-21T12:44:00Z">
          <w:r w:rsidR="00244A02" w:rsidDel="0058292A">
            <w:delText xml:space="preserve"> Indeed, </w:delText>
          </w:r>
        </w:del>
      </w:ins>
      <w:ins w:id="1749" w:author="Nicholas Harp" w:date="2020-01-30T14:32:00Z">
        <w:del w:id="1750" w:author="Maital Neta [2]" w:date="2020-02-21T12:44:00Z">
          <w:r w:rsidR="00244A02" w:rsidDel="0058292A">
            <w:delText>participants may have been able to rely on recognition, rather than active working memory maintenance, for the memory probes</w:delText>
          </w:r>
        </w:del>
      </w:ins>
      <w:ins w:id="1751" w:author="Nicholas Harp" w:date="2020-01-30T14:33:00Z">
        <w:del w:id="1752" w:author="Maital Neta [2]" w:date="2020-02-21T12:44:00Z">
          <w:r w:rsidR="00DB1E10" w:rsidDel="0058292A">
            <w:delText xml:space="preserve">, as humans are readily able to identify previously seen images </w:delText>
          </w:r>
        </w:del>
      </w:ins>
      <w:ins w:id="1753" w:author="Nicholas Harp" w:date="2020-01-30T14:53:00Z">
        <w:del w:id="1754" w:author="Maital Neta [2]" w:date="2020-02-21T12:44:00Z">
          <w:r w:rsidR="003A6943" w:rsidDel="0058292A">
            <w:delText xml:space="preserve">after exposure to </w:delText>
          </w:r>
        </w:del>
      </w:ins>
      <w:ins w:id="1755" w:author="Nicholas Harp" w:date="2020-01-30T14:54:00Z">
        <w:del w:id="1756" w:author="Maital Neta [2]" w:date="2020-02-21T12:44:00Z">
          <w:r w:rsidR="003A6943" w:rsidDel="0058292A">
            <w:delText xml:space="preserve">a large amount of material (i.e., 600 images) at high accuracy </w:delText>
          </w:r>
        </w:del>
      </w:ins>
      <w:ins w:id="1757" w:author="Nicholas Harp" w:date="2020-01-30T14:34:00Z">
        <w:del w:id="1758" w:author="Maital Neta [2]" w:date="2020-02-21T12:44:00Z">
          <w:r w:rsidR="00DB1E10" w:rsidDel="0058292A">
            <w:delText>(</w:delText>
          </w:r>
        </w:del>
      </w:ins>
      <w:ins w:id="1759" w:author="Nicholas Harp" w:date="2020-01-30T14:54:00Z">
        <w:del w:id="1760" w:author="Maital Neta [2]" w:date="2020-02-21T12:44:00Z">
          <w:r w:rsidR="003A6943" w:rsidDel="0058292A">
            <w:delText>Shepard</w:delText>
          </w:r>
          <w:r w:rsidR="00BA6E38" w:rsidDel="0058292A">
            <w:delText xml:space="preserve">, 1967). </w:delText>
          </w:r>
        </w:del>
      </w:ins>
      <w:del w:id="1761" w:author="Maital Neta [2]" w:date="2020-02-21T12:44:00Z">
        <w:r w:rsidR="002A5159" w:rsidDel="0058292A">
          <w:delText xml:space="preserve"> Future work could address this by increasing the demands of the task, either through larger sets of image matrices (e.g., </w:delText>
        </w:r>
        <w:r w:rsidR="00534819" w:rsidDel="0058292A">
          <w:delText>eight</w:delText>
        </w:r>
        <w:r w:rsidR="002A5159" w:rsidDel="0058292A">
          <w:delText xml:space="preserve">, </w:delText>
        </w:r>
        <w:r w:rsidR="00534819" w:rsidDel="0058292A">
          <w:delText>ten</w:delText>
        </w:r>
        <w:r w:rsidR="002A5159" w:rsidDel="0058292A">
          <w:delText>, or more)</w:delText>
        </w:r>
      </w:del>
      <w:ins w:id="1762" w:author="Nicholas Harp" w:date="2020-01-30T14:34:00Z">
        <w:del w:id="1763" w:author="Maital Neta [2]" w:date="2020-02-21T12:44:00Z">
          <w:r w:rsidR="00AE4ABA" w:rsidDel="0058292A">
            <w:delText xml:space="preserve">, </w:delText>
          </w:r>
        </w:del>
      </w:ins>
      <w:del w:id="1764" w:author="Maital Neta [2]" w:date="2020-02-21T12:44:00Z">
        <w:r w:rsidR="002A5159" w:rsidDel="0058292A">
          <w:delText xml:space="preserve"> or increasing the number of trials </w:delText>
        </w:r>
        <w:r w:rsidR="005E0250" w:rsidDel="0058292A">
          <w:delText>so that participants view the same images across several matrices</w:delText>
        </w:r>
      </w:del>
      <w:ins w:id="1765" w:author="Nicholas Harp" w:date="2020-01-30T14:34:00Z">
        <w:del w:id="1766" w:author="Maital Neta [2]" w:date="2020-02-21T12:44:00Z">
          <w:r w:rsidR="00AE4ABA" w:rsidDel="0058292A">
            <w:delText>, or relying on a different stimulus type altogether (e.g., emotional or non-emotional words)</w:delText>
          </w:r>
        </w:del>
      </w:ins>
      <w:del w:id="1767" w:author="Maital Neta [2]" w:date="2020-02-21T12:44:00Z">
        <w:r w:rsidR="005E0250" w:rsidDel="0058292A">
          <w:delText xml:space="preserve">. </w:delText>
        </w:r>
      </w:del>
      <w:ins w:id="1768" w:author="Maital Neta [2]" w:date="2020-02-21T12:49:00Z">
        <w:r>
          <w:t>In the context of visual working memory, perhaps one interesting avenue for future work is to incorporate</w:t>
        </w:r>
      </w:ins>
      <w:ins w:id="1769" w:author="Nicholas Harp" w:date="2020-02-12T15:12:00Z">
        <w:del w:id="1770" w:author="Maital Neta [2]" w:date="2020-02-21T12:49:00Z">
          <w:r w:rsidR="003F26BA" w:rsidDel="0058292A">
            <w:delText xml:space="preserve"> </w:delText>
          </w:r>
        </w:del>
      </w:ins>
      <w:moveFromRangeStart w:id="1771" w:author="Maital Neta [2]" w:date="2020-02-21T12:48:00Z" w:name="move33181721"/>
      <w:moveFrom w:id="1772" w:author="Maital Neta [2]" w:date="2020-02-21T12:48:00Z">
        <w:r w:rsidR="003F26BA" w:rsidDel="0058292A">
          <w:t>In the present study, each image appeared within only one image matrix and each matrix was only presented once, perhaps facilitating participants’ ability to recognize the image during the memory probe.</w:t>
        </w:r>
        <w:ins w:id="1773" w:author="Nicholas Harp" w:date="2020-02-12T15:15:00Z">
          <w:r w:rsidR="003F26BA" w:rsidDel="0058292A">
            <w:t xml:space="preserve"> </w:t>
          </w:r>
        </w:ins>
      </w:moveFrom>
      <w:moveFromRangeEnd w:id="1771"/>
    </w:p>
    <w:p w14:paraId="2DB0580C" w14:textId="284C9072" w:rsidR="00915B97" w:rsidRDefault="0058292A" w:rsidP="0058292A">
      <w:pPr>
        <w:pStyle w:val="BodyText"/>
        <w:rPr>
          <w:ins w:id="1774" w:author="Maital Neta [2]" w:date="2020-02-21T12:51:00Z"/>
        </w:rPr>
      </w:pPr>
      <w:ins w:id="1775" w:author="Maital Neta [2]" w:date="2020-02-21T12:49:00Z">
        <w:r>
          <w:t xml:space="preserve"> </w:t>
        </w:r>
      </w:ins>
      <w:ins w:id="1776" w:author="Nicholas Harp" w:date="2020-02-12T15:12:00Z">
        <w:del w:id="1777" w:author="Maital Neta [2]" w:date="2020-02-21T12:49:00Z">
          <w:r w:rsidR="003F26BA" w:rsidDel="0058292A">
            <w:delText xml:space="preserve">As another future direction, </w:delText>
          </w:r>
        </w:del>
      </w:ins>
      <w:ins w:id="1778" w:author="Nicholas Harp" w:date="2020-02-12T15:13:00Z">
        <w:r w:rsidR="003F26BA">
          <w:t xml:space="preserve">eye tracking </w:t>
        </w:r>
      </w:ins>
      <w:ins w:id="1779" w:author="Nicholas Harp" w:date="2020-02-12T15:14:00Z">
        <w:del w:id="1780" w:author="Maital Neta [2]" w:date="2020-02-21T12:49:00Z">
          <w:r w:rsidR="003F26BA" w:rsidDel="0058292A">
            <w:delText xml:space="preserve">could be used </w:delText>
          </w:r>
        </w:del>
        <w:r w:rsidR="003F26BA">
          <w:t xml:space="preserve">to </w:t>
        </w:r>
        <w:del w:id="1781" w:author="Maital Neta [2]" w:date="2020-02-21T12:49:00Z">
          <w:r w:rsidR="003F26BA" w:rsidDel="0058292A">
            <w:delText>assess</w:delText>
          </w:r>
        </w:del>
      </w:ins>
      <w:ins w:id="1782" w:author="Maital Neta [2]" w:date="2020-02-21T12:49:00Z">
        <w:r>
          <w:t>explore</w:t>
        </w:r>
      </w:ins>
      <w:ins w:id="1783" w:author="Nicholas Harp" w:date="2020-02-12T15:14:00Z">
        <w:r w:rsidR="003F26BA">
          <w:t xml:space="preserve"> which images participants attend</w:t>
        </w:r>
      </w:ins>
      <w:ins w:id="1784" w:author="Maital Neta [2]" w:date="2020-02-21T12:50:00Z">
        <w:r>
          <w:t>ed</w:t>
        </w:r>
      </w:ins>
      <w:ins w:id="1785" w:author="Nicholas Harp" w:date="2020-02-12T15:14:00Z">
        <w:r w:rsidR="003F26BA">
          <w:t xml:space="preserve"> to the most within a matrix, offering insight into which images may be most likely to be held in working memory. In turn, this </w:t>
        </w:r>
      </w:ins>
      <w:ins w:id="1786" w:author="Nicholas Harp" w:date="2020-02-12T15:28:00Z">
        <w:r w:rsidR="00D37515">
          <w:t>would allow testing on a trial-by-trial basis, such that attention towards either positive or negative emotional images could be quanti</w:t>
        </w:r>
      </w:ins>
      <w:ins w:id="1787" w:author="Nicholas Harp" w:date="2020-02-12T15:29:00Z">
        <w:r w:rsidR="00D37515">
          <w:t xml:space="preserve">fied and </w:t>
        </w:r>
        <w:del w:id="1788" w:author="Maital Neta [2]" w:date="2020-02-21T12:52:00Z">
          <w:r w:rsidR="00D37515" w:rsidDel="005F09AD">
            <w:delText>used to predict</w:delText>
          </w:r>
        </w:del>
      </w:ins>
      <w:ins w:id="1789" w:author="Maital Neta [2]" w:date="2020-02-21T12:52:00Z">
        <w:r w:rsidR="005F09AD">
          <w:t>explored in the context of</w:t>
        </w:r>
      </w:ins>
      <w:ins w:id="1790" w:author="Nicholas Harp" w:date="2020-02-12T15:29:00Z">
        <w:r w:rsidR="00D37515">
          <w:t xml:space="preserve"> </w:t>
        </w:r>
      </w:ins>
      <w:ins w:id="1791" w:author="Maital Neta [2]" w:date="2020-02-21T12:50:00Z">
        <w:r>
          <w:t xml:space="preserve">subsequent </w:t>
        </w:r>
      </w:ins>
      <w:ins w:id="1792" w:author="Nicholas Harp" w:date="2020-02-12T15:29:00Z">
        <w:del w:id="1793" w:author="Maital Neta [2]" w:date="2020-02-21T12:52:00Z">
          <w:r w:rsidR="00D37515" w:rsidDel="005F09AD">
            <w:delText>interpretations</w:delText>
          </w:r>
        </w:del>
      </w:ins>
      <w:ins w:id="1794" w:author="Maital Neta [2]" w:date="2020-02-21T12:52:00Z">
        <w:r w:rsidR="005F09AD">
          <w:t>ratings</w:t>
        </w:r>
      </w:ins>
      <w:ins w:id="1795" w:author="Nicholas Harp" w:date="2020-02-12T15:29:00Z">
        <w:r w:rsidR="00D37515">
          <w:t xml:space="preserve"> of surprised expressions. </w:t>
        </w:r>
      </w:ins>
      <w:del w:id="1796"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1E7C5E0F" w14:textId="7E007580" w:rsidR="005F09AD" w:rsidRPr="005F09AD" w:rsidRDefault="005F09AD">
      <w:pPr>
        <w:pStyle w:val="BodyText"/>
        <w:ind w:firstLine="0"/>
        <w:rPr>
          <w:b/>
          <w:bCs/>
          <w:rPrChange w:id="1797" w:author="Maital Neta [2]" w:date="2020-02-21T12:51:00Z">
            <w:rPr/>
          </w:rPrChange>
        </w:rPr>
        <w:pPrChange w:id="1798" w:author="Maital Neta [2]" w:date="2020-02-21T12:51:00Z">
          <w:pPr>
            <w:pStyle w:val="BodyText"/>
          </w:pPr>
        </w:pPrChange>
      </w:pPr>
      <w:ins w:id="1799" w:author="Maital Neta [2]" w:date="2020-02-21T12:51:00Z">
        <w:r>
          <w:rPr>
            <w:b/>
            <w:bCs/>
          </w:rPr>
          <w:t>Conclusions</w:t>
        </w:r>
      </w:ins>
    </w:p>
    <w:p w14:paraId="539D6607" w14:textId="60AD5E35" w:rsidR="00915B97" w:rsidDel="00492EE5" w:rsidRDefault="003E2C2A">
      <w:pPr>
        <w:pStyle w:val="BodyText"/>
        <w:rPr>
          <w:del w:id="1800"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1801" w:author="Nicholas Harp" w:date="2020-01-30T14:37:00Z">
        <w:r w:rsidR="00AE4ABA">
          <w:t xml:space="preserve">a novel </w:t>
        </w:r>
      </w:ins>
      <w:r w:rsidR="00FF02B7">
        <w:t xml:space="preserve">extension of </w:t>
      </w:r>
      <w:r>
        <w:t xml:space="preserve">previous work </w:t>
      </w:r>
      <w:r w:rsidR="00FF02B7">
        <w:t>which tested</w:t>
      </w:r>
      <w:r>
        <w:t xml:space="preserve"> the effects of </w:t>
      </w:r>
      <w:del w:id="1802" w:author="Maital Neta [2]" w:date="2020-02-21T12:53:00Z">
        <w:r w:rsidDel="00AE0F60">
          <w:delText xml:space="preserve">high </w:delText>
        </w:r>
      </w:del>
      <w:ins w:id="1803" w:author="Maital Neta [2]" w:date="2020-02-21T12:53:00Z">
        <w:r w:rsidR="00AE0F60">
          <w:t xml:space="preserve">cognitive </w:t>
        </w:r>
      </w:ins>
      <w:del w:id="1804" w:author="Maital Neta [2]" w:date="2020-02-21T12:53:00Z">
        <w:r w:rsidDel="00AE0F60">
          <w:delText xml:space="preserve">cognitive </w:delText>
        </w:r>
      </w:del>
      <w:r>
        <w:t xml:space="preserve">load on </w:t>
      </w:r>
      <w:del w:id="1805" w:author="Maital Neta [2]" w:date="2020-02-21T12:53:00Z">
        <w:r w:rsidDel="00AE0F60">
          <w:delText xml:space="preserve">subjective interpretations </w:delText>
        </w:r>
      </w:del>
      <w:ins w:id="1806" w:author="Maital Neta [2]" w:date="2020-02-21T12:53:00Z">
        <w:r w:rsidR="00AE0F60">
          <w:t xml:space="preserve">ratings </w:t>
        </w:r>
      </w:ins>
      <w:r>
        <w:t>of ambiguity</w:t>
      </w:r>
      <w:ins w:id="1807" w:author="Nicholas Harp" w:date="2020-01-30T14:36:00Z">
        <w:r w:rsidR="00AE4ABA">
          <w:t xml:space="preserve"> (</w:t>
        </w:r>
        <w:proofErr w:type="spellStart"/>
        <w:r w:rsidR="00AE4ABA">
          <w:t>Mattek</w:t>
        </w:r>
        <w:proofErr w:type="spellEnd"/>
        <w:r w:rsidR="00AE4ABA">
          <w:t xml:space="preserve"> et al., 2016). </w:t>
        </w:r>
      </w:ins>
      <w:ins w:id="1808" w:author="Nicholas Harp" w:date="2020-01-30T14:37:00Z">
        <w:r w:rsidR="00AE4ABA">
          <w:t xml:space="preserve">Notably, the previous work did not </w:t>
        </w:r>
        <w:del w:id="1809" w:author="Maital Neta [2]" w:date="2020-02-21T12:53:00Z">
          <w:r w:rsidR="00AE4ABA" w:rsidDel="00AE0F60">
            <w:delText>include</w:delText>
          </w:r>
        </w:del>
      </w:ins>
      <w:ins w:id="1810" w:author="Maital Neta [2]" w:date="2020-02-21T12:53:00Z">
        <w:r w:rsidR="00AE0F60">
          <w:t>examine</w:t>
        </w:r>
      </w:ins>
      <w:ins w:id="1811" w:author="Nicholas Harp" w:date="2020-01-30T14:37:00Z">
        <w:r w:rsidR="00AE4ABA">
          <w:t xml:space="preserve"> working memory demands intended to </w:t>
        </w:r>
        <w:del w:id="1812" w:author="Maital Neta [2]" w:date="2020-02-21T12:53:00Z">
          <w:r w:rsidR="00AE4ABA" w:rsidDel="00AE0F60">
            <w:delText>recruit</w:delText>
          </w:r>
        </w:del>
      </w:ins>
      <w:ins w:id="1813" w:author="Maital Neta [2]" w:date="2020-02-21T12:53:00Z">
        <w:r w:rsidR="00AE0F60">
          <w:t>t</w:t>
        </w:r>
      </w:ins>
      <w:ins w:id="1814" w:author="Maital Neta [2]" w:date="2020-02-21T12:54:00Z">
        <w:r w:rsidR="00AE0F60">
          <w:t>ax</w:t>
        </w:r>
      </w:ins>
      <w:ins w:id="1815" w:author="Nicholas Harp" w:date="2020-01-30T14:37:00Z">
        <w:r w:rsidR="00AE4ABA">
          <w:t xml:space="preserve"> </w:t>
        </w:r>
        <w:del w:id="1816" w:author="Maital Neta [2]" w:date="2020-02-21T12:54:00Z">
          <w:r w:rsidR="00AE4ABA" w:rsidDel="00AE0F60">
            <w:delText xml:space="preserve">neural </w:delText>
          </w:r>
        </w:del>
        <w:r w:rsidR="00AE4ABA">
          <w:t xml:space="preserve">resources </w:t>
        </w:r>
        <w:r w:rsidR="00AE4ABA">
          <w:lastRenderedPageBreak/>
          <w:t xml:space="preserve">related to </w:t>
        </w:r>
      </w:ins>
      <w:ins w:id="1817" w:author="Nicholas Harp" w:date="2020-01-30T14:38:00Z">
        <w:r w:rsidR="00AE4ABA">
          <w:t xml:space="preserve">the </w:t>
        </w:r>
      </w:ins>
      <w:ins w:id="1818" w:author="Maital Neta [2]" w:date="2020-02-21T12:54:00Z">
        <w:r w:rsidR="00AE0F60">
          <w:t xml:space="preserve">emotion </w:t>
        </w:r>
      </w:ins>
      <w:ins w:id="1819" w:author="Nicholas Harp" w:date="2020-01-30T14:38:00Z">
        <w:r w:rsidR="00AE4ABA">
          <w:t>processing</w:t>
        </w:r>
      </w:ins>
      <w:ins w:id="1820" w:author="Maital Neta [2]" w:date="2020-02-21T12:54:00Z">
        <w:r w:rsidR="00AE0F60">
          <w:t xml:space="preserve"> that might specifically be important for valence bias (Kim et al., 2003; Petro et al., 2018)</w:t>
        </w:r>
      </w:ins>
      <w:ins w:id="1821" w:author="Nicholas Harp" w:date="2020-01-30T14:38:00Z">
        <w:del w:id="1822" w:author="Maital Neta [2]" w:date="2020-02-21T12:54:00Z">
          <w:r w:rsidR="00AE4ABA" w:rsidDel="00AE0F60">
            <w:delText xml:space="preserve"> of emotional stimuli</w:delText>
          </w:r>
        </w:del>
        <w:r w:rsidR="00AE4ABA">
          <w:t xml:space="preserve">, and as such did not show an effect on </w:t>
        </w:r>
        <w:del w:id="1823" w:author="Maital Neta [2]" w:date="2020-02-21T12:54:00Z">
          <w:r w:rsidR="00AE4ABA" w:rsidDel="00AE0F60">
            <w:delText>interpretations</w:delText>
          </w:r>
        </w:del>
      </w:ins>
      <w:ins w:id="1824" w:author="Maital Neta [2]" w:date="2020-02-21T12:54:00Z">
        <w:r w:rsidR="00AE0F60">
          <w:t>ratings</w:t>
        </w:r>
      </w:ins>
      <w:ins w:id="1825" w:author="Nicholas Harp" w:date="2020-01-30T14:38:00Z">
        <w:r w:rsidR="00AE4ABA">
          <w:t xml:space="preserve"> of ambiguity</w:t>
        </w:r>
      </w:ins>
      <w:del w:id="1826" w:author="Nicholas Harp" w:date="2020-01-30T14:36:00Z">
        <w:r w:rsidDel="00AE4ABA">
          <w:delText>, highlighting the importance of domain-specificty</w:delText>
        </w:r>
      </w:del>
      <w:r>
        <w:t xml:space="preserve">. </w:t>
      </w:r>
      <w:del w:id="1827" w:author="Maital Neta [2]" w:date="2020-02-21T12:55:00Z">
        <w:r w:rsidDel="00AE0F60">
          <w:delText xml:space="preserve">In other words, only cognitive loads which tax </w:delText>
        </w:r>
        <w:r w:rsidR="005960C0" w:rsidDel="00AE0F60">
          <w:delText>emotion-related processing will lead to more negative interpretations of ambiguity</w:delText>
        </w:r>
      </w:del>
      <w:ins w:id="1828" w:author="Nicholas Harp" w:date="2020-01-30T14:38:00Z">
        <w:del w:id="1829" w:author="Maital Neta [2]" w:date="2020-02-21T12:55:00Z">
          <w:r w:rsidR="00AE4ABA" w:rsidDel="00AE0F60">
            <w:delText>, highlighting</w:delText>
          </w:r>
        </w:del>
      </w:ins>
      <w:ins w:id="1830" w:author="Maital Neta [2]" w:date="2020-02-21T12:55:00Z">
        <w:r w:rsidR="00AE0F60">
          <w:t>These findings highlight</w:t>
        </w:r>
      </w:ins>
      <w:ins w:id="1831" w:author="Nicholas Harp" w:date="2020-01-30T14:38:00Z">
        <w:r w:rsidR="00AE4ABA">
          <w:t xml:space="preserve"> the importance of domain-specificity in cognitive demands</w:t>
        </w:r>
      </w:ins>
      <w:r>
        <w:t>.</w:t>
      </w:r>
      <w:r w:rsidR="00FF02B7">
        <w:t xml:space="preserve"> </w:t>
      </w:r>
      <w:ins w:id="1832" w:author="Maital Neta [2]" w:date="2020-02-21T12:55:00Z">
        <w:r w:rsidR="00AE0F60">
          <w:t>Further, they lend support for the initial negativity hypothesis by sugg</w:t>
        </w:r>
      </w:ins>
      <w:ins w:id="1833" w:author="Maital Neta [2]" w:date="2020-02-21T12:56:00Z">
        <w:r w:rsidR="00AE0F60">
          <w:t xml:space="preserve">esting that a positive valence bias relies on emotional regulatory resources. </w:t>
        </w:r>
      </w:ins>
      <w:del w:id="1834" w:author="Maital Neta [2]" w:date="2020-02-21T12:56:00Z">
        <w:r w:rsidR="00FF02B7" w:rsidDel="00AE0F60">
          <w:delText>We posit that this effect relies on taxing neural resources related to ambiguity resolution and results in an increase in negativity</w:delText>
        </w:r>
      </w:del>
      <w:ins w:id="1835" w:author="Nicholas Harp" w:date="2020-01-30T14:38:00Z">
        <w:del w:id="1836" w:author="Maital Neta [2]" w:date="2020-02-21T12:56:00Z">
          <w:r w:rsidR="00AE4ABA" w:rsidDel="00AE0F60">
            <w:delText xml:space="preserve"> as a result of a</w:delText>
          </w:r>
        </w:del>
      </w:ins>
      <w:ins w:id="1837" w:author="Nicholas Harp" w:date="2020-01-30T14:39:00Z">
        <w:del w:id="1838" w:author="Maital Neta [2]" w:date="2020-02-21T12:56:00Z">
          <w:r w:rsidR="00AE4ABA" w:rsidDel="00AE0F60">
            <w:delText xml:space="preserve"> mitigated ability to employ regulatory processing</w:delText>
          </w:r>
        </w:del>
      </w:ins>
      <w:del w:id="1839" w:author="Maital Neta [2]" w:date="2020-02-21T12:56:00Z">
        <w:r w:rsidR="00FF02B7" w:rsidDel="00AE0F60">
          <w:delText xml:space="preserve">, which is in line with our initial negativity hypothesis. </w:delText>
        </w:r>
      </w:del>
      <w:r w:rsidR="00FF02B7">
        <w:t xml:space="preserve">We also demonstrated a domain-general effect of </w:t>
      </w:r>
      <w:del w:id="1840" w:author="Maital Neta [2]" w:date="2020-02-21T12:56:00Z">
        <w:r w:rsidR="00FF02B7" w:rsidDel="00AE0F60">
          <w:delText xml:space="preserve">cognitive </w:delText>
        </w:r>
      </w:del>
      <w:r w:rsidR="00FF02B7">
        <w:t xml:space="preserve">load on </w:t>
      </w:r>
      <w:del w:id="1841" w:author="Maital Neta [2]" w:date="2020-02-21T12:56:00Z">
        <w:r w:rsidR="00FF02B7" w:rsidDel="00AE0F60">
          <w:delText xml:space="preserve">mouse </w:delText>
        </w:r>
      </w:del>
      <w:ins w:id="1842" w:author="Maital Neta [2]" w:date="2020-02-21T12:56:00Z">
        <w:r w:rsidR="00AE0F60">
          <w:t xml:space="preserve">response </w:t>
        </w:r>
      </w:ins>
      <w:r w:rsidR="00FF02B7">
        <w:t xml:space="preserve">trajectories, which </w:t>
      </w:r>
      <w:del w:id="1843" w:author="Maital Neta [2]" w:date="2020-02-21T12:56:00Z">
        <w:r w:rsidR="00FF02B7" w:rsidDel="00AE0F60">
          <w:delText>could be further understood in future research</w:delText>
        </w:r>
      </w:del>
      <w:ins w:id="1844" w:author="Nicholas Harp" w:date="2020-01-30T14:39:00Z">
        <w:del w:id="1845" w:author="Maital Neta [2]" w:date="2020-02-21T12:56:00Z">
          <w:r w:rsidR="00AE4ABA" w:rsidDel="00AE0F60">
            <w:delText>studies</w:delText>
          </w:r>
        </w:del>
      </w:ins>
      <w:del w:id="1846" w:author="Maital Neta [2]" w:date="2020-02-21T12:56:00Z">
        <w:r w:rsidR="005960C0" w:rsidDel="00AE0F60">
          <w:delText xml:space="preserve">, but </w:delText>
        </w:r>
      </w:del>
      <w:ins w:id="1847" w:author="Nicholas Harp" w:date="2020-01-30T14:39:00Z">
        <w:r w:rsidR="00AE4ABA">
          <w:t xml:space="preserve">is </w:t>
        </w:r>
      </w:ins>
      <w:r w:rsidR="005960C0">
        <w:t xml:space="preserve">likely </w:t>
      </w:r>
      <w:del w:id="1848" w:author="Nicholas Harp" w:date="2020-01-30T14:39:00Z">
        <w:r w:rsidR="005960C0" w:rsidDel="00AE4ABA">
          <w:delText xml:space="preserve">relies </w:delText>
        </w:r>
      </w:del>
      <w:ins w:id="1849" w:author="Nicholas Harp" w:date="2020-01-30T14:39:00Z">
        <w:r w:rsidR="00AE4ABA">
          <w:t xml:space="preserve">related </w:t>
        </w:r>
      </w:ins>
      <w:del w:id="1850" w:author="Nicholas Harp" w:date="2020-01-30T14:39:00Z">
        <w:r w:rsidR="005960C0" w:rsidDel="00AE4ABA">
          <w:delText>on the</w:delText>
        </w:r>
      </w:del>
      <w:ins w:id="1851" w:author="Nicholas Harp" w:date="2020-01-30T14:39:00Z">
        <w:r w:rsidR="00AE4ABA">
          <w:t>to</w:t>
        </w:r>
      </w:ins>
      <w:r w:rsidR="005960C0">
        <w:t xml:space="preserve"> </w:t>
      </w:r>
      <w:del w:id="1852" w:author="Nicholas Harp" w:date="2020-01-30T14:39:00Z">
        <w:r w:rsidR="005960C0" w:rsidDel="00AE4ABA">
          <w:delText xml:space="preserve">more </w:delText>
        </w:r>
      </w:del>
      <w:ins w:id="1853" w:author="Nicholas Harp" w:date="2020-01-30T14:39:00Z">
        <w:r w:rsidR="00AE4ABA">
          <w:t xml:space="preserve">the </w:t>
        </w:r>
      </w:ins>
      <w:r w:rsidR="005960C0">
        <w:t xml:space="preserve">domain-general demands of high </w:t>
      </w:r>
      <w:del w:id="1854" w:author="Maital Neta [2]" w:date="2020-02-21T12:57:00Z">
        <w:r w:rsidR="005960C0" w:rsidDel="00AE0F60">
          <w:delText xml:space="preserve">cognitive </w:delText>
        </w:r>
      </w:del>
      <w:r w:rsidR="005960C0">
        <w:t>load within the cingulo-opercular network</w:t>
      </w:r>
      <w:r w:rsidR="00FF02B7">
        <w:t xml:space="preserve">. Future work should explore </w:t>
      </w:r>
      <w:del w:id="1855" w:author="Maital Neta [2]" w:date="2020-02-21T12:57:00Z">
        <w:r w:rsidR="00FF02B7" w:rsidDel="00AE0F60">
          <w:delText xml:space="preserve">these effects to verify </w:delText>
        </w:r>
      </w:del>
      <w:r w:rsidR="00FF02B7">
        <w:t>the</w:t>
      </w:r>
      <w:ins w:id="1856" w:author="Maital Neta [2]" w:date="2020-02-21T12:57:00Z">
        <w:r w:rsidR="00AE0F60">
          <w:t xml:space="preserve"> underlying</w:t>
        </w:r>
      </w:ins>
      <w:r w:rsidR="00FF02B7">
        <w:t xml:space="preserve"> neural </w:t>
      </w:r>
      <w:del w:id="1857" w:author="Maital Neta [2]" w:date="2020-02-21T12:57:00Z">
        <w:r w:rsidR="00FF02B7" w:rsidDel="00AE0F60">
          <w:delText xml:space="preserve">processes </w:delText>
        </w:r>
      </w:del>
      <w:ins w:id="1858" w:author="Maital Neta [2]" w:date="2020-02-21T12:57:00Z">
        <w:r w:rsidR="00AE0F60">
          <w:t>mechanisms of these processes to further disentangle these domain-related effects</w:t>
        </w:r>
      </w:ins>
      <w:del w:id="1859" w:author="Maital Neta [2]" w:date="2020-02-21T12:57:00Z">
        <w:r w:rsidR="00FF02B7" w:rsidDel="00AE0F60">
          <w:delText>underlying these behavioral phenomena</w:delText>
        </w:r>
      </w:del>
      <w:ins w:id="1860" w:author="Nicholas Harp" w:date="2020-01-30T14:42:00Z">
        <w:r w:rsidR="00F03ED5">
          <w:t xml:space="preserve">. </w:t>
        </w:r>
      </w:ins>
      <w:ins w:id="1861" w:author="Maital Neta [2]" w:date="2020-02-21T12:58:00Z">
        <w:r w:rsidR="00AE0F60">
          <w:t xml:space="preserve">Notably, elucidating the </w:t>
        </w:r>
      </w:ins>
      <w:commentRangeStart w:id="1862"/>
      <w:ins w:id="1863" w:author="Nicholas Harp" w:date="2020-01-30T14:42:00Z">
        <w:del w:id="1864" w:author="Maital Neta [2]" w:date="2020-02-21T12:58:00Z">
          <w:r w:rsidR="00F03ED5" w:rsidDel="00AE0F60">
            <w:delText xml:space="preserve">Improving the field’s understanding of </w:delText>
          </w:r>
        </w:del>
      </w:ins>
      <w:ins w:id="1865" w:author="Nicholas Harp" w:date="2020-01-30T14:43:00Z">
        <w:del w:id="1866" w:author="Maital Neta [2]" w:date="2020-02-21T12:58:00Z">
          <w:r w:rsidR="006E7AAF" w:rsidDel="00AE0F60">
            <w:delText xml:space="preserve">the </w:delText>
          </w:r>
        </w:del>
        <w:r w:rsidR="006E7AAF">
          <w:t>neural mechanisms through which individuals become more negative would offer insight into a range of clinical disorders characterized by negativi</w:t>
        </w:r>
      </w:ins>
      <w:ins w:id="1867" w:author="Nicholas Harp" w:date="2020-01-30T14:44:00Z">
        <w:r w:rsidR="006E7AAF">
          <w:t>ty bias (e.g., anxiety, depression)</w:t>
        </w:r>
      </w:ins>
      <w:ins w:id="1868" w:author="Nicholas Harp" w:date="2020-01-30T14:45:00Z">
        <w:r w:rsidR="006E7AAF">
          <w:t xml:space="preserve"> and may even shed light o</w:t>
        </w:r>
      </w:ins>
      <w:ins w:id="1869" w:author="Nicholas Harp" w:date="2020-01-30T14:46:00Z">
        <w:r w:rsidR="006E7AAF">
          <w:t xml:space="preserve">n mechanisms through which those in cognitively and emotionally demanding positions (e.g., </w:t>
        </w:r>
      </w:ins>
      <w:ins w:id="1870" w:author="Nicholas Harp" w:date="2020-02-13T11:17:00Z">
        <w:r w:rsidR="00D16ACA">
          <w:t>healthcare workers</w:t>
        </w:r>
      </w:ins>
      <w:ins w:id="1871" w:author="Nicholas Harp" w:date="2020-01-30T14:46:00Z">
        <w:r w:rsidR="006E7AAF">
          <w:t>) experience negativity related to workplace burnout.</w:t>
        </w:r>
      </w:ins>
      <w:commentRangeEnd w:id="1862"/>
      <w:r w:rsidR="00AE0F60">
        <w:rPr>
          <w:rStyle w:val="CommentReference"/>
          <w:rFonts w:asciiTheme="minorHAnsi" w:hAnsiTheme="minorHAnsi"/>
        </w:rPr>
        <w:commentReference w:id="1862"/>
      </w:r>
      <w:del w:id="1872" w:author="Nicholas Harp" w:date="2020-01-30T14:41:00Z">
        <w:r w:rsidR="00FF02B7" w:rsidDel="00F03ED5">
          <w:delText xml:space="preserve">. </w:delText>
        </w:r>
      </w:del>
    </w:p>
    <w:p w14:paraId="0C4CBED5" w14:textId="5AC421BB" w:rsidR="00492EE5" w:rsidRDefault="00492EE5">
      <w:pPr>
        <w:pStyle w:val="BodyText"/>
        <w:rPr>
          <w:ins w:id="1873" w:author="Nicholas Harp" w:date="2020-01-16T12:58:00Z"/>
          <w:b/>
          <w:bCs/>
        </w:rPr>
        <w:pPrChange w:id="1874" w:author="Nicholas Harp" w:date="2020-01-17T10:48:00Z">
          <w:pPr>
            <w:pStyle w:val="BodyText"/>
            <w:ind w:firstLine="0"/>
          </w:pPr>
        </w:pPrChange>
      </w:pPr>
    </w:p>
    <w:p w14:paraId="314EF533" w14:textId="005BF17D" w:rsidR="00492EE5" w:rsidRDefault="00492EE5" w:rsidP="00492EE5">
      <w:pPr>
        <w:pStyle w:val="BodyText"/>
        <w:ind w:firstLine="0"/>
        <w:rPr>
          <w:b/>
          <w:bCs/>
        </w:rPr>
      </w:pPr>
    </w:p>
    <w:p w14:paraId="624BEFBF" w14:textId="122E2C86" w:rsidR="00492EE5" w:rsidRPr="00B53EF7" w:rsidRDefault="00492EE5" w:rsidP="00443B0B">
      <w:pPr>
        <w:pStyle w:val="BodyText"/>
        <w:ind w:firstLine="0"/>
        <w:rPr>
          <w:bCs/>
        </w:rPr>
      </w:pPr>
      <w:proofErr w:type="spellStart"/>
      <w:r>
        <w:rPr>
          <w:b/>
          <w:bCs/>
        </w:rPr>
        <w:t>Acknowlegements</w:t>
      </w:r>
      <w:proofErr w:type="spellEnd"/>
      <w:r>
        <w:rPr>
          <w:b/>
          <w:bCs/>
        </w:rPr>
        <w:t xml:space="preserve">: </w:t>
      </w:r>
      <w:commentRangeStart w:id="1875"/>
      <w:ins w:id="1876" w:author="Maital Neta [2]" w:date="2020-02-21T11:47:00Z">
        <w:r w:rsidR="00A81CFA" w:rsidRPr="00A81CFA">
          <w:rPr>
            <w:bCs/>
            <w:rPrChange w:id="1877" w:author="Maital Neta [2]" w:date="2020-02-21T11:48:00Z">
              <w:rPr>
                <w:b/>
                <w:bCs/>
              </w:rPr>
            </w:rPrChange>
          </w:rPr>
          <w:t xml:space="preserve">We thank Hannah E. </w:t>
        </w:r>
        <w:proofErr w:type="spellStart"/>
        <w:r w:rsidR="00A81CFA" w:rsidRPr="00A81CFA">
          <w:rPr>
            <w:bCs/>
            <w:rPrChange w:id="1878" w:author="Maital Neta [2]" w:date="2020-02-21T11:48:00Z">
              <w:rPr>
                <w:b/>
                <w:bCs/>
              </w:rPr>
            </w:rPrChange>
          </w:rPr>
          <w:t>Raila</w:t>
        </w:r>
        <w:proofErr w:type="spellEnd"/>
        <w:r w:rsidR="00A81CFA" w:rsidRPr="00A81CFA">
          <w:rPr>
            <w:bCs/>
            <w:rPrChange w:id="1879" w:author="Maital Neta [2]" w:date="2020-02-21T11:48:00Z">
              <w:rPr>
                <w:b/>
                <w:bCs/>
              </w:rPr>
            </w:rPrChange>
          </w:rPr>
          <w:t xml:space="preserve"> for early discussions about the hypotheses and approa</w:t>
        </w:r>
      </w:ins>
      <w:ins w:id="1880" w:author="Maital Neta [2]" w:date="2020-02-21T11:48:00Z">
        <w:r w:rsidR="00A81CFA" w:rsidRPr="00A81CFA">
          <w:rPr>
            <w:bCs/>
            <w:rPrChange w:id="1881" w:author="Maital Neta [2]" w:date="2020-02-21T11:48:00Z">
              <w:rPr>
                <w:b/>
                <w:bCs/>
              </w:rPr>
            </w:rPrChange>
          </w:rPr>
          <w:t>ch.</w:t>
        </w:r>
      </w:ins>
      <w:ins w:id="1882" w:author="Maital Neta [2]" w:date="2020-02-21T11:47:00Z">
        <w:r w:rsidR="00A81CFA" w:rsidRPr="00A81CFA">
          <w:rPr>
            <w:bCs/>
            <w:rPrChange w:id="1883" w:author="Maital Neta [2]" w:date="2020-02-21T11:48:00Z">
              <w:rPr>
                <w:b/>
                <w:bCs/>
              </w:rPr>
            </w:rPrChange>
          </w:rPr>
          <w:t xml:space="preserve"> </w:t>
        </w:r>
      </w:ins>
      <w:commentRangeEnd w:id="1875"/>
      <w:ins w:id="1884" w:author="Maital Neta [2]" w:date="2020-02-21T11:48:00Z">
        <w:r w:rsidR="00A81CFA">
          <w:rPr>
            <w:rStyle w:val="CommentReference"/>
            <w:rFonts w:asciiTheme="minorHAnsi" w:hAnsiTheme="minorHAnsi"/>
          </w:rPr>
          <w:commentReference w:id="1875"/>
        </w:r>
      </w:ins>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and </w:t>
      </w:r>
      <w:commentRangeStart w:id="1885"/>
      <w:r w:rsidR="008B7F1B" w:rsidRPr="00443B0B">
        <w:rPr>
          <w:bCs/>
        </w:rPr>
        <w:t xml:space="preserve">Kayla Clark </w:t>
      </w:r>
      <w:commentRangeEnd w:id="1885"/>
      <w:r w:rsidR="008B7F1B" w:rsidRPr="00B53EF7">
        <w:rPr>
          <w:rStyle w:val="CommentReference"/>
          <w:rFonts w:asciiTheme="minorHAnsi" w:hAnsiTheme="minorHAnsi"/>
        </w:rPr>
        <w:commentReference w:id="1885"/>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47E4F458" w14:textId="77777777" w:rsidR="00704CDD" w:rsidRDefault="00704CDD" w:rsidP="00704CDD">
      <w:pPr>
        <w:pStyle w:val="Heading1"/>
      </w:pPr>
      <w:r>
        <w:lastRenderedPageBreak/>
        <w:t>References</w:t>
      </w:r>
    </w:p>
    <w:p w14:paraId="357EAE2F" w14:textId="77777777" w:rsidR="00704CDD" w:rsidRDefault="00704CDD">
      <w:pPr>
        <w:pStyle w:val="FirstParagraph"/>
        <w:spacing w:line="240" w:lineRule="auto"/>
        <w:ind w:left="720" w:hanging="720"/>
        <w:pPrChange w:id="1886" w:author="Maital Neta [2]" w:date="2020-02-21T11:45:00Z">
          <w:pPr>
            <w:pStyle w:val="FirstParagraph"/>
          </w:pPr>
        </w:pPrChange>
      </w:pPr>
      <w:bookmarkStart w:id="1887"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r w:rsidR="00D56C13">
        <w:fldChar w:fldCharType="begin"/>
      </w:r>
      <w:r w:rsidR="00D56C13">
        <w:instrText xml:space="preserve"> HYPERLINK "https://doi.org/10.1037/emo0000312" \h </w:instrText>
      </w:r>
      <w:r w:rsidR="00D56C13">
        <w:fldChar w:fldCharType="separate"/>
      </w:r>
      <w:r>
        <w:rPr>
          <w:rStyle w:val="Hyperlink"/>
        </w:rPr>
        <w:t>10.1037/emo0000312</w:t>
      </w:r>
      <w:r w:rsidR="00D56C13">
        <w:rPr>
          <w:rStyle w:val="Hyperlink"/>
        </w:rPr>
        <w:fldChar w:fldCharType="end"/>
      </w:r>
    </w:p>
    <w:bookmarkEnd w:id="1887"/>
    <w:p w14:paraId="57ED0F39" w14:textId="77777777" w:rsidR="00704CDD" w:rsidRDefault="00704CDD">
      <w:pPr>
        <w:pStyle w:val="BodyText"/>
        <w:spacing w:line="240" w:lineRule="auto"/>
        <w:ind w:left="720" w:hanging="720"/>
        <w:pPrChange w:id="1888" w:author="Maital Neta [2]" w:date="2020-02-21T11:45:00Z">
          <w:pPr>
            <w:pStyle w:val="BodyText"/>
          </w:pPr>
        </w:pPrChange>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pPr>
        <w:pStyle w:val="BodyText"/>
        <w:spacing w:line="240" w:lineRule="auto"/>
        <w:ind w:left="720" w:hanging="720"/>
        <w:pPrChange w:id="1889" w:author="Maital Neta [2]" w:date="2020-02-21T11:45:00Z">
          <w:pPr>
            <w:pStyle w:val="BodyText"/>
          </w:pPr>
        </w:pPrChange>
      </w:pPr>
      <w:bookmarkStart w:id="1890"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r w:rsidR="00D56C13">
        <w:fldChar w:fldCharType="begin"/>
      </w:r>
      <w:r w:rsidR="00D56C13">
        <w:instrText xml:space="preserve"> HYPERLINK "https://doi.org/10.1177/1529100619832930" \h </w:instrText>
      </w:r>
      <w:r w:rsidR="00D56C13">
        <w:fldChar w:fldCharType="separate"/>
      </w:r>
      <w:r>
        <w:rPr>
          <w:rStyle w:val="Hyperlink"/>
        </w:rPr>
        <w:t>10.1177/1529100619832930</w:t>
      </w:r>
      <w:r w:rsidR="00D56C13">
        <w:rPr>
          <w:rStyle w:val="Hyperlink"/>
        </w:rPr>
        <w:fldChar w:fldCharType="end"/>
      </w:r>
    </w:p>
    <w:p w14:paraId="5F8AE9A8" w14:textId="77777777" w:rsidR="00704CDD" w:rsidRDefault="00704CDD">
      <w:pPr>
        <w:pStyle w:val="BodyText"/>
        <w:spacing w:line="240" w:lineRule="auto"/>
        <w:ind w:left="720" w:hanging="720"/>
        <w:pPrChange w:id="1891" w:author="Maital Neta [2]" w:date="2020-02-21T11:45:00Z">
          <w:pPr>
            <w:pStyle w:val="BodyText"/>
          </w:pPr>
        </w:pPrChange>
      </w:pPr>
      <w:bookmarkStart w:id="1892" w:name="ref-baumeister_self-regulation_1996"/>
      <w:bookmarkEnd w:id="1890"/>
      <w:r>
        <w:t xml:space="preserve">Baumeister, R. F., &amp; Heatherton, T. F. (1996). Self-regulation failure: An overview. </w:t>
      </w:r>
      <w:r>
        <w:rPr>
          <w:i/>
        </w:rPr>
        <w:t>Psychological Inquiry</w:t>
      </w:r>
      <w:r>
        <w:t xml:space="preserve">, </w:t>
      </w:r>
      <w:r>
        <w:rPr>
          <w:i/>
        </w:rPr>
        <w:t>7</w:t>
      </w:r>
      <w:r>
        <w:t>(1), 1–15. doi:</w:t>
      </w:r>
      <w:r w:rsidR="00D56C13">
        <w:fldChar w:fldCharType="begin"/>
      </w:r>
      <w:r w:rsidR="00D56C13">
        <w:instrText xml:space="preserve"> HYPERLINK "https://doi.org/10.1207/s15327965pli0701_1" \h </w:instrText>
      </w:r>
      <w:r w:rsidR="00D56C13">
        <w:fldChar w:fldCharType="separate"/>
      </w:r>
      <w:r>
        <w:rPr>
          <w:rStyle w:val="Hyperlink"/>
        </w:rPr>
        <w:t>10.1207/s15327965pli0701_1</w:t>
      </w:r>
      <w:r w:rsidR="00D56C13">
        <w:rPr>
          <w:rStyle w:val="Hyperlink"/>
        </w:rPr>
        <w:fldChar w:fldCharType="end"/>
      </w:r>
    </w:p>
    <w:p w14:paraId="6F32B289" w14:textId="77777777" w:rsidR="00704CDD" w:rsidRDefault="00704CDD">
      <w:pPr>
        <w:pStyle w:val="BodyText"/>
        <w:spacing w:line="240" w:lineRule="auto"/>
        <w:ind w:left="720" w:hanging="720"/>
        <w:pPrChange w:id="1893" w:author="Maital Neta [2]" w:date="2020-02-21T11:45:00Z">
          <w:pPr>
            <w:pStyle w:val="BodyText"/>
          </w:pPr>
        </w:pPrChange>
      </w:pPr>
      <w:bookmarkStart w:id="1894" w:name="ref-blair_modulation_2007"/>
      <w:bookmarkEnd w:id="1892"/>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r w:rsidR="00D56C13">
        <w:fldChar w:fldCharType="begin"/>
      </w:r>
      <w:r w:rsidR="00D56C13">
        <w:instrText xml:space="preserve"> HYPERLINK "https://doi.org/10.1016/j.neuroimage.2006.11.048" \h </w:instrText>
      </w:r>
      <w:r w:rsidR="00D56C13">
        <w:fldChar w:fldCharType="separate"/>
      </w:r>
      <w:r>
        <w:rPr>
          <w:rStyle w:val="Hyperlink"/>
        </w:rPr>
        <w:t>10.1016/j.neuroimage.2006.11.048</w:t>
      </w:r>
      <w:r w:rsidR="00D56C13">
        <w:rPr>
          <w:rStyle w:val="Hyperlink"/>
        </w:rPr>
        <w:fldChar w:fldCharType="end"/>
      </w:r>
    </w:p>
    <w:bookmarkEnd w:id="1894"/>
    <w:p w14:paraId="06F8302D" w14:textId="77777777" w:rsidR="00704CDD" w:rsidRDefault="00704CDD">
      <w:pPr>
        <w:pStyle w:val="BodyText"/>
        <w:spacing w:line="240" w:lineRule="auto"/>
        <w:ind w:left="720" w:hanging="720"/>
        <w:pPrChange w:id="1895" w:author="Maital Neta [2]" w:date="2020-02-21T11:45:00Z">
          <w:pPr>
            <w:pStyle w:val="BodyText"/>
          </w:pPr>
        </w:pPrChange>
      </w:pPr>
      <w:r>
        <w:t xml:space="preserve">Brown, C. C., Raio, C. M., &amp; Neta, M. (2017). Cortisol responses enhance negative valence perception for ambiguous facial expressions. </w:t>
      </w:r>
      <w:r>
        <w:rPr>
          <w:i/>
        </w:rPr>
        <w:t>Scientific Reports</w:t>
      </w:r>
      <w:r>
        <w:t xml:space="preserve">, </w:t>
      </w:r>
      <w:r>
        <w:rPr>
          <w:i/>
        </w:rPr>
        <w:t>7</w:t>
      </w:r>
      <w:r>
        <w:t>(1), 15107. doi:</w:t>
      </w:r>
      <w:r w:rsidR="00D56C13">
        <w:fldChar w:fldCharType="begin"/>
      </w:r>
      <w:r w:rsidR="00D56C13">
        <w:instrText xml:space="preserve"> HYPERLINK "https://doi.org/10.1038/s41598-017-14846-3" \h </w:instrText>
      </w:r>
      <w:r w:rsidR="00D56C13">
        <w:fldChar w:fldCharType="separate"/>
      </w:r>
      <w:r>
        <w:rPr>
          <w:rStyle w:val="Hyperlink"/>
        </w:rPr>
        <w:t>10.1038/s41598-017-14846-3</w:t>
      </w:r>
      <w:r w:rsidR="00D56C13">
        <w:rPr>
          <w:rStyle w:val="Hyperlink"/>
        </w:rPr>
        <w:fldChar w:fldCharType="end"/>
      </w:r>
    </w:p>
    <w:p w14:paraId="7A5CF24E" w14:textId="77777777" w:rsidR="00704CDD" w:rsidRDefault="00704CDD">
      <w:pPr>
        <w:pStyle w:val="BodyText"/>
        <w:spacing w:line="240" w:lineRule="auto"/>
        <w:ind w:left="720" w:hanging="720"/>
        <w:pPrChange w:id="1896" w:author="Maital Neta [2]" w:date="2020-02-21T11:45:00Z">
          <w:pPr>
            <w:pStyle w:val="BodyText"/>
          </w:pPr>
        </w:pPrChange>
      </w:pPr>
      <w:bookmarkStart w:id="1897"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r w:rsidR="00D56C13">
        <w:fldChar w:fldCharType="begin"/>
      </w:r>
      <w:r w:rsidR="00D56C13">
        <w:instrText xml:space="preserve"> HYPERLINK "https://doi.org/10.1371/journal.pone.0197278" \h </w:instrText>
      </w:r>
      <w:r w:rsidR="00D56C13">
        <w:fldChar w:fldCharType="separate"/>
      </w:r>
      <w:r>
        <w:rPr>
          <w:rStyle w:val="Hyperlink"/>
        </w:rPr>
        <w:t>10.1371/journal.pone.0197278</w:t>
      </w:r>
      <w:r w:rsidR="00D56C13">
        <w:rPr>
          <w:rStyle w:val="Hyperlink"/>
        </w:rPr>
        <w:fldChar w:fldCharType="end"/>
      </w:r>
    </w:p>
    <w:p w14:paraId="5AC890DF" w14:textId="77777777" w:rsidR="00704CDD" w:rsidRDefault="00704CDD">
      <w:pPr>
        <w:pStyle w:val="BodyText"/>
        <w:spacing w:line="240" w:lineRule="auto"/>
        <w:ind w:left="720" w:hanging="720"/>
        <w:pPrChange w:id="1898" w:author="Maital Neta [2]" w:date="2020-02-21T11:45:00Z">
          <w:pPr>
            <w:pStyle w:val="BodyText"/>
          </w:pPr>
        </w:pPrChange>
      </w:pPr>
      <w:bookmarkStart w:id="1899" w:name="ref-burnham_cognitive_2010"/>
      <w:bookmarkEnd w:id="1897"/>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r w:rsidR="00D56C13">
        <w:fldChar w:fldCharType="begin"/>
      </w:r>
      <w:r w:rsidR="00D56C13">
        <w:instrText xml:space="preserve"> HYPERLINK "https://doi.org/10.1016/j.actpsy.2010.05.003" \h </w:instrText>
      </w:r>
      <w:r w:rsidR="00D56C13">
        <w:fldChar w:fldCharType="separate"/>
      </w:r>
      <w:r>
        <w:rPr>
          <w:rStyle w:val="Hyperlink"/>
        </w:rPr>
        <w:t>10.1016/j.actpsy.2010.05.003</w:t>
      </w:r>
      <w:r w:rsidR="00D56C13">
        <w:rPr>
          <w:rStyle w:val="Hyperlink"/>
        </w:rPr>
        <w:fldChar w:fldCharType="end"/>
      </w:r>
    </w:p>
    <w:p w14:paraId="5B6AA2A3" w14:textId="77777777" w:rsidR="00704CDD" w:rsidRDefault="00704CDD">
      <w:pPr>
        <w:pStyle w:val="BodyText"/>
        <w:spacing w:line="240" w:lineRule="auto"/>
        <w:ind w:left="720" w:hanging="720"/>
        <w:pPrChange w:id="1900" w:author="Maital Neta [2]" w:date="2020-02-21T11:45:00Z">
          <w:pPr>
            <w:pStyle w:val="BodyText"/>
          </w:pPr>
        </w:pPrChange>
      </w:pPr>
      <w:bookmarkStart w:id="1901" w:name="ref-calcagni_analyzing_2017"/>
      <w:bookmarkEnd w:id="1899"/>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r w:rsidR="00D56C13">
        <w:fldChar w:fldCharType="begin"/>
      </w:r>
      <w:r w:rsidR="00D56C13">
        <w:instrText xml:space="preserve"> HYPERLINK "https://doi.org/10.3758/s13428-016-0839-5" \h </w:instrText>
      </w:r>
      <w:r w:rsidR="00D56C13">
        <w:fldChar w:fldCharType="separate"/>
      </w:r>
      <w:r>
        <w:rPr>
          <w:rStyle w:val="Hyperlink"/>
        </w:rPr>
        <w:t>10.3758/s13428-016-0839-5</w:t>
      </w:r>
      <w:r w:rsidR="00D56C13">
        <w:rPr>
          <w:rStyle w:val="Hyperlink"/>
        </w:rPr>
        <w:fldChar w:fldCharType="end"/>
      </w:r>
    </w:p>
    <w:p w14:paraId="24EE2913" w14:textId="77777777" w:rsidR="00704CDD" w:rsidRDefault="00704CDD">
      <w:pPr>
        <w:pStyle w:val="BodyText"/>
        <w:spacing w:line="240" w:lineRule="auto"/>
        <w:ind w:left="720" w:hanging="720"/>
        <w:pPrChange w:id="1902" w:author="Maital Neta [2]" w:date="2020-02-21T11:45:00Z">
          <w:pPr>
            <w:pStyle w:val="BodyText"/>
          </w:pPr>
        </w:pPrChange>
      </w:pPr>
      <w:bookmarkStart w:id="1903" w:name="ref-carroll_facial_1996"/>
      <w:bookmarkEnd w:id="1901"/>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r w:rsidR="00D56C13">
        <w:fldChar w:fldCharType="begin"/>
      </w:r>
      <w:r w:rsidR="00D56C13">
        <w:instrText xml:space="preserve"> HYPERLINK "https://doi.org/10.1037//0022-3514.70.2.205" \h </w:instrText>
      </w:r>
      <w:r w:rsidR="00D56C13">
        <w:fldChar w:fldCharType="separate"/>
      </w:r>
      <w:r>
        <w:rPr>
          <w:rStyle w:val="Hyperlink"/>
        </w:rPr>
        <w:t>10.1037//0022-3514.70.2.205</w:t>
      </w:r>
      <w:r w:rsidR="00D56C13">
        <w:rPr>
          <w:rStyle w:val="Hyperlink"/>
        </w:rPr>
        <w:fldChar w:fldCharType="end"/>
      </w:r>
    </w:p>
    <w:p w14:paraId="5FAA79EB" w14:textId="77777777" w:rsidR="00704CDD" w:rsidRDefault="00704CDD">
      <w:pPr>
        <w:pStyle w:val="BodyText"/>
        <w:spacing w:line="240" w:lineRule="auto"/>
        <w:ind w:left="720" w:hanging="720"/>
        <w:pPrChange w:id="1904" w:author="Maital Neta [2]" w:date="2020-02-21T11:45:00Z">
          <w:pPr>
            <w:pStyle w:val="BodyText"/>
          </w:pPr>
        </w:pPrChange>
      </w:pPr>
      <w:bookmarkStart w:id="1905" w:name="ref-chandler_cognitive_1991"/>
      <w:bookmarkEnd w:id="1903"/>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r w:rsidR="00D56C13">
        <w:fldChar w:fldCharType="begin"/>
      </w:r>
      <w:r w:rsidR="00D56C13">
        <w:instrText xml:space="preserve"> HYPERLINK "https://doi.org/10.1207/s1532690xci0804_2" \h </w:instrText>
      </w:r>
      <w:r w:rsidR="00D56C13">
        <w:fldChar w:fldCharType="separate"/>
      </w:r>
      <w:r>
        <w:rPr>
          <w:rStyle w:val="Hyperlink"/>
        </w:rPr>
        <w:t>10.1207/s1532690xci0804_2</w:t>
      </w:r>
      <w:r w:rsidR="00D56C13">
        <w:rPr>
          <w:rStyle w:val="Hyperlink"/>
        </w:rPr>
        <w:fldChar w:fldCharType="end"/>
      </w:r>
    </w:p>
    <w:p w14:paraId="2A14192B" w14:textId="77777777" w:rsidR="00704CDD" w:rsidRDefault="00704CDD">
      <w:pPr>
        <w:pStyle w:val="BodyText"/>
        <w:spacing w:line="240" w:lineRule="auto"/>
        <w:ind w:left="720" w:hanging="720"/>
        <w:pPrChange w:id="1906" w:author="Maital Neta [2]" w:date="2020-02-21T11:45:00Z">
          <w:pPr>
            <w:pStyle w:val="BodyText"/>
          </w:pPr>
        </w:pPrChange>
      </w:pPr>
      <w:bookmarkStart w:id="1907" w:name="ref-darwin_expression_1872"/>
      <w:bookmarkEnd w:id="1905"/>
      <w:r>
        <w:t xml:space="preserve">Darwin, C. (1872). </w:t>
      </w:r>
      <w:r>
        <w:rPr>
          <w:i/>
        </w:rPr>
        <w:t>The expression of the emotions in man and animals</w:t>
      </w:r>
      <w:r>
        <w:t>. John Murray.</w:t>
      </w:r>
    </w:p>
    <w:p w14:paraId="60165691" w14:textId="77777777" w:rsidR="00704CDD" w:rsidRDefault="00704CDD">
      <w:pPr>
        <w:pStyle w:val="BodyText"/>
        <w:spacing w:line="240" w:lineRule="auto"/>
        <w:ind w:left="720" w:hanging="720"/>
        <w:pPrChange w:id="1908" w:author="Maital Neta [2]" w:date="2020-02-21T11:45:00Z">
          <w:pPr>
            <w:pStyle w:val="BodyText"/>
          </w:pPr>
        </w:pPrChange>
      </w:pPr>
      <w:bookmarkStart w:id="1909" w:name="ref-duncan_common_2000"/>
      <w:bookmarkEnd w:id="1907"/>
      <w:r>
        <w:t xml:space="preserve">Duncan, J., &amp; Owen, A. M. (2000). Common regions of the human frontal lobe recruited by diverse cognitive demands. </w:t>
      </w:r>
      <w:r>
        <w:rPr>
          <w:i/>
        </w:rPr>
        <w:t>Trends in Neurosciences</w:t>
      </w:r>
      <w:r>
        <w:t xml:space="preserve">, </w:t>
      </w:r>
      <w:r>
        <w:rPr>
          <w:i/>
        </w:rPr>
        <w:t>23</w:t>
      </w:r>
      <w:r>
        <w:t>(10), 475–483. doi:</w:t>
      </w:r>
      <w:r w:rsidR="00D56C13">
        <w:fldChar w:fldCharType="begin"/>
      </w:r>
      <w:r w:rsidR="00D56C13">
        <w:instrText xml:space="preserve"> HYPERLINK "https://doi.org/10.1016/s0166-2236(00)01633-7" \h </w:instrText>
      </w:r>
      <w:r w:rsidR="00D56C13">
        <w:fldChar w:fldCharType="separate"/>
      </w:r>
      <w:r>
        <w:rPr>
          <w:rStyle w:val="Hyperlink"/>
        </w:rPr>
        <w:t>10.1016/s0166-2236(00)01633-7</w:t>
      </w:r>
      <w:r w:rsidR="00D56C13">
        <w:rPr>
          <w:rStyle w:val="Hyperlink"/>
        </w:rPr>
        <w:fldChar w:fldCharType="end"/>
      </w:r>
    </w:p>
    <w:bookmarkEnd w:id="1909"/>
    <w:p w14:paraId="5403F19C" w14:textId="77777777" w:rsidR="00704CDD" w:rsidRDefault="00704CDD">
      <w:pPr>
        <w:pStyle w:val="BodyText"/>
        <w:spacing w:line="240" w:lineRule="auto"/>
        <w:ind w:left="720" w:hanging="720"/>
        <w:pPrChange w:id="1910" w:author="Maital Neta [2]" w:date="2020-02-21T11:45:00Z">
          <w:pPr>
            <w:pStyle w:val="BodyText"/>
          </w:pPr>
        </w:pPrChange>
      </w:pPr>
      <w:proofErr w:type="spellStart"/>
      <w:r>
        <w:lastRenderedPageBreak/>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r w:rsidR="00D56C13">
        <w:fldChar w:fldCharType="begin"/>
      </w:r>
      <w:r w:rsidR="00D56C13">
        <w:instrText xml:space="preserve"> HYPERLINK "https://doi.org/10.1093/cercor/bhm179" \h </w:instrText>
      </w:r>
      <w:r w:rsidR="00D56C13">
        <w:fldChar w:fldCharType="separate"/>
      </w:r>
      <w:r>
        <w:rPr>
          <w:rStyle w:val="Hyperlink"/>
        </w:rPr>
        <w:t>10.1093/</w:t>
      </w:r>
      <w:proofErr w:type="spellStart"/>
      <w:r>
        <w:rPr>
          <w:rStyle w:val="Hyperlink"/>
        </w:rPr>
        <w:t>cercor</w:t>
      </w:r>
      <w:proofErr w:type="spellEnd"/>
      <w:r>
        <w:rPr>
          <w:rStyle w:val="Hyperlink"/>
        </w:rPr>
        <w:t>/bhm179</w:t>
      </w:r>
      <w:r w:rsidR="00D56C13">
        <w:rPr>
          <w:rStyle w:val="Hyperlink"/>
        </w:rPr>
        <w:fldChar w:fldCharType="end"/>
      </w:r>
    </w:p>
    <w:p w14:paraId="3658CDF5" w14:textId="77777777" w:rsidR="00704CDD" w:rsidRDefault="00704CDD">
      <w:pPr>
        <w:pStyle w:val="BodyText"/>
        <w:spacing w:line="240" w:lineRule="auto"/>
        <w:ind w:left="720" w:hanging="720"/>
        <w:pPrChange w:id="1911" w:author="Maital Neta [2]" w:date="2020-02-21T11:45:00Z">
          <w:pPr>
            <w:pStyle w:val="BodyText"/>
          </w:pPr>
        </w:pPrChange>
      </w:pPr>
      <w:bookmarkStart w:id="1912"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r w:rsidR="00D56C13">
        <w:fldChar w:fldCharType="begin"/>
      </w:r>
      <w:r w:rsidR="00D56C13">
        <w:instrText xml:space="preserve"> HYPERLINK "https://doi.org/10.1037/h0030377" \h </w:instrText>
      </w:r>
      <w:r w:rsidR="00D56C13">
        <w:fldChar w:fldCharType="separate"/>
      </w:r>
      <w:r>
        <w:rPr>
          <w:rStyle w:val="Hyperlink"/>
        </w:rPr>
        <w:t>10.1037/h0030377</w:t>
      </w:r>
      <w:r w:rsidR="00D56C13">
        <w:rPr>
          <w:rStyle w:val="Hyperlink"/>
        </w:rPr>
        <w:fldChar w:fldCharType="end"/>
      </w:r>
    </w:p>
    <w:p w14:paraId="07E1F325" w14:textId="77777777" w:rsidR="00704CDD" w:rsidRDefault="00704CDD">
      <w:pPr>
        <w:pStyle w:val="BodyText"/>
        <w:spacing w:line="240" w:lineRule="auto"/>
        <w:ind w:left="720" w:hanging="720"/>
        <w:pPrChange w:id="1913" w:author="Maital Neta [2]" w:date="2020-02-21T11:45:00Z">
          <w:pPr>
            <w:pStyle w:val="BodyText"/>
          </w:pPr>
        </w:pPrChange>
      </w:pPr>
      <w:bookmarkStart w:id="1914" w:name="ref-etkin_resolving_2006"/>
      <w:bookmarkEnd w:id="1912"/>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r w:rsidR="00D56C13">
        <w:fldChar w:fldCharType="begin"/>
      </w:r>
      <w:r w:rsidR="00D56C13">
        <w:instrText xml:space="preserve"> HYPERLINK "https://doi.org/10.1016/j.neuron.2006.07.029" \h </w:instrText>
      </w:r>
      <w:r w:rsidR="00D56C13">
        <w:fldChar w:fldCharType="separate"/>
      </w:r>
      <w:r>
        <w:rPr>
          <w:rStyle w:val="Hyperlink"/>
        </w:rPr>
        <w:t>10.1016/j.neuron.2006.07.029</w:t>
      </w:r>
      <w:r w:rsidR="00D56C13">
        <w:rPr>
          <w:rStyle w:val="Hyperlink"/>
        </w:rPr>
        <w:fldChar w:fldCharType="end"/>
      </w:r>
    </w:p>
    <w:p w14:paraId="02397C55" w14:textId="77777777" w:rsidR="00704CDD" w:rsidRDefault="00704CDD">
      <w:pPr>
        <w:pStyle w:val="BodyText"/>
        <w:spacing w:line="240" w:lineRule="auto"/>
        <w:ind w:left="720" w:hanging="720"/>
        <w:pPrChange w:id="1915" w:author="Maital Neta [2]" w:date="2020-02-21T11:45:00Z">
          <w:pPr>
            <w:pStyle w:val="BodyText"/>
          </w:pPr>
        </w:pPrChange>
      </w:pPr>
      <w:bookmarkStart w:id="1916" w:name="ref-flexas_affective_2013"/>
      <w:bookmarkEnd w:id="1914"/>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r w:rsidR="00D56C13">
        <w:fldChar w:fldCharType="begin"/>
      </w:r>
      <w:r w:rsidR="00D56C13">
        <w:instrText xml:space="preserve"> HYPERLINK "https://doi.org/10.1371/journal.pone.0080154" \h </w:instrText>
      </w:r>
      <w:r w:rsidR="00D56C13">
        <w:fldChar w:fldCharType="separate"/>
      </w:r>
      <w:r>
        <w:rPr>
          <w:rStyle w:val="Hyperlink"/>
        </w:rPr>
        <w:t>10.1371/journal.pone.0080154</w:t>
      </w:r>
      <w:r w:rsidR="00D56C13">
        <w:rPr>
          <w:rStyle w:val="Hyperlink"/>
        </w:rPr>
        <w:fldChar w:fldCharType="end"/>
      </w:r>
    </w:p>
    <w:bookmarkEnd w:id="1916"/>
    <w:p w14:paraId="72636A98" w14:textId="77777777" w:rsidR="00704CDD" w:rsidRDefault="00704CDD">
      <w:pPr>
        <w:pStyle w:val="BodyText"/>
        <w:spacing w:line="240" w:lineRule="auto"/>
        <w:ind w:left="720" w:hanging="720"/>
        <w:pPrChange w:id="1917" w:author="Maital Neta [2]" w:date="2020-02-21T11:45:00Z">
          <w:pPr>
            <w:pStyle w:val="BodyText"/>
          </w:pPr>
        </w:pPrChange>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r w:rsidR="00D56C13">
        <w:fldChar w:fldCharType="begin"/>
      </w:r>
      <w:r w:rsidR="00D56C13">
        <w:instrText xml:space="preserve"> HYPERLINK "https://doi.org/10.3758/BRM.42.1.226" \h </w:instrText>
      </w:r>
      <w:r w:rsidR="00D56C13">
        <w:fldChar w:fldCharType="separate"/>
      </w:r>
      <w:r>
        <w:rPr>
          <w:rStyle w:val="Hyperlink"/>
        </w:rPr>
        <w:t>10.3758/BRM.42.1.226</w:t>
      </w:r>
      <w:r w:rsidR="00D56C13">
        <w:rPr>
          <w:rStyle w:val="Hyperlink"/>
        </w:rPr>
        <w:fldChar w:fldCharType="end"/>
      </w:r>
    </w:p>
    <w:p w14:paraId="6AFD3F61" w14:textId="77777777" w:rsidR="00704CDD" w:rsidRDefault="00704CDD">
      <w:pPr>
        <w:pStyle w:val="BodyText"/>
        <w:spacing w:line="240" w:lineRule="auto"/>
        <w:ind w:left="720" w:hanging="720"/>
        <w:pPrChange w:id="1918" w:author="Maital Neta [2]" w:date="2020-02-21T11:45:00Z">
          <w:pPr>
            <w:pStyle w:val="BodyText"/>
          </w:pPr>
        </w:pPrChange>
      </w:pPr>
      <w:bookmarkStart w:id="1919" w:name="ref-freeman_hand_2011"/>
      <w:r>
        <w:t xml:space="preserve">Freeman, J., Dale, R., &amp; Farmer, T. (2011). Hand in motion reveals mind in motion. </w:t>
      </w:r>
      <w:r>
        <w:rPr>
          <w:i/>
        </w:rPr>
        <w:t>Frontiers in Psychology</w:t>
      </w:r>
      <w:r>
        <w:t xml:space="preserve">, </w:t>
      </w:r>
      <w:r>
        <w:rPr>
          <w:i/>
        </w:rPr>
        <w:t>2</w:t>
      </w:r>
      <w:r>
        <w:t>. doi:</w:t>
      </w:r>
      <w:r w:rsidR="00D56C13">
        <w:fldChar w:fldCharType="begin"/>
      </w:r>
      <w:r w:rsidR="00D56C13">
        <w:instrText xml:space="preserve"> HYPERLINK "https://doi.org/10.3389/fpsyg.2011.00059" \h </w:instrText>
      </w:r>
      <w:r w:rsidR="00D56C13">
        <w:fldChar w:fldCharType="separate"/>
      </w:r>
      <w:r>
        <w:rPr>
          <w:rStyle w:val="Hyperlink"/>
        </w:rPr>
        <w:t>10.3389/fpsyg.2011.00059</w:t>
      </w:r>
      <w:r w:rsidR="00D56C13">
        <w:rPr>
          <w:rStyle w:val="Hyperlink"/>
        </w:rPr>
        <w:fldChar w:fldCharType="end"/>
      </w:r>
    </w:p>
    <w:p w14:paraId="10756E3E" w14:textId="77777777" w:rsidR="00704CDD" w:rsidRDefault="00704CDD">
      <w:pPr>
        <w:pStyle w:val="BodyText"/>
        <w:spacing w:line="240" w:lineRule="auto"/>
        <w:ind w:left="720" w:hanging="720"/>
        <w:pPrChange w:id="1920" w:author="Maital Neta [2]" w:date="2020-02-21T11:45:00Z">
          <w:pPr>
            <w:pStyle w:val="BodyText"/>
          </w:pPr>
        </w:pPrChange>
      </w:pPr>
      <w:bookmarkStart w:id="1921" w:name="ref-frijda_emotions_1986"/>
      <w:bookmarkEnd w:id="1919"/>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pPr>
        <w:pStyle w:val="BodyText"/>
        <w:spacing w:line="240" w:lineRule="auto"/>
        <w:ind w:left="720" w:hanging="720"/>
        <w:pPrChange w:id="1922" w:author="Maital Neta [2]" w:date="2020-02-21T11:45:00Z">
          <w:pPr>
            <w:pStyle w:val="BodyText"/>
          </w:pPr>
        </w:pPrChange>
      </w:pPr>
      <w:bookmarkStart w:id="1923" w:name="ref-frith_role_2009"/>
      <w:bookmarkEnd w:id="1921"/>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r w:rsidR="00D56C13">
        <w:fldChar w:fldCharType="begin"/>
      </w:r>
      <w:r w:rsidR="00D56C13">
        <w:instrText xml:space="preserve"> HYPERLINK "https://doi.org/10.1098/rstb.2009.0142" \h </w:instrText>
      </w:r>
      <w:r w:rsidR="00D56C13">
        <w:fldChar w:fldCharType="separate"/>
      </w:r>
      <w:r>
        <w:rPr>
          <w:rStyle w:val="Hyperlink"/>
        </w:rPr>
        <w:t>10.1098/rstb.2009.0142</w:t>
      </w:r>
      <w:r w:rsidR="00D56C13">
        <w:rPr>
          <w:rStyle w:val="Hyperlink"/>
        </w:rPr>
        <w:fldChar w:fldCharType="end"/>
      </w:r>
    </w:p>
    <w:p w14:paraId="6701EBD7" w14:textId="77777777" w:rsidR="00704CDD" w:rsidRDefault="00704CDD">
      <w:pPr>
        <w:pStyle w:val="BodyText"/>
        <w:spacing w:line="240" w:lineRule="auto"/>
        <w:ind w:left="720" w:hanging="720"/>
        <w:pPrChange w:id="1924" w:author="Maital Neta [2]" w:date="2020-02-21T11:45:00Z">
          <w:pPr>
            <w:pStyle w:val="BodyText"/>
          </w:pPr>
        </w:pPrChange>
      </w:pPr>
      <w:bookmarkStart w:id="1925" w:name="ref-green_factors_2018"/>
      <w:bookmarkEnd w:id="1923"/>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r w:rsidR="00D56C13">
        <w:fldChar w:fldCharType="begin"/>
      </w:r>
      <w:r w:rsidR="00D56C13">
        <w:instrText xml:space="preserve"> HYPERLINK "https://doi.org/10.1080/02699931.2016.1273200" \h </w:instrText>
      </w:r>
      <w:r w:rsidR="00D56C13">
        <w:fldChar w:fldCharType="separate"/>
      </w:r>
      <w:r>
        <w:rPr>
          <w:rStyle w:val="Hyperlink"/>
        </w:rPr>
        <w:t>10.1080/02699931.2016.1273200</w:t>
      </w:r>
      <w:r w:rsidR="00D56C13">
        <w:rPr>
          <w:rStyle w:val="Hyperlink"/>
        </w:rPr>
        <w:fldChar w:fldCharType="end"/>
      </w:r>
    </w:p>
    <w:p w14:paraId="4FC19090" w14:textId="77777777" w:rsidR="00704CDD" w:rsidRDefault="00704CDD">
      <w:pPr>
        <w:pStyle w:val="BodyText"/>
        <w:spacing w:line="240" w:lineRule="auto"/>
        <w:ind w:left="720" w:hanging="720"/>
        <w:pPrChange w:id="1926" w:author="Maital Neta [2]" w:date="2020-02-21T11:45:00Z">
          <w:pPr>
            <w:pStyle w:val="BodyText"/>
          </w:pPr>
        </w:pPrChange>
      </w:pPr>
      <w:bookmarkStart w:id="1927" w:name="ref-hehman_advanced_2015"/>
      <w:bookmarkEnd w:id="1925"/>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r w:rsidR="00D56C13">
        <w:fldChar w:fldCharType="begin"/>
      </w:r>
      <w:r w:rsidR="00D56C13">
        <w:instrText xml:space="preserve"> HYPERLINK "https://doi.org/10.1177/1368430214538325" \h </w:instrText>
      </w:r>
      <w:r w:rsidR="00D56C13">
        <w:fldChar w:fldCharType="separate"/>
      </w:r>
      <w:r>
        <w:rPr>
          <w:rStyle w:val="Hyperlink"/>
        </w:rPr>
        <w:t>10.1177/1368430214538325</w:t>
      </w:r>
      <w:r w:rsidR="00D56C13">
        <w:rPr>
          <w:rStyle w:val="Hyperlink"/>
        </w:rPr>
        <w:fldChar w:fldCharType="end"/>
      </w:r>
    </w:p>
    <w:p w14:paraId="4FD3CF02" w14:textId="77777777" w:rsidR="00704CDD" w:rsidRDefault="00704CDD">
      <w:pPr>
        <w:pStyle w:val="BodyText"/>
        <w:spacing w:line="240" w:lineRule="auto"/>
        <w:ind w:left="720" w:hanging="720"/>
        <w:pPrChange w:id="1928" w:author="Maital Neta [2]" w:date="2020-02-21T11:45:00Z">
          <w:pPr>
            <w:pStyle w:val="BodyText"/>
          </w:pPr>
        </w:pPrChange>
      </w:pPr>
      <w:bookmarkStart w:id="1929" w:name="ref-izard_innate_1994"/>
      <w:bookmarkEnd w:id="1927"/>
      <w:r>
        <w:t xml:space="preserve">Izard, C. E. (1994). Innate and universal facial expressions: Evidence from developmental and cross-cultural research. </w:t>
      </w:r>
      <w:r>
        <w:rPr>
          <w:i/>
        </w:rPr>
        <w:t>Psychological Bulletin</w:t>
      </w:r>
      <w:r>
        <w:t xml:space="preserve">, </w:t>
      </w:r>
      <w:r>
        <w:rPr>
          <w:i/>
        </w:rPr>
        <w:t>115</w:t>
      </w:r>
      <w:r>
        <w:t>(2), 288–299. doi:</w:t>
      </w:r>
      <w:r w:rsidR="00D56C13">
        <w:fldChar w:fldCharType="begin"/>
      </w:r>
      <w:r w:rsidR="00D56C13">
        <w:instrText xml:space="preserve"> HYPERLINK "https://doi.org/10.1037/0033-2909.115.2.288" \h </w:instrText>
      </w:r>
      <w:r w:rsidR="00D56C13">
        <w:fldChar w:fldCharType="separate"/>
      </w:r>
      <w:r>
        <w:rPr>
          <w:rStyle w:val="Hyperlink"/>
        </w:rPr>
        <w:t>10.1037/0033-2909.115.2.288</w:t>
      </w:r>
      <w:r w:rsidR="00D56C13">
        <w:rPr>
          <w:rStyle w:val="Hyperlink"/>
        </w:rPr>
        <w:fldChar w:fldCharType="end"/>
      </w:r>
    </w:p>
    <w:p w14:paraId="0BB972BF" w14:textId="77777777" w:rsidR="00704CDD" w:rsidRDefault="00704CDD">
      <w:pPr>
        <w:pStyle w:val="BodyText"/>
        <w:spacing w:line="240" w:lineRule="auto"/>
        <w:ind w:left="720" w:hanging="720"/>
        <w:pPrChange w:id="1930" w:author="Maital Neta [2]" w:date="2020-02-21T11:45:00Z">
          <w:pPr>
            <w:pStyle w:val="BodyText"/>
          </w:pPr>
        </w:pPrChange>
      </w:pPr>
      <w:bookmarkStart w:id="1931" w:name="ref-jiaping_empathy_2017"/>
      <w:bookmarkEnd w:id="1929"/>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r w:rsidR="00D56C13">
        <w:fldChar w:fldCharType="begin"/>
      </w:r>
      <w:r w:rsidR="00D56C13">
        <w:instrText xml:space="preserve"> HYPERLINK "https://doi.org/10.3724/SP.J.1041.2017.00622" \h </w:instrText>
      </w:r>
      <w:r w:rsidR="00D56C13">
        <w:fldChar w:fldCharType="separate"/>
      </w:r>
      <w:r>
        <w:rPr>
          <w:rStyle w:val="Hyperlink"/>
        </w:rPr>
        <w:t>10.3724/SP.J.1041.2017.00622</w:t>
      </w:r>
      <w:r w:rsidR="00D56C13">
        <w:rPr>
          <w:rStyle w:val="Hyperlink"/>
        </w:rPr>
        <w:fldChar w:fldCharType="end"/>
      </w:r>
    </w:p>
    <w:p w14:paraId="6473B5E4" w14:textId="77777777" w:rsidR="00704CDD" w:rsidRDefault="00704CDD">
      <w:pPr>
        <w:pStyle w:val="BodyText"/>
        <w:spacing w:line="240" w:lineRule="auto"/>
        <w:ind w:left="720" w:hanging="720"/>
        <w:pPrChange w:id="1932" w:author="Maital Neta [2]" w:date="2020-02-21T11:45:00Z">
          <w:pPr>
            <w:pStyle w:val="BodyText"/>
          </w:pPr>
        </w:pPrChange>
      </w:pPr>
      <w:bookmarkStart w:id="1933" w:name="ref-kim_inverse_2003"/>
      <w:bookmarkEnd w:id="1931"/>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r w:rsidR="00D56C13">
        <w:fldChar w:fldCharType="begin"/>
      </w:r>
      <w:r w:rsidR="00D56C13">
        <w:instrText xml:space="preserve"> HYPERLINK "https://doi.org/10.1097/00001756-200312190-00006" \h </w:instrText>
      </w:r>
      <w:r w:rsidR="00D56C13">
        <w:fldChar w:fldCharType="separate"/>
      </w:r>
      <w:r>
        <w:rPr>
          <w:rStyle w:val="Hyperlink"/>
        </w:rPr>
        <w:t>10.1097/00001756-200312190-00006</w:t>
      </w:r>
      <w:r w:rsidR="00D56C13">
        <w:rPr>
          <w:rStyle w:val="Hyperlink"/>
        </w:rPr>
        <w:fldChar w:fldCharType="end"/>
      </w:r>
    </w:p>
    <w:p w14:paraId="4615E7FC" w14:textId="77777777" w:rsidR="00704CDD" w:rsidRDefault="00704CDD">
      <w:pPr>
        <w:pStyle w:val="BodyText"/>
        <w:spacing w:line="240" w:lineRule="auto"/>
        <w:ind w:left="720" w:hanging="720"/>
        <w:pPrChange w:id="1934" w:author="Maital Neta [2]" w:date="2020-02-21T11:45:00Z">
          <w:pPr>
            <w:pStyle w:val="BodyText"/>
          </w:pPr>
        </w:pPrChange>
      </w:pPr>
      <w:bookmarkStart w:id="1935" w:name="ref-kim_contextual_2004"/>
      <w:bookmarkEnd w:id="1933"/>
      <w:r>
        <w:lastRenderedPageBreak/>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r w:rsidR="00D56C13">
        <w:fldChar w:fldCharType="begin"/>
      </w:r>
      <w:r w:rsidR="00D56C13">
        <w:instrText xml:space="preserve"> HYPERLINK "https://doi.org/10.1162/0898929042947865" \h </w:instrText>
      </w:r>
      <w:r w:rsidR="00D56C13">
        <w:fldChar w:fldCharType="separate"/>
      </w:r>
      <w:r>
        <w:rPr>
          <w:rStyle w:val="Hyperlink"/>
        </w:rPr>
        <w:t>10.1162/0898929042947865</w:t>
      </w:r>
      <w:r w:rsidR="00D56C13">
        <w:rPr>
          <w:rStyle w:val="Hyperlink"/>
        </w:rPr>
        <w:fldChar w:fldCharType="end"/>
      </w:r>
    </w:p>
    <w:p w14:paraId="51718790" w14:textId="77777777" w:rsidR="00704CDD" w:rsidRDefault="00704CDD">
      <w:pPr>
        <w:pStyle w:val="BodyText"/>
        <w:spacing w:line="240" w:lineRule="auto"/>
        <w:ind w:left="720" w:hanging="720"/>
        <w:pPrChange w:id="1936" w:author="Maital Neta [2]" w:date="2020-02-21T11:45:00Z">
          <w:pPr>
            <w:pStyle w:val="BodyText"/>
          </w:pPr>
        </w:pPrChange>
      </w:pPr>
      <w:bookmarkStart w:id="1937" w:name="ref-knight_aging_2007"/>
      <w:bookmarkEnd w:id="1935"/>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r w:rsidR="00D56C13">
        <w:fldChar w:fldCharType="begin"/>
      </w:r>
      <w:r w:rsidR="00D56C13">
        <w:instrText xml:space="preserve"> HYPERLINK "https://doi.org/10.1037/1528-3542.7.4.705" \h </w:instrText>
      </w:r>
      <w:r w:rsidR="00D56C13">
        <w:fldChar w:fldCharType="separate"/>
      </w:r>
      <w:r>
        <w:rPr>
          <w:rStyle w:val="Hyperlink"/>
        </w:rPr>
        <w:t>10.1037/1528-3542.7.4.705</w:t>
      </w:r>
      <w:r w:rsidR="00D56C13">
        <w:rPr>
          <w:rStyle w:val="Hyperlink"/>
        </w:rPr>
        <w:fldChar w:fldCharType="end"/>
      </w:r>
    </w:p>
    <w:p w14:paraId="0B6A7110" w14:textId="77777777" w:rsidR="00704CDD" w:rsidRDefault="00704CDD">
      <w:pPr>
        <w:pStyle w:val="BodyText"/>
        <w:spacing w:line="240" w:lineRule="auto"/>
        <w:ind w:left="720" w:hanging="720"/>
        <w:pPrChange w:id="1938" w:author="Maital Neta [2]" w:date="2020-02-21T11:45:00Z">
          <w:pPr>
            <w:pStyle w:val="BodyText"/>
          </w:pPr>
        </w:pPrChange>
      </w:pPr>
      <w:bookmarkStart w:id="1939" w:name="ref-krieglmeyer_being_2010"/>
      <w:bookmarkEnd w:id="1937"/>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r w:rsidR="00D56C13">
        <w:fldChar w:fldCharType="begin"/>
      </w:r>
      <w:r w:rsidR="00D56C13">
        <w:instrText xml:space="preserve"> HYPERLINK "https://doi.org/10.1177/0956797610365131" \h </w:instrText>
      </w:r>
      <w:r w:rsidR="00D56C13">
        <w:fldChar w:fldCharType="separate"/>
      </w:r>
      <w:r>
        <w:rPr>
          <w:rStyle w:val="Hyperlink"/>
        </w:rPr>
        <w:t>10.1177/0956797610365131</w:t>
      </w:r>
      <w:r w:rsidR="00D56C13">
        <w:rPr>
          <w:rStyle w:val="Hyperlink"/>
        </w:rPr>
        <w:fldChar w:fldCharType="end"/>
      </w:r>
    </w:p>
    <w:p w14:paraId="0D802CCF" w14:textId="77777777" w:rsidR="00704CDD" w:rsidRDefault="00704CDD">
      <w:pPr>
        <w:pStyle w:val="BodyText"/>
        <w:spacing w:line="240" w:lineRule="auto"/>
        <w:ind w:left="720" w:hanging="720"/>
        <w:pPrChange w:id="1940" w:author="Maital Neta [2]" w:date="2020-02-21T11:45:00Z">
          <w:pPr>
            <w:pStyle w:val="BodyText"/>
          </w:pPr>
        </w:pPrChange>
      </w:pPr>
      <w:bookmarkStart w:id="1941" w:name="ref-kron_feelings_2010"/>
      <w:bookmarkEnd w:id="1939"/>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r w:rsidR="00D56C13">
        <w:fldChar w:fldCharType="begin"/>
      </w:r>
      <w:r w:rsidR="00D56C13">
        <w:instrText xml:space="preserve"> HYPERLINK "https://doi.org/10.1037/a0020008" \h </w:instrText>
      </w:r>
      <w:r w:rsidR="00D56C13">
        <w:fldChar w:fldCharType="separate"/>
      </w:r>
      <w:r>
        <w:rPr>
          <w:rStyle w:val="Hyperlink"/>
        </w:rPr>
        <w:t>10.1037/a0020008</w:t>
      </w:r>
      <w:r w:rsidR="00D56C13">
        <w:rPr>
          <w:rStyle w:val="Hyperlink"/>
        </w:rPr>
        <w:fldChar w:fldCharType="end"/>
      </w:r>
    </w:p>
    <w:p w14:paraId="0943CB4F" w14:textId="77777777" w:rsidR="00704CDD" w:rsidRDefault="00704CDD">
      <w:pPr>
        <w:pStyle w:val="BodyText"/>
        <w:spacing w:line="240" w:lineRule="auto"/>
        <w:ind w:left="720" w:hanging="720"/>
        <w:pPrChange w:id="1942" w:author="Maital Neta [2]" w:date="2020-02-21T11:45:00Z">
          <w:pPr>
            <w:pStyle w:val="BodyText"/>
          </w:pPr>
        </w:pPrChange>
      </w:pPr>
      <w:bookmarkStart w:id="1943" w:name="ref-kujawa_altered_2016"/>
      <w:bookmarkEnd w:id="1941"/>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r w:rsidR="00D56C13">
        <w:fldChar w:fldCharType="begin"/>
      </w:r>
      <w:r w:rsidR="00D56C13">
        <w:instrText xml:space="preserve"> HYPERLINK "https://doi.org/10.1016/j.bpsc.2016.01.006" \h </w:instrText>
      </w:r>
      <w:r w:rsidR="00D56C13">
        <w:fldChar w:fldCharType="separate"/>
      </w:r>
      <w:r>
        <w:rPr>
          <w:rStyle w:val="Hyperlink"/>
        </w:rPr>
        <w:t>10.1016/j.bpsc.2016.01.006</w:t>
      </w:r>
      <w:r w:rsidR="00D56C13">
        <w:rPr>
          <w:rStyle w:val="Hyperlink"/>
        </w:rPr>
        <w:fldChar w:fldCharType="end"/>
      </w:r>
    </w:p>
    <w:bookmarkEnd w:id="1943"/>
    <w:p w14:paraId="08DB3B77" w14:textId="77777777" w:rsidR="00704CDD" w:rsidRDefault="00704CDD">
      <w:pPr>
        <w:pStyle w:val="BodyText"/>
        <w:spacing w:line="240" w:lineRule="auto"/>
        <w:ind w:left="720" w:hanging="720"/>
        <w:pPrChange w:id="1944" w:author="Maital Neta [2]" w:date="2020-02-21T11:45:00Z">
          <w:pPr>
            <w:pStyle w:val="BodyText"/>
          </w:pPr>
        </w:pPrChange>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pPr>
        <w:pStyle w:val="BodyText"/>
        <w:spacing w:line="240" w:lineRule="auto"/>
        <w:ind w:left="720" w:hanging="720"/>
        <w:pPrChange w:id="1945" w:author="Maital Neta [2]" w:date="2020-02-21T11:45:00Z">
          <w:pPr>
            <w:pStyle w:val="BodyText"/>
          </w:pPr>
        </w:pPrChange>
      </w:pPr>
      <w:bookmarkStart w:id="1946"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r w:rsidR="00D56C13">
        <w:fldChar w:fldCharType="begin"/>
      </w:r>
      <w:r w:rsidR="00D56C13">
        <w:instrText xml:space="preserve"> HYPERLINK "https://doi.org/10.3758/BF03196756" \h </w:instrText>
      </w:r>
      <w:r w:rsidR="00D56C13">
        <w:fldChar w:fldCharType="separate"/>
      </w:r>
      <w:r>
        <w:rPr>
          <w:rStyle w:val="Hyperlink"/>
        </w:rPr>
        <w:t>10.3758/BF03196756</w:t>
      </w:r>
      <w:r w:rsidR="00D56C13">
        <w:rPr>
          <w:rStyle w:val="Hyperlink"/>
        </w:rPr>
        <w:fldChar w:fldCharType="end"/>
      </w:r>
    </w:p>
    <w:bookmarkEnd w:id="1946"/>
    <w:p w14:paraId="54448837" w14:textId="77777777" w:rsidR="00704CDD" w:rsidRDefault="00704CDD">
      <w:pPr>
        <w:pStyle w:val="BodyText"/>
        <w:spacing w:line="240" w:lineRule="auto"/>
        <w:ind w:left="720" w:hanging="720"/>
        <w:pPrChange w:id="1947" w:author="Maital Neta [2]" w:date="2020-02-21T11:45:00Z">
          <w:pPr>
            <w:pStyle w:val="BodyText"/>
          </w:pPr>
        </w:pPrChange>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r w:rsidR="00D56C13">
        <w:fldChar w:fldCharType="begin"/>
      </w:r>
      <w:r w:rsidR="00D56C13">
        <w:instrText xml:space="preserve"> HYPERLINK "https://doi.org/10.1037/0096-3445.133.3.339" \h </w:instrText>
      </w:r>
      <w:r w:rsidR="00D56C13">
        <w:fldChar w:fldCharType="separate"/>
      </w:r>
      <w:r>
        <w:rPr>
          <w:rStyle w:val="Hyperlink"/>
        </w:rPr>
        <w:t>10.1037/0096-3445.133.3.339</w:t>
      </w:r>
      <w:r w:rsidR="00D56C13">
        <w:rPr>
          <w:rStyle w:val="Hyperlink"/>
        </w:rPr>
        <w:fldChar w:fldCharType="end"/>
      </w:r>
    </w:p>
    <w:p w14:paraId="642A7C5F" w14:textId="77777777" w:rsidR="00704CDD" w:rsidRDefault="00704CDD">
      <w:pPr>
        <w:pStyle w:val="BodyText"/>
        <w:spacing w:line="240" w:lineRule="auto"/>
        <w:ind w:left="720" w:hanging="720"/>
        <w:pPrChange w:id="1948" w:author="Maital Neta [2]" w:date="2020-02-21T11:45:00Z">
          <w:pPr>
            <w:pStyle w:val="BodyText"/>
          </w:pPr>
        </w:pPrChange>
      </w:pPr>
      <w:bookmarkStart w:id="1949"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r w:rsidR="00D56C13">
        <w:fldChar w:fldCharType="begin"/>
      </w:r>
      <w:r w:rsidR="00D56C13">
        <w:instrText xml:space="preserve"> HYPERLINK "https://doi.org/10.1037/h0044635" \h </w:instrText>
      </w:r>
      <w:r w:rsidR="00D56C13">
        <w:fldChar w:fldCharType="separate"/>
      </w:r>
      <w:r>
        <w:rPr>
          <w:rStyle w:val="Hyperlink"/>
        </w:rPr>
        <w:t>10.1037/h0044635</w:t>
      </w:r>
      <w:r w:rsidR="00D56C13">
        <w:rPr>
          <w:rStyle w:val="Hyperlink"/>
        </w:rPr>
        <w:fldChar w:fldCharType="end"/>
      </w:r>
    </w:p>
    <w:bookmarkEnd w:id="1949"/>
    <w:p w14:paraId="4CF232E9" w14:textId="77777777" w:rsidR="00704CDD" w:rsidRDefault="00704CDD">
      <w:pPr>
        <w:pStyle w:val="BodyText"/>
        <w:spacing w:line="240" w:lineRule="auto"/>
        <w:ind w:left="720" w:hanging="720"/>
        <w:pPrChange w:id="1950" w:author="Maital Neta [2]" w:date="2020-02-21T11:45:00Z">
          <w:pPr>
            <w:pStyle w:val="BodyText"/>
          </w:pPr>
        </w:pPrChange>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pPr>
        <w:pStyle w:val="BodyText"/>
        <w:spacing w:line="240" w:lineRule="auto"/>
        <w:ind w:left="720" w:hanging="720"/>
        <w:pPrChange w:id="1951" w:author="Maital Neta [2]" w:date="2020-02-21T11:45:00Z">
          <w:pPr>
            <w:pStyle w:val="BodyText"/>
          </w:pPr>
        </w:pPrChange>
      </w:pPr>
      <w:bookmarkStart w:id="1952"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r w:rsidR="00D56C13">
        <w:fldChar w:fldCharType="begin"/>
      </w:r>
      <w:r w:rsidR="00D56C13">
        <w:instrText xml:space="preserve"> HYPERLINK "https://doi.org/10.1016/j.tics.2005.08.005" \h </w:instrText>
      </w:r>
      <w:r w:rsidR="00D56C13">
        <w:fldChar w:fldCharType="separate"/>
      </w:r>
      <w:r>
        <w:rPr>
          <w:rStyle w:val="Hyperlink"/>
        </w:rPr>
        <w:t>10.1016/j.tics.2005.08.005</w:t>
      </w:r>
      <w:r w:rsidR="00D56C13">
        <w:rPr>
          <w:rStyle w:val="Hyperlink"/>
        </w:rPr>
        <w:fldChar w:fldCharType="end"/>
      </w:r>
    </w:p>
    <w:bookmarkEnd w:id="1952"/>
    <w:p w14:paraId="193D6161" w14:textId="77777777" w:rsidR="00704CDD" w:rsidRDefault="00704CDD">
      <w:pPr>
        <w:pStyle w:val="BodyText"/>
        <w:spacing w:line="240" w:lineRule="auto"/>
        <w:ind w:left="720" w:hanging="720"/>
        <w:pPrChange w:id="1953" w:author="Maital Neta [2]" w:date="2020-02-21T11:45:00Z">
          <w:pPr>
            <w:pStyle w:val="BodyText"/>
          </w:pPr>
        </w:pPrChange>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r w:rsidR="00D56C13">
        <w:fldChar w:fldCharType="begin"/>
      </w:r>
      <w:r w:rsidR="00D56C13">
        <w:instrText xml:space="preserve"> HYPERLINK "https://doi.org/10.1037/emo0000148" \h </w:instrText>
      </w:r>
      <w:r w:rsidR="00D56C13">
        <w:fldChar w:fldCharType="separate"/>
      </w:r>
      <w:r>
        <w:rPr>
          <w:rStyle w:val="Hyperlink"/>
        </w:rPr>
        <w:t>10.1037/emo0000148</w:t>
      </w:r>
      <w:r w:rsidR="00D56C13">
        <w:rPr>
          <w:rStyle w:val="Hyperlink"/>
        </w:rPr>
        <w:fldChar w:fldCharType="end"/>
      </w:r>
    </w:p>
    <w:p w14:paraId="62CD742B" w14:textId="77777777" w:rsidR="00704CDD" w:rsidRDefault="00704CDD">
      <w:pPr>
        <w:pStyle w:val="BodyText"/>
        <w:spacing w:line="240" w:lineRule="auto"/>
        <w:ind w:left="720" w:hanging="720"/>
        <w:pPrChange w:id="1954" w:author="Maital Neta [2]" w:date="2020-02-21T11:45:00Z">
          <w:pPr>
            <w:pStyle w:val="BodyText"/>
          </w:pPr>
        </w:pPrChange>
      </w:pPr>
      <w:bookmarkStart w:id="1955" w:name="ref-muraven_self-control_1998"/>
      <w:proofErr w:type="spellStart"/>
      <w:r>
        <w:lastRenderedPageBreak/>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r w:rsidR="00D56C13">
        <w:fldChar w:fldCharType="begin"/>
      </w:r>
      <w:r w:rsidR="00D56C13">
        <w:instrText xml:space="preserve"> HYPERLINK "https://doi.org/10.1037/0022-3514.74.3.774" \h </w:instrText>
      </w:r>
      <w:r w:rsidR="00D56C13">
        <w:fldChar w:fldCharType="separate"/>
      </w:r>
      <w:r>
        <w:rPr>
          <w:rStyle w:val="Hyperlink"/>
        </w:rPr>
        <w:t>10.1037/0022-3514.74.3.774</w:t>
      </w:r>
      <w:r w:rsidR="00D56C13">
        <w:rPr>
          <w:rStyle w:val="Hyperlink"/>
        </w:rPr>
        <w:fldChar w:fldCharType="end"/>
      </w:r>
    </w:p>
    <w:p w14:paraId="7EEE93B9" w14:textId="77777777" w:rsidR="00704CDD" w:rsidRDefault="00704CDD">
      <w:pPr>
        <w:pStyle w:val="BodyText"/>
        <w:spacing w:line="240" w:lineRule="auto"/>
        <w:ind w:left="720" w:hanging="720"/>
        <w:pPrChange w:id="1956" w:author="Maital Neta [2]" w:date="2020-02-21T11:45:00Z">
          <w:pPr>
            <w:pStyle w:val="BodyText"/>
          </w:pPr>
        </w:pPrChange>
      </w:pPr>
      <w:bookmarkStart w:id="1957" w:name="ref-murphy_twenty_2016"/>
      <w:bookmarkEnd w:id="1955"/>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r w:rsidR="00D56C13">
        <w:fldChar w:fldCharType="begin"/>
      </w:r>
      <w:r w:rsidR="00D56C13">
        <w:instrText xml:space="preserve"> HYPERLINK "https://doi.org/10.3758/s13423-015-0982-5" \h </w:instrText>
      </w:r>
      <w:r w:rsidR="00D56C13">
        <w:fldChar w:fldCharType="separate"/>
      </w:r>
      <w:r>
        <w:rPr>
          <w:rStyle w:val="Hyperlink"/>
        </w:rPr>
        <w:t>10.3758/s13423-015-0982-5</w:t>
      </w:r>
      <w:r w:rsidR="00D56C13">
        <w:rPr>
          <w:rStyle w:val="Hyperlink"/>
        </w:rPr>
        <w:fldChar w:fldCharType="end"/>
      </w:r>
    </w:p>
    <w:p w14:paraId="21A614F3" w14:textId="77777777" w:rsidR="00704CDD" w:rsidRDefault="00704CDD">
      <w:pPr>
        <w:pStyle w:val="BodyText"/>
        <w:spacing w:line="240" w:lineRule="auto"/>
        <w:ind w:left="720" w:hanging="720"/>
        <w:pPrChange w:id="1958" w:author="Maital Neta [2]" w:date="2020-02-21T11:45:00Z">
          <w:pPr>
            <w:pStyle w:val="BodyText"/>
          </w:pPr>
        </w:pPrChange>
      </w:pPr>
      <w:bookmarkStart w:id="1959" w:name="ref-nagamatsu_increased_2011"/>
      <w:bookmarkEnd w:id="1957"/>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r w:rsidR="00D56C13">
        <w:fldChar w:fldCharType="begin"/>
      </w:r>
      <w:r w:rsidR="00D56C13">
        <w:instrText xml:space="preserve"> HYPERLINK "https://doi.org/10.1037/a0022929" \h </w:instrText>
      </w:r>
      <w:r w:rsidR="00D56C13">
        <w:fldChar w:fldCharType="separate"/>
      </w:r>
      <w:r>
        <w:rPr>
          <w:rStyle w:val="Hyperlink"/>
        </w:rPr>
        <w:t>10.1037/a0022929</w:t>
      </w:r>
      <w:r w:rsidR="00D56C13">
        <w:rPr>
          <w:rStyle w:val="Hyperlink"/>
        </w:rPr>
        <w:fldChar w:fldCharType="end"/>
      </w:r>
    </w:p>
    <w:p w14:paraId="7B7E61C0" w14:textId="77777777" w:rsidR="00704CDD" w:rsidRDefault="00704CDD">
      <w:pPr>
        <w:pStyle w:val="BodyText"/>
        <w:spacing w:line="240" w:lineRule="auto"/>
        <w:ind w:left="720" w:hanging="720"/>
        <w:pPrChange w:id="1960" w:author="Maital Neta [2]" w:date="2020-02-21T11:45:00Z">
          <w:pPr>
            <w:pStyle w:val="BodyText"/>
          </w:pPr>
        </w:pPrChange>
      </w:pPr>
      <w:bookmarkStart w:id="1961" w:name="ref-nee_interference_2007"/>
      <w:bookmarkEnd w:id="1959"/>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r w:rsidR="00D56C13">
        <w:fldChar w:fldCharType="begin"/>
      </w:r>
      <w:r w:rsidR="00D56C13">
        <w:instrText xml:space="preserve"> HYPERLINK "https://doi.org/10.3758/CABN.7.1.1" \h </w:instrText>
      </w:r>
      <w:r w:rsidR="00D56C13">
        <w:fldChar w:fldCharType="separate"/>
      </w:r>
      <w:r>
        <w:rPr>
          <w:rStyle w:val="Hyperlink"/>
        </w:rPr>
        <w:t>10.3758/CABN.7.1.1</w:t>
      </w:r>
      <w:r w:rsidR="00D56C13">
        <w:rPr>
          <w:rStyle w:val="Hyperlink"/>
        </w:rPr>
        <w:fldChar w:fldCharType="end"/>
      </w:r>
    </w:p>
    <w:p w14:paraId="3A78FAC9" w14:textId="77777777" w:rsidR="00704CDD" w:rsidRDefault="00704CDD">
      <w:pPr>
        <w:pStyle w:val="BodyText"/>
        <w:spacing w:line="240" w:lineRule="auto"/>
        <w:ind w:left="720" w:hanging="720"/>
        <w:pPrChange w:id="1962" w:author="Maital Neta [2]" w:date="2020-02-21T11:45:00Z">
          <w:pPr>
            <w:pStyle w:val="BodyText"/>
          </w:pPr>
        </w:pPrChange>
      </w:pPr>
      <w:bookmarkStart w:id="1963" w:name="ref-neta_valence_2011"/>
      <w:bookmarkEnd w:id="1961"/>
      <w:r>
        <w:t xml:space="preserve">Neta, M., Davis, F. C., &amp; Whalen, P. J. (2011). Valence resolution of ambiguous facial expressions using an emotional oddball task. </w:t>
      </w:r>
      <w:r>
        <w:rPr>
          <w:i/>
        </w:rPr>
        <w:t>Emotion</w:t>
      </w:r>
      <w:r>
        <w:t xml:space="preserve">, </w:t>
      </w:r>
      <w:r>
        <w:rPr>
          <w:i/>
        </w:rPr>
        <w:t>11</w:t>
      </w:r>
      <w:r>
        <w:t>(6), 1425–1433. doi:</w:t>
      </w:r>
      <w:r w:rsidR="00D56C13">
        <w:fldChar w:fldCharType="begin"/>
      </w:r>
      <w:r w:rsidR="00D56C13">
        <w:instrText xml:space="preserve"> HYPERLINK "https://doi.org/10.1037/a0022993" \h </w:instrText>
      </w:r>
      <w:r w:rsidR="00D56C13">
        <w:fldChar w:fldCharType="separate"/>
      </w:r>
      <w:r>
        <w:rPr>
          <w:rStyle w:val="Hyperlink"/>
        </w:rPr>
        <w:t>10.1037/a0022993</w:t>
      </w:r>
      <w:r w:rsidR="00D56C13">
        <w:rPr>
          <w:rStyle w:val="Hyperlink"/>
        </w:rPr>
        <w:fldChar w:fldCharType="end"/>
      </w:r>
    </w:p>
    <w:bookmarkEnd w:id="1963"/>
    <w:p w14:paraId="4E39CA8F" w14:textId="77777777" w:rsidR="00704CDD" w:rsidRDefault="00704CDD">
      <w:pPr>
        <w:pStyle w:val="BodyText"/>
        <w:spacing w:line="240" w:lineRule="auto"/>
        <w:ind w:left="720" w:hanging="720"/>
        <w:pPrChange w:id="1964" w:author="Maital Neta [2]" w:date="2020-02-21T11:45:00Z">
          <w:pPr>
            <w:pStyle w:val="BodyText"/>
          </w:pPr>
        </w:pPrChange>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r w:rsidR="00D56C13">
        <w:fldChar w:fldCharType="begin"/>
      </w:r>
      <w:r w:rsidR="00D56C13">
        <w:instrText xml:space="preserve"> HYPERLINK "https://doi.org/10.1162/jocn_a_00363" \h </w:instrText>
      </w:r>
      <w:r w:rsidR="00D56C13">
        <w:fldChar w:fldCharType="separate"/>
      </w:r>
      <w:r>
        <w:rPr>
          <w:rStyle w:val="Hyperlink"/>
        </w:rPr>
        <w:t>10.1162/jocn_a_00363</w:t>
      </w:r>
      <w:r w:rsidR="00D56C13">
        <w:rPr>
          <w:rStyle w:val="Hyperlink"/>
        </w:rPr>
        <w:fldChar w:fldCharType="end"/>
      </w:r>
    </w:p>
    <w:p w14:paraId="1A1CAC1D" w14:textId="77777777" w:rsidR="00704CDD" w:rsidRDefault="00704CDD">
      <w:pPr>
        <w:pStyle w:val="BodyText"/>
        <w:spacing w:line="240" w:lineRule="auto"/>
        <w:ind w:left="720" w:hanging="720"/>
        <w:pPrChange w:id="1965" w:author="Maital Neta [2]" w:date="2020-02-21T11:45:00Z">
          <w:pPr>
            <w:pStyle w:val="BodyText"/>
          </w:pPr>
        </w:pPrChange>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r w:rsidR="00D56C13">
        <w:fldChar w:fldCharType="begin"/>
      </w:r>
      <w:r w:rsidR="00D56C13">
        <w:instrText xml:space="preserve"> HYPERLINK "https://doi.org/10.1037/a0016819" \h </w:instrText>
      </w:r>
      <w:r w:rsidR="00D56C13">
        <w:fldChar w:fldCharType="separate"/>
      </w:r>
      <w:r>
        <w:rPr>
          <w:rStyle w:val="Hyperlink"/>
        </w:rPr>
        <w:t>10.1037/a0016819</w:t>
      </w:r>
      <w:r w:rsidR="00D56C13">
        <w:rPr>
          <w:rStyle w:val="Hyperlink"/>
        </w:rPr>
        <w:fldChar w:fldCharType="end"/>
      </w:r>
    </w:p>
    <w:p w14:paraId="5903980B" w14:textId="77777777" w:rsidR="00704CDD" w:rsidRDefault="00704CDD">
      <w:pPr>
        <w:pStyle w:val="BodyText"/>
        <w:spacing w:line="240" w:lineRule="auto"/>
        <w:ind w:left="720" w:hanging="720"/>
        <w:pPrChange w:id="1966" w:author="Maital Neta [2]" w:date="2020-02-21T11:45:00Z">
          <w:pPr>
            <w:pStyle w:val="BodyText"/>
          </w:pPr>
        </w:pPrChange>
      </w:pPr>
      <w:bookmarkStart w:id="1967"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r w:rsidR="00D56C13">
        <w:fldChar w:fldCharType="begin"/>
      </w:r>
      <w:r w:rsidR="00D56C13">
        <w:instrText xml:space="preserve"> HYPERLINK "https://doi.org/10.1016/j.neuroimage.2014.05.053" \h </w:instrText>
      </w:r>
      <w:r w:rsidR="00D56C13">
        <w:fldChar w:fldCharType="separate"/>
      </w:r>
      <w:r>
        <w:rPr>
          <w:rStyle w:val="Hyperlink"/>
        </w:rPr>
        <w:t>10.1016/j.neuroimage.2014.05.053</w:t>
      </w:r>
      <w:r w:rsidR="00D56C13">
        <w:rPr>
          <w:rStyle w:val="Hyperlink"/>
        </w:rPr>
        <w:fldChar w:fldCharType="end"/>
      </w:r>
    </w:p>
    <w:p w14:paraId="79ECD115" w14:textId="77777777" w:rsidR="00704CDD" w:rsidRDefault="00704CDD">
      <w:pPr>
        <w:pStyle w:val="BodyText"/>
        <w:spacing w:line="240" w:lineRule="auto"/>
        <w:ind w:left="720" w:hanging="720"/>
        <w:pPrChange w:id="1968" w:author="Maital Neta [2]" w:date="2020-02-21T11:45:00Z">
          <w:pPr>
            <w:pStyle w:val="BodyText"/>
          </w:pPr>
        </w:pPrChange>
      </w:pPr>
      <w:bookmarkStart w:id="1969" w:name="ref-neta_dont_2016-1"/>
      <w:bookmarkEnd w:id="1967"/>
      <w:r>
        <w:t xml:space="preserve">Neta, M., &amp; Tong, T. T. (2016). Don’t like what you see? Give it time: Longer reaction times associated with increased positive affect. </w:t>
      </w:r>
      <w:r>
        <w:rPr>
          <w:i/>
        </w:rPr>
        <w:t>Emotion</w:t>
      </w:r>
      <w:r>
        <w:t xml:space="preserve">, </w:t>
      </w:r>
      <w:r>
        <w:rPr>
          <w:i/>
        </w:rPr>
        <w:t>16</w:t>
      </w:r>
      <w:r>
        <w:t>(5), 730–739. doi:</w:t>
      </w:r>
      <w:r w:rsidR="00D56C13">
        <w:fldChar w:fldCharType="begin"/>
      </w:r>
      <w:r w:rsidR="00D56C13">
        <w:instrText xml:space="preserve"> HYPERLINK "https://doi.org/10.1037/emo0000181" \h </w:instrText>
      </w:r>
      <w:r w:rsidR="00D56C13">
        <w:fldChar w:fldCharType="separate"/>
      </w:r>
      <w:r>
        <w:rPr>
          <w:rStyle w:val="Hyperlink"/>
        </w:rPr>
        <w:t>10.1037/emo0000181</w:t>
      </w:r>
      <w:r w:rsidR="00D56C13">
        <w:rPr>
          <w:rStyle w:val="Hyperlink"/>
        </w:rPr>
        <w:fldChar w:fldCharType="end"/>
      </w:r>
    </w:p>
    <w:bookmarkEnd w:id="1969"/>
    <w:p w14:paraId="0D1E12D6" w14:textId="77777777" w:rsidR="00704CDD" w:rsidRDefault="00704CDD">
      <w:pPr>
        <w:pStyle w:val="BodyText"/>
        <w:spacing w:line="240" w:lineRule="auto"/>
        <w:ind w:left="720" w:hanging="720"/>
        <w:pPrChange w:id="1970" w:author="Maital Neta [2]" w:date="2020-02-21T11:45:00Z">
          <w:pPr>
            <w:pStyle w:val="BodyText"/>
          </w:pPr>
        </w:pPrChange>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r w:rsidR="00D56C13">
        <w:fldChar w:fldCharType="begin"/>
      </w:r>
      <w:r w:rsidR="00D56C13">
        <w:instrText xml:space="preserve"> HYPERLINK "https://doi.org/10.1177/0956797610373934" \h </w:instrText>
      </w:r>
      <w:r w:rsidR="00D56C13">
        <w:fldChar w:fldCharType="separate"/>
      </w:r>
      <w:r>
        <w:rPr>
          <w:rStyle w:val="Hyperlink"/>
        </w:rPr>
        <w:t>10.1177/0956797610373934</w:t>
      </w:r>
      <w:r w:rsidR="00D56C13">
        <w:rPr>
          <w:rStyle w:val="Hyperlink"/>
        </w:rPr>
        <w:fldChar w:fldCharType="end"/>
      </w:r>
    </w:p>
    <w:p w14:paraId="55C54720" w14:textId="77777777" w:rsidR="00704CDD" w:rsidRDefault="00704CDD">
      <w:pPr>
        <w:pStyle w:val="BodyText"/>
        <w:spacing w:line="240" w:lineRule="auto"/>
        <w:ind w:left="720" w:hanging="720"/>
        <w:pPrChange w:id="1971" w:author="Maital Neta [2]" w:date="2020-02-21T11:45:00Z">
          <w:pPr>
            <w:pStyle w:val="BodyText"/>
          </w:pPr>
        </w:pPrChange>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r w:rsidR="00D56C13">
        <w:fldChar w:fldCharType="begin"/>
      </w:r>
      <w:r w:rsidR="00D56C13">
        <w:instrText xml:space="preserve"> HYPERLINK "https://doi.org/10.1093/scan/nsy049" \h </w:instrText>
      </w:r>
      <w:r w:rsidR="00D56C13">
        <w:fldChar w:fldCharType="separate"/>
      </w:r>
      <w:r>
        <w:rPr>
          <w:rStyle w:val="Hyperlink"/>
        </w:rPr>
        <w:t>10.1093/scan/nsy049</w:t>
      </w:r>
      <w:r w:rsidR="00D56C13">
        <w:rPr>
          <w:rStyle w:val="Hyperlink"/>
        </w:rPr>
        <w:fldChar w:fldCharType="end"/>
      </w:r>
    </w:p>
    <w:p w14:paraId="0C4676FC" w14:textId="77777777" w:rsidR="00704CDD" w:rsidRDefault="00704CDD">
      <w:pPr>
        <w:pStyle w:val="BodyText"/>
        <w:spacing w:line="240" w:lineRule="auto"/>
        <w:ind w:left="720" w:hanging="720"/>
        <w:pPrChange w:id="1972" w:author="Maital Neta [2]" w:date="2020-02-21T11:45:00Z">
          <w:pPr>
            <w:pStyle w:val="BodyText"/>
          </w:pPr>
        </w:pPrChange>
      </w:pPr>
      <w:bookmarkStart w:id="1973"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r w:rsidR="00D56C13">
        <w:fldChar w:fldCharType="begin"/>
      </w:r>
      <w:r w:rsidR="00D56C13">
        <w:instrText xml:space="preserve"> HYPERLINK "https://doi.org/10.1037/0022-3514.78.6.1092" \h </w:instrText>
      </w:r>
      <w:r w:rsidR="00D56C13">
        <w:fldChar w:fldCharType="separate"/>
      </w:r>
      <w:r>
        <w:rPr>
          <w:rStyle w:val="Hyperlink"/>
        </w:rPr>
        <w:t>10.1037/0022-3514.78.6.1092</w:t>
      </w:r>
      <w:r w:rsidR="00D56C13">
        <w:rPr>
          <w:rStyle w:val="Hyperlink"/>
        </w:rPr>
        <w:fldChar w:fldCharType="end"/>
      </w:r>
    </w:p>
    <w:p w14:paraId="064F6BA8" w14:textId="77777777" w:rsidR="00704CDD" w:rsidRDefault="00704CDD">
      <w:pPr>
        <w:pStyle w:val="BodyText"/>
        <w:spacing w:line="240" w:lineRule="auto"/>
        <w:ind w:left="720" w:hanging="720"/>
        <w:pPrChange w:id="1974" w:author="Maital Neta [2]" w:date="2020-02-21T11:45:00Z">
          <w:pPr>
            <w:pStyle w:val="BodyText"/>
          </w:pPr>
        </w:pPrChange>
      </w:pPr>
      <w:bookmarkStart w:id="1975" w:name="ref-said_statistical_2011"/>
      <w:bookmarkEnd w:id="1973"/>
      <w:r>
        <w:lastRenderedPageBreak/>
        <w:t xml:space="preserve">Said, C. P., &amp; Todorov, A. (2011). A statistical model of facial attractiveness. </w:t>
      </w:r>
      <w:r>
        <w:rPr>
          <w:i/>
        </w:rPr>
        <w:t>Psychological Science</w:t>
      </w:r>
      <w:r>
        <w:t xml:space="preserve">, </w:t>
      </w:r>
      <w:r>
        <w:rPr>
          <w:i/>
        </w:rPr>
        <w:t>22</w:t>
      </w:r>
      <w:r>
        <w:t>(9), 1183–1190. doi:</w:t>
      </w:r>
      <w:r w:rsidR="00D56C13">
        <w:fldChar w:fldCharType="begin"/>
      </w:r>
      <w:r w:rsidR="00D56C13">
        <w:instrText xml:space="preserve"> HYPERLINK "https://doi.org/10.1177/0956797611419169" \h </w:instrText>
      </w:r>
      <w:r w:rsidR="00D56C13">
        <w:fldChar w:fldCharType="separate"/>
      </w:r>
      <w:r>
        <w:rPr>
          <w:rStyle w:val="Hyperlink"/>
        </w:rPr>
        <w:t>10.1177/0956797611419169</w:t>
      </w:r>
      <w:r w:rsidR="00D56C13">
        <w:rPr>
          <w:rStyle w:val="Hyperlink"/>
        </w:rPr>
        <w:fldChar w:fldCharType="end"/>
      </w:r>
    </w:p>
    <w:p w14:paraId="2FE1B1CC" w14:textId="77777777" w:rsidR="00704CDD" w:rsidRDefault="00704CDD">
      <w:pPr>
        <w:pStyle w:val="BodyText"/>
        <w:spacing w:line="240" w:lineRule="auto"/>
        <w:ind w:left="720" w:hanging="720"/>
        <w:pPrChange w:id="1976" w:author="Maital Neta [2]" w:date="2020-02-21T11:45:00Z">
          <w:pPr>
            <w:pStyle w:val="BodyText"/>
          </w:pPr>
        </w:pPrChange>
      </w:pPr>
      <w:bookmarkStart w:id="1977" w:name="ref-scalf_competition_2013"/>
      <w:bookmarkEnd w:id="1975"/>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r w:rsidR="00D56C13">
        <w:fldChar w:fldCharType="begin"/>
      </w:r>
      <w:r w:rsidR="00D56C13">
        <w:instrText xml:space="preserve"> HYPERLINK "https://doi.org/10.3389/fpsyg.2013.00243" \h </w:instrText>
      </w:r>
      <w:r w:rsidR="00D56C13">
        <w:fldChar w:fldCharType="separate"/>
      </w:r>
      <w:r>
        <w:rPr>
          <w:rStyle w:val="Hyperlink"/>
        </w:rPr>
        <w:t>10.3389/fpsyg.2013.00243</w:t>
      </w:r>
      <w:r w:rsidR="00D56C13">
        <w:rPr>
          <w:rStyle w:val="Hyperlink"/>
        </w:rPr>
        <w:fldChar w:fldCharType="end"/>
      </w:r>
    </w:p>
    <w:p w14:paraId="006EA792" w14:textId="77777777" w:rsidR="00704CDD" w:rsidRDefault="00704CDD">
      <w:pPr>
        <w:pStyle w:val="BodyText"/>
        <w:spacing w:line="240" w:lineRule="auto"/>
        <w:ind w:left="720" w:hanging="720"/>
        <w:pPrChange w:id="1978" w:author="Maital Neta [2]" w:date="2020-02-21T11:45:00Z">
          <w:pPr>
            <w:pStyle w:val="BodyText"/>
          </w:pPr>
        </w:pPrChange>
      </w:pPr>
      <w:bookmarkStart w:id="1979" w:name="ref-sheppes_divergent_2008"/>
      <w:bookmarkEnd w:id="1977"/>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r w:rsidR="00D56C13">
        <w:fldChar w:fldCharType="begin"/>
      </w:r>
      <w:r w:rsidR="00D56C13">
        <w:instrText xml:space="preserve"> HYPERLINK "https://doi.org/10.1037/a0013711" \h </w:instrText>
      </w:r>
      <w:r w:rsidR="00D56C13">
        <w:fldChar w:fldCharType="separate"/>
      </w:r>
      <w:r>
        <w:rPr>
          <w:rStyle w:val="Hyperlink"/>
        </w:rPr>
        <w:t>10.1037/a0013711</w:t>
      </w:r>
      <w:r w:rsidR="00D56C13">
        <w:rPr>
          <w:rStyle w:val="Hyperlink"/>
        </w:rPr>
        <w:fldChar w:fldCharType="end"/>
      </w:r>
    </w:p>
    <w:p w14:paraId="301F31F4" w14:textId="77777777" w:rsidR="00704CDD" w:rsidRDefault="00704CDD">
      <w:pPr>
        <w:pStyle w:val="BodyText"/>
        <w:spacing w:line="240" w:lineRule="auto"/>
        <w:ind w:left="720" w:hanging="720"/>
        <w:pPrChange w:id="1980" w:author="Maital Neta [2]" w:date="2020-02-21T11:45:00Z">
          <w:pPr>
            <w:pStyle w:val="BodyText"/>
          </w:pPr>
        </w:pPrChange>
      </w:pPr>
      <w:bookmarkStart w:id="1981" w:name="ref-sterzer_neural_2002"/>
      <w:bookmarkEnd w:id="1979"/>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r w:rsidR="00D56C13">
        <w:fldChar w:fldCharType="begin"/>
      </w:r>
      <w:r w:rsidR="00D56C13">
        <w:instrText xml:space="preserve"> HYPERLINK "https://doi.org/10.1006/nimg.2001.1030" \h </w:instrText>
      </w:r>
      <w:r w:rsidR="00D56C13">
        <w:fldChar w:fldCharType="separate"/>
      </w:r>
      <w:r>
        <w:rPr>
          <w:rStyle w:val="Hyperlink"/>
        </w:rPr>
        <w:t>10.1006/nimg.2001.1030</w:t>
      </w:r>
      <w:r w:rsidR="00D56C13">
        <w:rPr>
          <w:rStyle w:val="Hyperlink"/>
        </w:rPr>
        <w:fldChar w:fldCharType="end"/>
      </w:r>
    </w:p>
    <w:p w14:paraId="37CC3409" w14:textId="77777777" w:rsidR="00704CDD" w:rsidRDefault="00704CDD">
      <w:pPr>
        <w:pStyle w:val="BodyText"/>
        <w:spacing w:line="240" w:lineRule="auto"/>
        <w:ind w:left="720" w:hanging="720"/>
        <w:pPrChange w:id="1982" w:author="Maital Neta [2]" w:date="2020-02-21T11:45:00Z">
          <w:pPr>
            <w:pStyle w:val="BodyText"/>
          </w:pPr>
        </w:pPrChange>
      </w:pPr>
      <w:bookmarkStart w:id="1983" w:name="ref-storbeck_performance_2012"/>
      <w:bookmarkEnd w:id="1981"/>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r w:rsidR="00D56C13">
        <w:fldChar w:fldCharType="begin"/>
      </w:r>
      <w:r w:rsidR="00D56C13">
        <w:instrText xml:space="preserve"> HYPERLINK "https://doi.org/10.1037/a0026322" \h </w:instrText>
      </w:r>
      <w:r w:rsidR="00D56C13">
        <w:fldChar w:fldCharType="separate"/>
      </w:r>
      <w:r>
        <w:rPr>
          <w:rStyle w:val="Hyperlink"/>
        </w:rPr>
        <w:t>10.1037/a0026322</w:t>
      </w:r>
      <w:r w:rsidR="00D56C13">
        <w:rPr>
          <w:rStyle w:val="Hyperlink"/>
        </w:rPr>
        <w:fldChar w:fldCharType="end"/>
      </w:r>
    </w:p>
    <w:p w14:paraId="2FF50CCF" w14:textId="77777777" w:rsidR="00704CDD" w:rsidRDefault="00704CDD">
      <w:pPr>
        <w:pStyle w:val="BodyText"/>
        <w:spacing w:line="240" w:lineRule="auto"/>
        <w:ind w:left="720" w:hanging="720"/>
        <w:pPrChange w:id="1984" w:author="Maital Neta [2]" w:date="2020-02-21T11:45:00Z">
          <w:pPr>
            <w:pStyle w:val="BodyText"/>
          </w:pPr>
        </w:pPrChange>
      </w:pPr>
      <w:bookmarkStart w:id="1985" w:name="ref-thomas_impact_2017"/>
      <w:bookmarkEnd w:id="1983"/>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r w:rsidR="00D56C13">
        <w:fldChar w:fldCharType="begin"/>
      </w:r>
      <w:r w:rsidR="00D56C13">
        <w:instrText xml:space="preserve"> HYPERLINK "https://doi.org/10.1097/NCQ.0000000000000256" \h </w:instrText>
      </w:r>
      <w:r w:rsidR="00D56C13">
        <w:fldChar w:fldCharType="separate"/>
      </w:r>
      <w:r>
        <w:rPr>
          <w:rStyle w:val="Hyperlink"/>
        </w:rPr>
        <w:t>10.1097/NCQ.0000000000000256</w:t>
      </w:r>
      <w:r w:rsidR="00D56C13">
        <w:rPr>
          <w:rStyle w:val="Hyperlink"/>
        </w:rPr>
        <w:fldChar w:fldCharType="end"/>
      </w:r>
    </w:p>
    <w:p w14:paraId="66F92096" w14:textId="77777777" w:rsidR="00704CDD" w:rsidRDefault="00704CDD">
      <w:pPr>
        <w:pStyle w:val="BodyText"/>
        <w:spacing w:line="240" w:lineRule="auto"/>
        <w:ind w:left="720" w:hanging="720"/>
        <w:pPrChange w:id="1986" w:author="Maital Neta [2]" w:date="2020-02-21T11:45:00Z">
          <w:pPr>
            <w:pStyle w:val="BodyText"/>
          </w:pPr>
        </w:pPrChange>
      </w:pPr>
      <w:bookmarkStart w:id="1987" w:name="ref-thompson-schill_role_1997"/>
      <w:bookmarkEnd w:id="1985"/>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r w:rsidR="00D56C13">
        <w:fldChar w:fldCharType="begin"/>
      </w:r>
      <w:r w:rsidR="00D56C13">
        <w:instrText xml:space="preserve"> HYPERLINK "https://doi.org/10.1073/pnas.94.26.14792" \h </w:instrText>
      </w:r>
      <w:r w:rsidR="00D56C13">
        <w:fldChar w:fldCharType="separate"/>
      </w:r>
      <w:r>
        <w:rPr>
          <w:rStyle w:val="Hyperlink"/>
        </w:rPr>
        <w:t>10.1073/pnas.94.26.14792</w:t>
      </w:r>
      <w:r w:rsidR="00D56C13">
        <w:rPr>
          <w:rStyle w:val="Hyperlink"/>
        </w:rPr>
        <w:fldChar w:fldCharType="end"/>
      </w:r>
    </w:p>
    <w:p w14:paraId="7E640DF4" w14:textId="77777777" w:rsidR="00704CDD" w:rsidRDefault="00704CDD">
      <w:pPr>
        <w:pStyle w:val="BodyText"/>
        <w:spacing w:line="240" w:lineRule="auto"/>
        <w:ind w:left="720" w:hanging="720"/>
        <w:pPrChange w:id="1988" w:author="Maital Neta [2]" w:date="2020-02-21T11:45:00Z">
          <w:pPr>
            <w:pStyle w:val="BodyText"/>
          </w:pPr>
        </w:pPrChange>
      </w:pPr>
      <w:bookmarkStart w:id="1989" w:name="ref-todorov_evaluating_2008"/>
      <w:bookmarkEnd w:id="1987"/>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r w:rsidR="00D56C13">
        <w:fldChar w:fldCharType="begin"/>
      </w:r>
      <w:r w:rsidR="00D56C13">
        <w:instrText xml:space="preserve"> HYPERLINK "https://doi.org/10.1093/scan/nsn009" \h </w:instrText>
      </w:r>
      <w:r w:rsidR="00D56C13">
        <w:fldChar w:fldCharType="separate"/>
      </w:r>
      <w:r>
        <w:rPr>
          <w:rStyle w:val="Hyperlink"/>
        </w:rPr>
        <w:t>10.1093/scan/nsn009</w:t>
      </w:r>
      <w:r w:rsidR="00D56C13">
        <w:rPr>
          <w:rStyle w:val="Hyperlink"/>
        </w:rPr>
        <w:fldChar w:fldCharType="end"/>
      </w:r>
    </w:p>
    <w:p w14:paraId="5F784652" w14:textId="77777777" w:rsidR="00704CDD" w:rsidRDefault="00704CDD">
      <w:pPr>
        <w:pStyle w:val="BodyText"/>
        <w:spacing w:line="240" w:lineRule="auto"/>
        <w:ind w:left="720" w:hanging="720"/>
        <w:pPrChange w:id="1990" w:author="Maital Neta [2]" w:date="2020-02-21T11:45:00Z">
          <w:pPr>
            <w:pStyle w:val="BodyText"/>
          </w:pPr>
        </w:pPrChange>
      </w:pPr>
      <w:bookmarkStart w:id="1991" w:name="ref-tottenham_nimstim_2009-1"/>
      <w:bookmarkEnd w:id="1989"/>
      <w:r>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bookmarkEnd w:id="1991"/>
    <w:p w14:paraId="242E9B39" w14:textId="77777777" w:rsidR="00704CDD" w:rsidRDefault="00704CDD">
      <w:pPr>
        <w:pStyle w:val="BodyText"/>
        <w:spacing w:line="240" w:lineRule="auto"/>
        <w:ind w:left="720" w:hanging="720"/>
        <w:pPrChange w:id="1992" w:author="Maital Neta [2]" w:date="2020-02-21T11:45:00Z">
          <w:pPr>
            <w:pStyle w:val="BodyText"/>
          </w:pPr>
        </w:pPrChange>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r w:rsidR="00D56C13">
        <w:fldChar w:fldCharType="begin"/>
      </w:r>
      <w:r w:rsidR="00D56C13">
        <w:instrText xml:space="preserve"> HYPERLINK "https://doi.org/10.1016/j.psychres.2008.05.006" \h </w:instrText>
      </w:r>
      <w:r w:rsidR="00D56C13">
        <w:fldChar w:fldCharType="separate"/>
      </w:r>
      <w:r>
        <w:rPr>
          <w:rStyle w:val="Hyperlink"/>
        </w:rPr>
        <w:t>10.1016/j.psychres.2008.05.006</w:t>
      </w:r>
      <w:r w:rsidR="00D56C13">
        <w:rPr>
          <w:rStyle w:val="Hyperlink"/>
        </w:rPr>
        <w:fldChar w:fldCharType="end"/>
      </w:r>
    </w:p>
    <w:p w14:paraId="2B058E9C" w14:textId="77777777" w:rsidR="00704CDD" w:rsidRDefault="00704CDD">
      <w:pPr>
        <w:pStyle w:val="BodyText"/>
        <w:spacing w:line="240" w:lineRule="auto"/>
        <w:ind w:left="720" w:hanging="720"/>
        <w:pPrChange w:id="1993" w:author="Maital Neta [2]" w:date="2020-02-21T11:45:00Z">
          <w:pPr>
            <w:pStyle w:val="BodyText"/>
          </w:pPr>
        </w:pPrChange>
      </w:pPr>
      <w:bookmarkStart w:id="1994"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r w:rsidR="00D56C13">
        <w:fldChar w:fldCharType="begin"/>
      </w:r>
      <w:r w:rsidR="00D56C13">
        <w:instrText xml:space="preserve"> HYPERLINK "https://doi.org/10.1027/1618-3169/a000333" \h </w:instrText>
      </w:r>
      <w:r w:rsidR="00D56C13">
        <w:fldChar w:fldCharType="separate"/>
      </w:r>
      <w:r>
        <w:rPr>
          <w:rStyle w:val="Hyperlink"/>
        </w:rPr>
        <w:t>10.1027/1618-3169/a000333</w:t>
      </w:r>
      <w:r w:rsidR="00D56C13">
        <w:rPr>
          <w:rStyle w:val="Hyperlink"/>
        </w:rPr>
        <w:fldChar w:fldCharType="end"/>
      </w:r>
    </w:p>
    <w:bookmarkEnd w:id="1994"/>
    <w:p w14:paraId="0F3CB34B" w14:textId="77777777" w:rsidR="00704CDD" w:rsidRDefault="00704CDD">
      <w:pPr>
        <w:pStyle w:val="BodyText"/>
        <w:spacing w:line="240" w:lineRule="auto"/>
        <w:ind w:left="720" w:hanging="720"/>
        <w:pPrChange w:id="1995" w:author="Maital Neta [2]" w:date="2020-02-21T11:45:00Z">
          <w:pPr>
            <w:pStyle w:val="BodyText"/>
          </w:pPr>
        </w:pPrChange>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r w:rsidR="00D56C13">
        <w:fldChar w:fldCharType="begin"/>
      </w:r>
      <w:r w:rsidR="00D56C13">
        <w:instrText xml:space="preserve"> HYPERLINK "https://doi.org/10.1016/j.neuroimage.2009.01.016" \h </w:instrText>
      </w:r>
      <w:r w:rsidR="00D56C13">
        <w:fldChar w:fldCharType="separate"/>
      </w:r>
      <w:r>
        <w:rPr>
          <w:rStyle w:val="Hyperlink"/>
        </w:rPr>
        <w:t>10.1016/j.neuroimage.2009.01.016</w:t>
      </w:r>
      <w:r w:rsidR="00D56C13">
        <w:rPr>
          <w:rStyle w:val="Hyperlink"/>
        </w:rPr>
        <w:fldChar w:fldCharType="end"/>
      </w:r>
    </w:p>
    <w:bookmarkEnd w:id="1386"/>
    <w:p w14:paraId="2395D89D" w14:textId="724965C3" w:rsidR="00E75F14" w:rsidRDefault="00E75F14">
      <w:pPr>
        <w:pStyle w:val="Heading1"/>
        <w:spacing w:line="240" w:lineRule="auto"/>
        <w:ind w:left="720" w:hanging="720"/>
        <w:pPrChange w:id="1996" w:author="Maital Neta [2]" w:date="2020-02-21T11:45:00Z">
          <w:pPr>
            <w:pStyle w:val="Heading1"/>
          </w:pPr>
        </w:pPrChange>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3" w:author="Maital Neta [2]" w:date="2020-02-21T07:54:00Z" w:initials="MN">
    <w:p w14:paraId="441FBFAA" w14:textId="77777777" w:rsidR="0060141D" w:rsidRDefault="0060141D" w:rsidP="001A4A31">
      <w:pPr>
        <w:pStyle w:val="CommentText"/>
      </w:pPr>
      <w:r>
        <w:rPr>
          <w:rStyle w:val="CommentReference"/>
        </w:rPr>
        <w:annotationRef/>
      </w:r>
      <w:r>
        <w:t>Reworded this… do these citations still apply?</w:t>
      </w:r>
    </w:p>
  </w:comment>
  <w:comment w:id="21" w:author="Maital Neta [2]" w:date="2020-02-21T07:57:00Z" w:initials="MN">
    <w:p w14:paraId="716537AF" w14:textId="3EDA0091" w:rsidR="0060141D" w:rsidRDefault="0060141D">
      <w:pPr>
        <w:pStyle w:val="CommentText"/>
      </w:pPr>
      <w:r>
        <w:rPr>
          <w:rStyle w:val="CommentReference"/>
        </w:rPr>
        <w:annotationRef/>
      </w:r>
      <w:proofErr w:type="spellStart"/>
      <w:r>
        <w:t>Rewoded</w:t>
      </w:r>
      <w:proofErr w:type="spellEnd"/>
      <w:r>
        <w:t xml:space="preserve"> this… does it still work with these citations? And with the later mention of widespread effects?</w:t>
      </w:r>
    </w:p>
  </w:comment>
  <w:comment w:id="57" w:author="Maital Neta" w:date="2020-02-20T14:15:00Z" w:initials="MN">
    <w:p w14:paraId="47FFCC6C" w14:textId="6EC1D3EB" w:rsidR="0060141D" w:rsidRDefault="0060141D">
      <w:pPr>
        <w:pStyle w:val="CommentText"/>
      </w:pPr>
      <w:r>
        <w:rPr>
          <w:rStyle w:val="CommentReference"/>
        </w:rPr>
        <w:annotationRef/>
      </w:r>
      <w:r>
        <w:t>Is it difficulty in regulating cognitive processes or difficulty in cognitive process (e.g., attention, memory)?</w:t>
      </w:r>
    </w:p>
  </w:comment>
  <w:comment w:id="93" w:author="Rebecca Loucks" w:date="2010-09-09T15:58:00Z" w:initials="RL">
    <w:p w14:paraId="3160125F" w14:textId="77777777" w:rsidR="0060141D" w:rsidRDefault="0060141D" w:rsidP="001A4A31">
      <w:pPr>
        <w:pStyle w:val="CommentText"/>
      </w:pPr>
      <w:r>
        <w:rPr>
          <w:rStyle w:val="CommentReference"/>
        </w:rPr>
        <w:annotationRef/>
      </w:r>
      <w:r>
        <w:t xml:space="preserve">I’ll beef up the refs once we have a solid structure. </w:t>
      </w:r>
      <w:proofErr w:type="gramStart"/>
      <w:r>
        <w:t>Sure</w:t>
      </w:r>
      <w:proofErr w:type="gramEnd"/>
      <w:r>
        <w:t xml:space="preserve"> I can find more on this.</w:t>
      </w:r>
    </w:p>
  </w:comment>
  <w:comment w:id="99" w:author="Maital Neta" w:date="2020-02-18T09:16:00Z" w:initials="MN">
    <w:p w14:paraId="307B8FBC" w14:textId="77777777" w:rsidR="0060141D" w:rsidRDefault="0060141D" w:rsidP="00B2503A">
      <w:pPr>
        <w:pStyle w:val="CommentText"/>
      </w:pPr>
      <w:r>
        <w:rPr>
          <w:rStyle w:val="CommentReference"/>
        </w:rPr>
        <w:annotationRef/>
      </w:r>
      <w:r>
        <w:t xml:space="preserve">Changed this </w:t>
      </w:r>
      <w:proofErr w:type="spellStart"/>
      <w:r>
        <w:t>bc</w:t>
      </w:r>
      <w:proofErr w:type="spellEnd"/>
      <w:r>
        <w:t xml:space="preserve"> unclear what “worse performance” means – but I assume less accurate?</w:t>
      </w:r>
    </w:p>
  </w:comment>
  <w:comment w:id="100" w:author="Maital Neta" w:date="2020-02-18T09:20:00Z" w:initials="MN">
    <w:p w14:paraId="0F45F52B" w14:textId="77777777" w:rsidR="0060141D" w:rsidRDefault="0060141D" w:rsidP="00B2503A">
      <w:pPr>
        <w:pStyle w:val="CommentText"/>
      </w:pPr>
      <w:r>
        <w:rPr>
          <w:rStyle w:val="CommentReference"/>
        </w:rPr>
        <w:annotationRef/>
      </w:r>
      <w:r>
        <w:t xml:space="preserve">Don’t use negative when talking about emotion </w:t>
      </w:r>
      <w:proofErr w:type="spellStart"/>
      <w:r>
        <w:t>bc</w:t>
      </w:r>
      <w:proofErr w:type="spellEnd"/>
      <w:r>
        <w:t xml:space="preserve"> it makes people think of </w:t>
      </w:r>
      <w:proofErr w:type="spellStart"/>
      <w:r>
        <w:t>engative</w:t>
      </w:r>
      <w:proofErr w:type="spellEnd"/>
      <w:r>
        <w:t xml:space="preserve"> valence.</w:t>
      </w:r>
    </w:p>
  </w:comment>
  <w:comment w:id="134" w:author="Maital Neta" w:date="2020-02-20T14:20:00Z" w:initials="MN">
    <w:p w14:paraId="4DFF5EB6" w14:textId="4890A164" w:rsidR="0060141D" w:rsidRDefault="0060141D">
      <w:pPr>
        <w:pStyle w:val="CommentText"/>
      </w:pPr>
      <w:r>
        <w:rPr>
          <w:rStyle w:val="CommentReference"/>
        </w:rPr>
        <w:annotationRef/>
      </w:r>
      <w:r>
        <w:t xml:space="preserve">What does this mean? Spontaneous? Implicit? Automatic can be a trigger word, so just wondering if it’s really necessary here…? Or is it in quotes </w:t>
      </w:r>
      <w:proofErr w:type="spellStart"/>
      <w:r>
        <w:t>bc</w:t>
      </w:r>
      <w:proofErr w:type="spellEnd"/>
      <w:r>
        <w:t xml:space="preserve"> that’s the word those </w:t>
      </w:r>
      <w:proofErr w:type="spellStart"/>
      <w:r>
        <w:t>authros</w:t>
      </w:r>
      <w:proofErr w:type="spellEnd"/>
      <w:r>
        <w:t xml:space="preserve"> used?</w:t>
      </w:r>
    </w:p>
  </w:comment>
  <w:comment w:id="172" w:author="Maital Neta" w:date="2020-02-20T15:05:00Z" w:initials="MN">
    <w:p w14:paraId="253FA73C" w14:textId="7DD273DB" w:rsidR="0060141D" w:rsidRDefault="0060141D">
      <w:pPr>
        <w:pStyle w:val="CommentText"/>
      </w:pPr>
      <w:r>
        <w:rPr>
          <w:rStyle w:val="CommentReference"/>
        </w:rPr>
        <w:annotationRef/>
      </w:r>
      <w:r>
        <w:t>Not a great example since I think you talk about how this is impacted by depletion above?</w:t>
      </w:r>
    </w:p>
  </w:comment>
  <w:comment w:id="184" w:author="Maital Neta" w:date="2020-02-20T15:09:00Z" w:initials="MN">
    <w:p w14:paraId="5B070930" w14:textId="1D829C83" w:rsidR="0060141D" w:rsidRDefault="0060141D">
      <w:pPr>
        <w:pStyle w:val="CommentText"/>
      </w:pPr>
      <w:r>
        <w:rPr>
          <w:rStyle w:val="CommentReference"/>
        </w:rPr>
        <w:annotationRef/>
      </w:r>
      <w:r>
        <w:t>Not sure what this means… remember the emotional expressions?</w:t>
      </w:r>
    </w:p>
  </w:comment>
  <w:comment w:id="191" w:author="Maital Neta" w:date="2020-02-20T15:09:00Z" w:initials="MN">
    <w:p w14:paraId="5FA6E5B8" w14:textId="2B8D87F8" w:rsidR="0060141D" w:rsidRDefault="0060141D">
      <w:pPr>
        <w:pStyle w:val="CommentText"/>
      </w:pPr>
      <w:r>
        <w:rPr>
          <w:rStyle w:val="CommentReference"/>
        </w:rPr>
        <w:annotationRef/>
      </w:r>
      <w:r>
        <w:t xml:space="preserve">Not sure what this means either… </w:t>
      </w:r>
    </w:p>
  </w:comment>
  <w:comment w:id="215" w:author="Nicholas Harp" w:date="2020-02-18T14:50:00Z" w:initials="NH">
    <w:p w14:paraId="09DB2C3F" w14:textId="77777777" w:rsidR="0060141D" w:rsidRDefault="0060141D" w:rsidP="00B2503A">
      <w:pPr>
        <w:pStyle w:val="CommentText"/>
      </w:pPr>
      <w:r>
        <w:rPr>
          <w:rStyle w:val="CommentReference"/>
        </w:rPr>
        <w:annotationRef/>
      </w:r>
      <w:r>
        <w:t xml:space="preserve">Does </w:t>
      </w:r>
      <w:proofErr w:type="spellStart"/>
      <w:r>
        <w:t>egner</w:t>
      </w:r>
      <w:proofErr w:type="spellEnd"/>
      <w:r>
        <w:t xml:space="preserve"> go here? </w:t>
      </w:r>
    </w:p>
  </w:comment>
  <w:comment w:id="214" w:author="Maital Neta" w:date="2020-02-20T15:15:00Z" w:initials="MN">
    <w:p w14:paraId="223A36D6" w14:textId="6A25E796" w:rsidR="0060141D" w:rsidRDefault="0060141D">
      <w:pPr>
        <w:pStyle w:val="CommentText"/>
      </w:pPr>
      <w:r>
        <w:rPr>
          <w:rStyle w:val="CommentReference"/>
        </w:rPr>
        <w:annotationRef/>
      </w:r>
      <w:r>
        <w:t xml:space="preserve">Are you saying that emotional load impacts non-emotional tasks too </w:t>
      </w:r>
      <w:proofErr w:type="spellStart"/>
      <w:r>
        <w:t>bc</w:t>
      </w:r>
      <w:proofErr w:type="spellEnd"/>
      <w:r>
        <w:t xml:space="preserve"> the emotional load takes priority? Not sure what the point was in here so I removed some of it, but then I realized that’s not consistent with what I thought the point was (that emotion load impacts emotion tasks more than cognitive load).</w:t>
      </w:r>
    </w:p>
  </w:comment>
  <w:comment w:id="219" w:author="Maital Neta" w:date="2020-02-20T15:17:00Z" w:initials="MN">
    <w:p w14:paraId="4996E756" w14:textId="20A4CF21" w:rsidR="0060141D" w:rsidRDefault="0060141D">
      <w:pPr>
        <w:pStyle w:val="CommentText"/>
      </w:pPr>
      <w:r>
        <w:rPr>
          <w:rStyle w:val="CommentReference"/>
        </w:rPr>
        <w:annotationRef/>
      </w:r>
      <w:r>
        <w:t>This heading needs to be more relevant to th</w:t>
      </w:r>
      <w:r>
        <w:rPr>
          <w:noProof/>
        </w:rPr>
        <w:t>e paper.  “Valence bias and initial negativity” makes no sense to the reader</w:t>
      </w:r>
    </w:p>
  </w:comment>
  <w:comment w:id="224" w:author="Maital Neta" w:date="2020-02-13T13:10:00Z" w:initials="MN">
    <w:p w14:paraId="74C26D87" w14:textId="57E66084" w:rsidR="0060141D" w:rsidRDefault="0060141D">
      <w:pPr>
        <w:pStyle w:val="CommentText"/>
      </w:pPr>
      <w:r>
        <w:rPr>
          <w:rStyle w:val="CommentReference"/>
        </w:rPr>
        <w:annotationRef/>
      </w:r>
      <w:r>
        <w:t>Why emotional states? Aren’t we talking about emotion processing (how we respond to emotional information), and that’s directly related to the valence bias task without getting into emotion states?</w:t>
      </w:r>
    </w:p>
  </w:comment>
  <w:comment w:id="230" w:author="Maital Neta" w:date="2020-02-13T13:10:00Z" w:initials="MN">
    <w:p w14:paraId="3C1189BC" w14:textId="0518D33E" w:rsidR="0060141D" w:rsidRDefault="0060141D">
      <w:pPr>
        <w:pStyle w:val="CommentText"/>
      </w:pPr>
      <w:r>
        <w:rPr>
          <w:rStyle w:val="CommentReference"/>
        </w:rPr>
        <w:annotationRef/>
      </w:r>
      <w:r>
        <w:t>Again, why is this relevant? I think this whole first sentence is unnecessary and confusing.</w:t>
      </w:r>
    </w:p>
  </w:comment>
  <w:comment w:id="228" w:author="Nicholas Harp" w:date="2020-02-18T12:12:00Z" w:initials="NH">
    <w:p w14:paraId="022D378E" w14:textId="0BB15760" w:rsidR="0060141D" w:rsidRDefault="0060141D">
      <w:pPr>
        <w:pStyle w:val="CommentText"/>
      </w:pPr>
      <w:r>
        <w:rPr>
          <w:rStyle w:val="CommentReference"/>
        </w:rPr>
        <w:annotationRef/>
      </w:r>
      <w:r>
        <w:t xml:space="preserve">Frame this more as something to do with cognitive load / depletion… “These cognitive resources may be helpful for tasks such as resolving </w:t>
      </w:r>
      <w:proofErr w:type="spellStart"/>
      <w:r>
        <w:t>uncertatinty</w:t>
      </w:r>
      <w:proofErr w:type="spellEnd"/>
      <w:r>
        <w:t xml:space="preserve"> (emotional </w:t>
      </w:r>
      <w:proofErr w:type="spellStart"/>
      <w:r>
        <w:t>amibugity</w:t>
      </w:r>
      <w:proofErr w:type="spellEnd"/>
      <w:r>
        <w:t>?)”</w:t>
      </w:r>
    </w:p>
  </w:comment>
  <w:comment w:id="289" w:author="Maital Neta" w:date="2020-02-13T13:12:00Z" w:initials="MN">
    <w:p w14:paraId="2FDBC0E1" w14:textId="43CDA042" w:rsidR="0060141D" w:rsidRDefault="0060141D">
      <w:pPr>
        <w:pStyle w:val="CommentText"/>
      </w:pPr>
      <w:r>
        <w:rPr>
          <w:rStyle w:val="CommentReference"/>
        </w:rPr>
        <w:annotationRef/>
      </w:r>
      <w:r>
        <w:t>Why is this most important? Maybe say that this is one of the superordinate decisions people make – approach or avoid? I see now that’s where you were going… but maybe get there faster (one sentence)</w:t>
      </w:r>
    </w:p>
  </w:comment>
  <w:comment w:id="308" w:author="Maital Neta" w:date="2020-02-13T13:14:00Z" w:initials="MN">
    <w:p w14:paraId="4289E190" w14:textId="48F0E12C" w:rsidR="0060141D" w:rsidRDefault="0060141D">
      <w:pPr>
        <w:pStyle w:val="CommentText"/>
      </w:pPr>
      <w:r>
        <w:rPr>
          <w:rStyle w:val="CommentReference"/>
        </w:rPr>
        <w:annotationRef/>
      </w:r>
      <w:r>
        <w:t>Again, not sure why this is relevant… we aren’t talking about emotional experience anywhere in this paper… it’s about how we perceive emotion or process that perception etc.</w:t>
      </w:r>
    </w:p>
  </w:comment>
  <w:comment w:id="359" w:author="Nicholas Harp" w:date="2020-02-18T12:14:00Z" w:initials="NH">
    <w:p w14:paraId="04B933FA" w14:textId="304AF7F0" w:rsidR="0060141D" w:rsidRDefault="0060141D">
      <w:pPr>
        <w:pStyle w:val="CommentText"/>
      </w:pPr>
      <w:r>
        <w:rPr>
          <w:rStyle w:val="CommentReference"/>
        </w:rPr>
        <w:annotationRef/>
      </w:r>
      <w:r>
        <w:t xml:space="preserve">Is the </w:t>
      </w:r>
      <w:proofErr w:type="spellStart"/>
      <w:r>
        <w:t>kriegelmeyer</w:t>
      </w:r>
      <w:proofErr w:type="spellEnd"/>
      <w:r>
        <w:t xml:space="preserve"> work necessary? </w:t>
      </w:r>
    </w:p>
  </w:comment>
  <w:comment w:id="460" w:author="Maital Neta [2]" w:date="2020-02-05T10:11:00Z" w:initials="MN">
    <w:p w14:paraId="5E222185" w14:textId="77777777" w:rsidR="0060141D" w:rsidRDefault="0060141D"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60141D" w:rsidRDefault="0060141D" w:rsidP="00C10CBB">
      <w:pPr>
        <w:pStyle w:val="CommentText"/>
      </w:pPr>
    </w:p>
    <w:p w14:paraId="1080826D" w14:textId="77777777" w:rsidR="0060141D" w:rsidRDefault="0060141D" w:rsidP="00C10CBB">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467" w:author="Catie Brown" w:date="2020-02-04T10:34:00Z" w:initials="CB">
    <w:p w14:paraId="69299F96" w14:textId="63A05A84" w:rsidR="0060141D" w:rsidRDefault="0060141D">
      <w:pPr>
        <w:pStyle w:val="CommentText"/>
      </w:pPr>
      <w:r>
        <w:rPr>
          <w:rStyle w:val="CommentReference"/>
        </w:rPr>
        <w:annotationRef/>
      </w:r>
      <w:r>
        <w:t xml:space="preserve">I think this section would fit better at the beginning of the intro, then you get into facial signals. </w:t>
      </w:r>
    </w:p>
  </w:comment>
  <w:comment w:id="468" w:author="Nicholas Harp" w:date="2020-02-05T08:59:00Z" w:initials="NH">
    <w:p w14:paraId="1B6BAFEC" w14:textId="7CB11161" w:rsidR="0060141D" w:rsidRDefault="0060141D">
      <w:pPr>
        <w:pStyle w:val="CommentText"/>
      </w:pPr>
      <w:r>
        <w:rPr>
          <w:rStyle w:val="CommentReference"/>
        </w:rPr>
        <w:annotationRef/>
      </w:r>
      <w:r>
        <w:rPr>
          <w:rStyle w:val="CommentReference"/>
        </w:rPr>
        <w:t xml:space="preserve">I think this is probably good as </w:t>
      </w:r>
      <w:proofErr w:type="gramStart"/>
      <w:r>
        <w:rPr>
          <w:rStyle w:val="CommentReference"/>
        </w:rPr>
        <w:t>is..</w:t>
      </w:r>
      <w:proofErr w:type="gramEnd"/>
    </w:p>
  </w:comment>
  <w:comment w:id="469" w:author="Maital Neta [2]" w:date="2020-02-05T10:35:00Z" w:initials="MN">
    <w:p w14:paraId="5BF7400D" w14:textId="7679B4AA" w:rsidR="0060141D" w:rsidRDefault="0060141D">
      <w:pPr>
        <w:pStyle w:val="CommentText"/>
      </w:pPr>
      <w:r>
        <w:rPr>
          <w:rStyle w:val="CommentReference"/>
        </w:rPr>
        <w:annotationRef/>
      </w:r>
      <w:r>
        <w:t xml:space="preserve">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w:t>
      </w:r>
      <w:proofErr w:type="spellStart"/>
      <w:r>
        <w:t>bc</w:t>
      </w:r>
      <w:proofErr w:type="spellEnd"/>
      <w:r>
        <w:t xml:space="preserve"> you like the way you did it… but it’s always worth thinking deeply about it and maybe even trying it before deciding if you think it’s better or not. So maybe try this out and let’s see how it reads.</w:t>
      </w:r>
    </w:p>
  </w:comment>
  <w:comment w:id="585" w:author="Maital Neta [2]" w:date="2020-02-05T10:08:00Z" w:initials="MN">
    <w:p w14:paraId="5957DD81" w14:textId="2540015D" w:rsidR="0060141D" w:rsidRDefault="0060141D">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590" w:author="Maital Neta [2]" w:date="2020-02-05T10:08:00Z" w:initials="MN">
    <w:p w14:paraId="6CDD67A2" w14:textId="77777777" w:rsidR="0060141D" w:rsidRDefault="0060141D" w:rsidP="00101E01">
      <w:pPr>
        <w:pStyle w:val="CommentText"/>
      </w:pPr>
      <w:r>
        <w:rPr>
          <w:rStyle w:val="CommentReference"/>
        </w:rPr>
        <w:annotationRef/>
      </w:r>
      <w:r>
        <w:t xml:space="preserve">Either in this paragraph or later in the Intro when talking about our study, it needs to be clear what the motivation is for using </w:t>
      </w:r>
      <w:proofErr w:type="spellStart"/>
      <w:r>
        <w:t>mousetracking</w:t>
      </w:r>
      <w:proofErr w:type="spellEnd"/>
      <w:r>
        <w:t xml:space="preserve">… e.g., it provides a unique window into the process of making a selection, etc. etc. (see Jon’s papers or the </w:t>
      </w:r>
      <w:proofErr w:type="spellStart"/>
      <w:r>
        <w:t>Mattek</w:t>
      </w:r>
      <w:proofErr w:type="spellEnd"/>
      <w:r>
        <w:t xml:space="preserve"> paper)</w:t>
      </w:r>
    </w:p>
  </w:comment>
  <w:comment w:id="608" w:author="Maital Neta [2]" w:date="2020-02-21T08:31:00Z" w:initials="MN">
    <w:p w14:paraId="326D6DC3" w14:textId="0B370351" w:rsidR="0060141D" w:rsidRDefault="0060141D">
      <w:pPr>
        <w:pStyle w:val="CommentText"/>
      </w:pPr>
      <w:r>
        <w:rPr>
          <w:rStyle w:val="CommentReference"/>
        </w:rPr>
        <w:annotationRef/>
      </w:r>
      <w:r>
        <w:t>The findings we care about it NOT related to</w:t>
      </w:r>
      <w:r>
        <w:rPr>
          <w:noProof/>
        </w:rPr>
        <w:t xml:space="preserve"> bias, bc we aren't testing anything related to bias.</w:t>
      </w:r>
    </w:p>
  </w:comment>
  <w:comment w:id="643" w:author="Maital Neta" w:date="2020-02-13T13:45:00Z" w:initials="MN">
    <w:p w14:paraId="19B96F99" w14:textId="1A1CEE4F" w:rsidR="0060141D" w:rsidRDefault="0060141D">
      <w:pPr>
        <w:pStyle w:val="CommentText"/>
      </w:pPr>
      <w:r>
        <w:rPr>
          <w:rStyle w:val="CommentReference"/>
        </w:rPr>
        <w:annotationRef/>
      </w:r>
      <w:r>
        <w:t>In the Intro, you don’t talk about DVs like “maximum deviation” – talk about concepts and what MD MEANS.</w:t>
      </w:r>
    </w:p>
  </w:comment>
  <w:comment w:id="620" w:author="Nicholas Harp" w:date="2020-02-18T12:18:00Z" w:initials="NH">
    <w:p w14:paraId="70C22660" w14:textId="54476A11" w:rsidR="0060141D" w:rsidRDefault="0060141D">
      <w:pPr>
        <w:pStyle w:val="CommentText"/>
      </w:pPr>
      <w:r>
        <w:rPr>
          <w:rStyle w:val="CommentReference"/>
        </w:rPr>
        <w:annotationRef/>
      </w:r>
      <w:r>
        <w:t xml:space="preserve">Think about combining this and the previous paragraph? The </w:t>
      </w:r>
      <w:proofErr w:type="spellStart"/>
      <w:r>
        <w:t>mousetracking</w:t>
      </w:r>
      <w:proofErr w:type="spellEnd"/>
      <w:r>
        <w:t xml:space="preserve"> piece could go up in the </w:t>
      </w:r>
      <w:proofErr w:type="spellStart"/>
      <w:r>
        <w:t>intial</w:t>
      </w:r>
      <w:proofErr w:type="spellEnd"/>
      <w:r>
        <w:t xml:space="preserve"> negativity piece to make this </w:t>
      </w:r>
      <w:proofErr w:type="spellStart"/>
      <w:r>
        <w:t>Mattek</w:t>
      </w:r>
      <w:proofErr w:type="spellEnd"/>
      <w:r>
        <w:t xml:space="preserve"> discussion less than a page (could replace Rt or LSF or something, also </w:t>
      </w:r>
      <w:proofErr w:type="gramStart"/>
      <w:r>
        <w:t>could  consolidate</w:t>
      </w:r>
      <w:proofErr w:type="gramEnd"/>
      <w:r>
        <w:t xml:space="preserve"> neuroimaging stuff)</w:t>
      </w:r>
    </w:p>
  </w:comment>
  <w:comment w:id="687" w:author="Maital Neta [2]" w:date="2020-02-05T10:11:00Z" w:initials="MN">
    <w:p w14:paraId="26DCB66B" w14:textId="77777777" w:rsidR="0060141D" w:rsidRDefault="0060141D"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60141D" w:rsidRDefault="0060141D" w:rsidP="00E72089">
      <w:pPr>
        <w:pStyle w:val="CommentText"/>
      </w:pPr>
    </w:p>
    <w:p w14:paraId="7840B852" w14:textId="77777777" w:rsidR="0060141D" w:rsidRDefault="0060141D" w:rsidP="00E72089">
      <w:pPr>
        <w:pStyle w:val="CommentText"/>
      </w:pPr>
      <w:r>
        <w:t xml:space="preserve">Having looked over your results section more, you really need to make your predicted effects super clear here, and then report on the tests of those predictions (not all the possible tests you could have run and all the significant or trending </w:t>
      </w:r>
      <w:proofErr w:type="spellStart"/>
      <w:r>
        <w:t>effects you</w:t>
      </w:r>
      <w:proofErr w:type="spellEnd"/>
      <w:r>
        <w:t xml:space="preserve"> found within that). You need to show that you were motivated to examine X, you tested X, and your findings are related to X. Does that make sense?</w:t>
      </w:r>
    </w:p>
  </w:comment>
  <w:comment w:id="688" w:author="Nicholas Harp" w:date="2020-02-06T10:15:00Z" w:initials="NH">
    <w:p w14:paraId="60C6846D" w14:textId="7CA36E81" w:rsidR="0060141D" w:rsidRDefault="0060141D">
      <w:pPr>
        <w:pStyle w:val="CommentText"/>
      </w:pPr>
      <w:r>
        <w:rPr>
          <w:rStyle w:val="CommentReference"/>
        </w:rPr>
        <w:annotationRef/>
      </w:r>
      <w:r>
        <w:t xml:space="preserve">Ok, I think this looks better… let me know if there is a specific hypothesis that is not clear. </w:t>
      </w:r>
    </w:p>
  </w:comment>
  <w:comment w:id="698" w:author="Maital Neta" w:date="2020-02-13T13:48:00Z" w:initials="MN">
    <w:p w14:paraId="72764B8E" w14:textId="7E17ECE4" w:rsidR="0060141D" w:rsidRDefault="0060141D">
      <w:pPr>
        <w:pStyle w:val="CommentText"/>
      </w:pPr>
      <w:r>
        <w:rPr>
          <w:rStyle w:val="CommentReference"/>
        </w:rPr>
        <w:annotationRef/>
      </w:r>
      <w:r>
        <w:t xml:space="preserve">“main effect” like “max deviation” is not a term you use in the Intro. The Intro and </w:t>
      </w:r>
      <w:proofErr w:type="spellStart"/>
      <w:r>
        <w:t>Discusionn</w:t>
      </w:r>
      <w:proofErr w:type="spellEnd"/>
      <w:r>
        <w:t xml:space="preserve"> are for real people… real language, not science language.</w:t>
      </w:r>
    </w:p>
  </w:comment>
  <w:comment w:id="699" w:author="Maital Neta [2]" w:date="2020-02-05T10:10:00Z" w:initials="MN">
    <w:p w14:paraId="5E0209A1" w14:textId="52099110" w:rsidR="0060141D" w:rsidRDefault="0060141D">
      <w:pPr>
        <w:pStyle w:val="CommentText"/>
      </w:pPr>
      <w:r>
        <w:rPr>
          <w:rStyle w:val="CommentReference"/>
        </w:rPr>
        <w:annotationRef/>
      </w:r>
      <w:r>
        <w:t>Should also predict to replicate their MD effect for neutral load, right?</w:t>
      </w:r>
    </w:p>
  </w:comment>
  <w:comment w:id="700" w:author="Nicholas Harp" w:date="2020-02-05T12:34:00Z" w:initials="NH">
    <w:p w14:paraId="4CA312CF" w14:textId="36003F77" w:rsidR="0060141D" w:rsidRDefault="0060141D">
      <w:pPr>
        <w:pStyle w:val="CommentText"/>
      </w:pPr>
      <w:r>
        <w:rPr>
          <w:rStyle w:val="CommentReference"/>
        </w:rPr>
        <w:annotationRef/>
      </w:r>
      <w:r>
        <w:t xml:space="preserve">I guess… but we couldn’t exactly. It’s a slightly different analysis, and instead of showing that modal response trajectories are changed, we show that the </w:t>
      </w:r>
      <w:proofErr w:type="spellStart"/>
      <w:r>
        <w:t>surp</w:t>
      </w:r>
      <w:proofErr w:type="spellEnd"/>
      <w:r>
        <w:t xml:space="preserve"> rated as pos md &gt; </w:t>
      </w:r>
      <w:proofErr w:type="spellStart"/>
      <w:r>
        <w:t>surp</w:t>
      </w:r>
      <w:proofErr w:type="spellEnd"/>
      <w:r>
        <w:t xml:space="preserve"> rated as neg md has changed. I try to describe this difference in the previous paragraph. </w:t>
      </w:r>
    </w:p>
  </w:comment>
  <w:comment w:id="701" w:author="Maital Neta [2]" w:date="2020-02-21T08:45:00Z" w:initials="MN">
    <w:p w14:paraId="28C670DD" w14:textId="50B4E6B8" w:rsidR="0060141D" w:rsidRDefault="0060141D">
      <w:pPr>
        <w:pStyle w:val="CommentText"/>
      </w:pPr>
      <w:r>
        <w:rPr>
          <w:rStyle w:val="CommentReference"/>
        </w:rPr>
        <w:annotationRef/>
      </w:r>
      <w:r>
        <w:t>I’m not sure I understood this… maybe we can discuss.</w:t>
      </w:r>
    </w:p>
  </w:comment>
  <w:comment w:id="716" w:author="Maital Neta [2]" w:date="2020-02-05T10:10:00Z" w:initials="MN">
    <w:p w14:paraId="238111F2" w14:textId="3F047572" w:rsidR="0060141D" w:rsidRDefault="0060141D">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717" w:author="Nicholas Harp" w:date="2020-02-05T12:32:00Z" w:initials="NH">
    <w:p w14:paraId="40AACB73" w14:textId="046C5FC7" w:rsidR="0060141D" w:rsidRDefault="0060141D">
      <w:pPr>
        <w:pStyle w:val="CommentText"/>
      </w:pPr>
      <w:r>
        <w:rPr>
          <w:rStyle w:val="CommentReference"/>
        </w:rPr>
        <w:annotationRef/>
      </w:r>
      <w:r>
        <w:rPr>
          <w:rStyle w:val="CommentReference"/>
        </w:rPr>
        <w:t xml:space="preserve">I started shifting everything to “content type” (per one of Jeff’s comments in an older </w:t>
      </w:r>
      <w:proofErr w:type="gramStart"/>
      <w:r>
        <w:rPr>
          <w:rStyle w:val="CommentReference"/>
        </w:rPr>
        <w:t>doc)…</w:t>
      </w:r>
      <w:proofErr w:type="gramEnd"/>
      <w:r>
        <w:rPr>
          <w:rStyle w:val="CommentReference"/>
        </w:rPr>
        <w:t xml:space="preserve"> I think domain works, but it seemed like that was unclear during the defense as well (e.g., Jeff was not following how thing would be “domain-specific”, but let’s see how this looks after re-wording and expanding the intro. </w:t>
      </w:r>
    </w:p>
  </w:comment>
  <w:comment w:id="718" w:author="Maital Neta [2]" w:date="2020-02-21T08:46:00Z" w:initials="MN">
    <w:p w14:paraId="68921F2F" w14:textId="751C0CB3" w:rsidR="0060141D" w:rsidRDefault="0060141D">
      <w:pPr>
        <w:pStyle w:val="CommentText"/>
      </w:pPr>
      <w:r>
        <w:rPr>
          <w:rStyle w:val="CommentReference"/>
        </w:rPr>
        <w:annotationRef/>
      </w:r>
      <w:r>
        <w:t>Whatever you choose is fine as long as you explicitly define it as soon as possible (which I think you have now). It’s just important to recognize that not everyone uses these terms in the same way so it’s never totally obvious what they mean. This is generally a good approach to science too.</w:t>
      </w:r>
    </w:p>
  </w:comment>
  <w:comment w:id="760" w:author="Catie Brown" w:date="2020-02-04T09:55:00Z" w:initials="CB">
    <w:p w14:paraId="292B2284" w14:textId="2D7F3372" w:rsidR="0060141D" w:rsidRDefault="0060141D">
      <w:pPr>
        <w:pStyle w:val="CommentText"/>
      </w:pPr>
      <w:r>
        <w:rPr>
          <w:rStyle w:val="CommentReference"/>
        </w:rPr>
        <w:annotationRef/>
      </w:r>
      <w:r>
        <w:t xml:space="preserve">On the footnote, do you have an exact # for how many only did 142? And what condition those trial </w:t>
      </w:r>
      <w:proofErr w:type="gramStart"/>
      <w:r>
        <w:t>were</w:t>
      </w:r>
      <w:proofErr w:type="gramEnd"/>
      <w:r>
        <w:t>?</w:t>
      </w:r>
    </w:p>
  </w:comment>
  <w:comment w:id="761" w:author="Maital Neta [2]" w:date="2020-02-05T09:40:00Z" w:initials="MN">
    <w:p w14:paraId="0F175139" w14:textId="168F4990" w:rsidR="0060141D" w:rsidRDefault="0060141D">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762" w:author="Nicholas Harp" w:date="2020-02-13T11:44:00Z" w:initials="NH">
    <w:p w14:paraId="7579514F" w14:textId="3A21A0C6" w:rsidR="0060141D" w:rsidRDefault="0060141D">
      <w:pPr>
        <w:pStyle w:val="CommentText"/>
      </w:pPr>
      <w:r>
        <w:rPr>
          <w:rStyle w:val="CommentReference"/>
        </w:rPr>
        <w:annotationRef/>
      </w:r>
      <w:r>
        <w:t xml:space="preserve">Quite a </w:t>
      </w:r>
      <w:proofErr w:type="gramStart"/>
      <w:r>
        <w:t>few..</w:t>
      </w:r>
      <w:proofErr w:type="gramEnd"/>
      <w:r>
        <w:t xml:space="preserve"> and </w:t>
      </w:r>
      <w:proofErr w:type="gramStart"/>
      <w:r>
        <w:t>actually</w:t>
      </w:r>
      <w:proofErr w:type="gramEnd"/>
      <w:r>
        <w:t xml:space="preserve"> some did an extra face and memory probe. Would be nice if you think this could be omitted. </w:t>
      </w:r>
    </w:p>
  </w:comment>
  <w:comment w:id="780" w:author="Maital Neta [2]" w:date="2020-02-05T09:58:00Z" w:initials="MN">
    <w:p w14:paraId="5B6F5BA4" w14:textId="77777777" w:rsidR="0060141D" w:rsidRDefault="0060141D" w:rsidP="00132CBE">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781" w:author="Nicholas Harp" w:date="2020-02-06T13:31:00Z" w:initials="NH">
    <w:p w14:paraId="5A1B83C2" w14:textId="77777777" w:rsidR="0060141D" w:rsidRDefault="0060141D" w:rsidP="00132CBE">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797" w:author="Maital Neta [2]" w:date="2020-02-05T09:58:00Z" w:initials="MN">
    <w:p w14:paraId="03B744C0" w14:textId="77777777" w:rsidR="0060141D" w:rsidRDefault="0060141D" w:rsidP="0081414C">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798" w:author="Nicholas Harp" w:date="2020-02-06T13:31:00Z" w:initials="NH">
    <w:p w14:paraId="28D52D61" w14:textId="77777777" w:rsidR="0060141D" w:rsidRDefault="0060141D" w:rsidP="0081414C">
      <w:pPr>
        <w:pStyle w:val="CommentText"/>
      </w:pPr>
      <w:r>
        <w:rPr>
          <w:rStyle w:val="CommentReference"/>
        </w:rPr>
        <w:annotationRef/>
      </w:r>
      <w:proofErr w:type="gramStart"/>
      <w:r>
        <w:t>So</w:t>
      </w:r>
      <w:proofErr w:type="gramEnd"/>
      <w:r>
        <w:t xml:space="preserve"> I don’t have a paper that uses this task exactly. Let me know what you think about the justifications I </w:t>
      </w:r>
      <w:proofErr w:type="gramStart"/>
      <w:r>
        <w:t>added..</w:t>
      </w:r>
      <w:proofErr w:type="gramEnd"/>
      <w:r>
        <w:t xml:space="preserve"> </w:t>
      </w:r>
    </w:p>
  </w:comment>
  <w:comment w:id="818" w:author="Maital Neta [2]" w:date="2020-02-21T09:48:00Z" w:initials="MN">
    <w:p w14:paraId="7EECA348" w14:textId="3C6B050A" w:rsidR="0060141D" w:rsidRDefault="0060141D">
      <w:pPr>
        <w:pStyle w:val="CommentText"/>
      </w:pPr>
      <w:r>
        <w:rPr>
          <w:rStyle w:val="CommentReference"/>
        </w:rPr>
        <w:annotationRef/>
      </w:r>
      <w:r>
        <w:t>What about the probes that were not present in the matrices?</w:t>
      </w:r>
    </w:p>
  </w:comment>
  <w:comment w:id="835" w:author="Catie Brown" w:date="2020-02-04T09:58:00Z" w:initials="CB">
    <w:p w14:paraId="08500787" w14:textId="75A75B6B" w:rsidR="0060141D" w:rsidRDefault="0060141D">
      <w:pPr>
        <w:pStyle w:val="CommentText"/>
      </w:pPr>
      <w:r>
        <w:rPr>
          <w:rStyle w:val="CommentReference"/>
        </w:rPr>
        <w:annotationRef/>
      </w:r>
      <w:r>
        <w:t xml:space="preserve">This seems better suited for the discussion section. </w:t>
      </w:r>
    </w:p>
  </w:comment>
  <w:comment w:id="856" w:author="Catie Brown" w:date="2020-02-04T09:59:00Z" w:initials="CB">
    <w:p w14:paraId="13C74DD9" w14:textId="58217236" w:rsidR="0060141D" w:rsidRDefault="0060141D">
      <w:pPr>
        <w:pStyle w:val="CommentText"/>
      </w:pPr>
      <w:r>
        <w:rPr>
          <w:rStyle w:val="CommentReference"/>
        </w:rPr>
        <w:annotationRef/>
      </w:r>
      <w:r>
        <w:t>Not 12?</w:t>
      </w:r>
    </w:p>
  </w:comment>
  <w:comment w:id="857" w:author="Nicholas Harp" w:date="2020-02-06T13:34:00Z" w:initials="NH">
    <w:p w14:paraId="48DD9F47" w14:textId="4A52091A" w:rsidR="0060141D" w:rsidRDefault="0060141D">
      <w:pPr>
        <w:pStyle w:val="CommentText"/>
      </w:pPr>
      <w:r>
        <w:rPr>
          <w:rStyle w:val="CommentReference"/>
        </w:rPr>
        <w:annotationRef/>
      </w:r>
      <w:r>
        <w:t xml:space="preserve">Nope, another mistake </w:t>
      </w:r>
      <w:r>
        <w:sym w:font="Wingdings" w:char="F04C"/>
      </w:r>
      <w:r>
        <w:t xml:space="preserve"> </w:t>
      </w:r>
    </w:p>
  </w:comment>
  <w:comment w:id="858" w:author="Maital Neta [2]" w:date="2020-02-21T09:53:00Z" w:initials="MN">
    <w:p w14:paraId="36EB8A10" w14:textId="17D5B03D" w:rsidR="0060141D" w:rsidRDefault="0060141D">
      <w:pPr>
        <w:pStyle w:val="CommentText"/>
      </w:pPr>
      <w:r>
        <w:rPr>
          <w:rStyle w:val="CommentReference"/>
        </w:rPr>
        <w:annotationRef/>
      </w:r>
      <w:r>
        <w:t xml:space="preserve">Wait, what? This is tricky </w:t>
      </w:r>
      <w:proofErr w:type="spellStart"/>
      <w:r>
        <w:t>esp</w:t>
      </w:r>
      <w:proofErr w:type="spellEnd"/>
      <w:r>
        <w:t xml:space="preserve"> given we just talked about priming and now you’re saying that there were more happy than angry? This was true for all subjects? How did that happen?</w:t>
      </w:r>
    </w:p>
  </w:comment>
  <w:comment w:id="859" w:author="Nicholas Harp" w:date="2020-02-21T13:13:00Z" w:initials="NH">
    <w:p w14:paraId="5D7EDC6B" w14:textId="7F9B32DF" w:rsidR="0060141D" w:rsidRDefault="0060141D">
      <w:pPr>
        <w:pStyle w:val="CommentText"/>
      </w:pPr>
      <w:r>
        <w:rPr>
          <w:rStyle w:val="CommentReference"/>
        </w:rPr>
        <w:annotationRef/>
      </w:r>
      <w:r>
        <w:t>There were only 11 unique angry expressions, meaning one of the identities was duplicated.</w:t>
      </w:r>
    </w:p>
  </w:comment>
  <w:comment w:id="865" w:author="Maital Neta [2]" w:date="2020-02-21T09:56:00Z" w:initials="MN">
    <w:p w14:paraId="50A17A4C" w14:textId="413349BC" w:rsidR="0060141D" w:rsidRDefault="0060141D">
      <w:pPr>
        <w:pStyle w:val="CommentText"/>
      </w:pPr>
      <w:r>
        <w:rPr>
          <w:rStyle w:val="CommentReference"/>
        </w:rPr>
        <w:annotationRef/>
      </w:r>
      <w:r>
        <w:t>At what point are these ??? going to stop appearing?</w:t>
      </w:r>
    </w:p>
  </w:comment>
  <w:comment w:id="869" w:author="Catie Brown" w:date="2020-02-04T10:03:00Z" w:initials="CB">
    <w:p w14:paraId="02C25A8B" w14:textId="31EDF810" w:rsidR="0060141D" w:rsidRDefault="0060141D">
      <w:pPr>
        <w:pStyle w:val="CommentText"/>
      </w:pPr>
      <w:r>
        <w:rPr>
          <w:rStyle w:val="CommentReference"/>
        </w:rPr>
        <w:annotationRef/>
      </w:r>
      <w:r>
        <w:t xml:space="preserve">Is there a previous paper you can cite that used 3 SDs, or just outlier removal? </w:t>
      </w:r>
    </w:p>
  </w:comment>
  <w:comment w:id="870" w:author="Maital Neta [2]" w:date="2020-02-05T09:41:00Z" w:initials="MN">
    <w:p w14:paraId="1205DB07" w14:textId="2654245D" w:rsidR="0060141D" w:rsidRDefault="0060141D">
      <w:pPr>
        <w:pStyle w:val="CommentText"/>
      </w:pPr>
      <w:r>
        <w:rPr>
          <w:rStyle w:val="CommentReference"/>
        </w:rPr>
        <w:annotationRef/>
      </w:r>
      <w:r>
        <w:t>Agreed! People will expect to see a citation for this… why 3 and not 2 or 2.5SD??</w:t>
      </w:r>
    </w:p>
  </w:comment>
  <w:comment w:id="871" w:author="Nicholas Harp" w:date="2020-02-05T13:49:00Z" w:initials="NH">
    <w:p w14:paraId="63A9D9E8" w14:textId="1BA28234" w:rsidR="0060141D" w:rsidRDefault="0060141D">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867" w:author="Nicholas Harp" w:date="2020-02-07T12:47:00Z" w:initials="NH">
    <w:p w14:paraId="437FBBB5" w14:textId="33B78B12" w:rsidR="0060141D" w:rsidRDefault="0060141D">
      <w:pPr>
        <w:pStyle w:val="CommentText"/>
      </w:pPr>
      <w:r>
        <w:rPr>
          <w:rStyle w:val="CommentReference"/>
        </w:rPr>
        <w:annotationRef/>
      </w:r>
      <w:r>
        <w:t xml:space="preserve">Just noting here that I’m not excluding any trials based on RT anymore. </w:t>
      </w:r>
    </w:p>
  </w:comment>
  <w:comment w:id="890" w:author="Catie Brown" w:date="2020-02-04T10:04:00Z" w:initials="CB">
    <w:p w14:paraId="11525E2C" w14:textId="5C3D28DF" w:rsidR="0060141D" w:rsidRDefault="0060141D">
      <w:pPr>
        <w:pStyle w:val="CommentText"/>
      </w:pPr>
      <w:r>
        <w:rPr>
          <w:rStyle w:val="CommentReference"/>
        </w:rPr>
        <w:annotationRef/>
      </w:r>
      <w:r>
        <w:t xml:space="preserve">I don’t quite understand this. Maybe add clarification in parentheses at the end of this sentence. </w:t>
      </w:r>
    </w:p>
  </w:comment>
  <w:comment w:id="891" w:author="Maital Neta [2]" w:date="2020-02-05T09:42:00Z" w:initials="MN">
    <w:p w14:paraId="0503C773" w14:textId="53582725" w:rsidR="0060141D" w:rsidRDefault="0060141D">
      <w:pPr>
        <w:pStyle w:val="CommentText"/>
      </w:pPr>
      <w:r>
        <w:rPr>
          <w:rStyle w:val="CommentReference"/>
        </w:rPr>
        <w:annotationRef/>
      </w:r>
      <w:r>
        <w:rPr>
          <w:rFonts w:ascii="Helvetica" w:hAnsi="Helvetica" w:cs="Helvetica"/>
          <w:color w:val="353535"/>
        </w:rPr>
        <w:t xml:space="preserve">Mike suggested including the error trials </w:t>
      </w:r>
      <w:proofErr w:type="spellStart"/>
      <w:r>
        <w:rPr>
          <w:rFonts w:ascii="Helvetica" w:hAnsi="Helvetica" w:cs="Helvetica"/>
          <w:color w:val="353535"/>
        </w:rPr>
        <w:t>bc</w:t>
      </w:r>
      <w:proofErr w:type="spellEnd"/>
      <w:r>
        <w:rPr>
          <w:rFonts w:ascii="Helvetica" w:hAnsi="Helvetica" w:cs="Helvetica"/>
          <w:color w:val="353535"/>
        </w:rPr>
        <w:t xml:space="preserve"> you can’t assume that they made an error </w:t>
      </w:r>
      <w:proofErr w:type="spellStart"/>
      <w:r>
        <w:rPr>
          <w:rFonts w:ascii="Helvetica" w:hAnsi="Helvetica" w:cs="Helvetica"/>
          <w:color w:val="353535"/>
        </w:rPr>
        <w:t>bc</w:t>
      </w:r>
      <w:proofErr w:type="spellEnd"/>
      <w:r>
        <w:rPr>
          <w:rFonts w:ascii="Helvetica" w:hAnsi="Helvetica" w:cs="Helvetica"/>
          <w:color w:val="353535"/>
        </w:rPr>
        <w:t xml:space="preserve"> they weren’t holding the image in WM, but also could have gotten right by chance (50/50 chance)</w:t>
      </w:r>
    </w:p>
  </w:comment>
  <w:comment w:id="918" w:author="Catie Brown" w:date="2020-02-04T10:06:00Z" w:initials="CB">
    <w:p w14:paraId="2CA15907" w14:textId="358B9B10" w:rsidR="0060141D" w:rsidRDefault="0060141D">
      <w:pPr>
        <w:pStyle w:val="CommentText"/>
      </w:pPr>
      <w:r>
        <w:rPr>
          <w:rStyle w:val="CommentReference"/>
        </w:rPr>
        <w:annotationRef/>
      </w:r>
      <w:r>
        <w:t xml:space="preserve">A little reminder for ppl less familiar with </w:t>
      </w:r>
      <w:proofErr w:type="spellStart"/>
      <w:r>
        <w:t>vbias</w:t>
      </w:r>
      <w:proofErr w:type="spellEnd"/>
      <w:r>
        <w:t xml:space="preserve">. </w:t>
      </w:r>
    </w:p>
  </w:comment>
  <w:comment w:id="919" w:author="Nicholas Harp" w:date="2020-02-06T14:15:00Z" w:initials="NH">
    <w:p w14:paraId="4469B49F" w14:textId="1F509343" w:rsidR="0060141D" w:rsidRDefault="0060141D">
      <w:pPr>
        <w:pStyle w:val="CommentText"/>
      </w:pPr>
      <w:r>
        <w:rPr>
          <w:rStyle w:val="CommentReference"/>
        </w:rPr>
        <w:annotationRef/>
      </w:r>
      <w:r>
        <w:t>thanks</w:t>
      </w:r>
    </w:p>
  </w:comment>
  <w:comment w:id="949" w:author="Maital Neta [2]" w:date="2020-02-21T10:42:00Z" w:initials="MN">
    <w:p w14:paraId="0830A129" w14:textId="076CBDBC" w:rsidR="0060141D" w:rsidRDefault="0060141D">
      <w:pPr>
        <w:pStyle w:val="CommentText"/>
      </w:pPr>
      <w:r>
        <w:rPr>
          <w:rStyle w:val="CommentReference"/>
        </w:rPr>
        <w:annotationRef/>
      </w:r>
      <w:r>
        <w:t>Were there people that rated positive on all trials or was this the only case of missing values that was a big concern?</w:t>
      </w:r>
    </w:p>
  </w:comment>
  <w:comment w:id="965" w:author="Maital Neta [2]" w:date="2020-02-21T10:43:00Z" w:initials="MN">
    <w:p w14:paraId="03F9B529" w14:textId="486BA5DF" w:rsidR="0060141D" w:rsidRDefault="0060141D">
      <w:pPr>
        <w:pStyle w:val="CommentText"/>
      </w:pPr>
      <w:r>
        <w:rPr>
          <w:rStyle w:val="CommentReference"/>
        </w:rPr>
        <w:annotationRef/>
      </w:r>
      <w:r>
        <w:t>The effect on average what?</w:t>
      </w:r>
    </w:p>
  </w:comment>
  <w:comment w:id="961" w:author="Maital Neta [2]" w:date="2020-02-21T10:44:00Z" w:initials="MN">
    <w:p w14:paraId="7E155E64" w14:textId="6834638C" w:rsidR="0060141D" w:rsidRDefault="0060141D">
      <w:pPr>
        <w:pStyle w:val="CommentText"/>
      </w:pPr>
      <w:r>
        <w:rPr>
          <w:rStyle w:val="CommentReference"/>
        </w:rPr>
        <w:annotationRef/>
      </w:r>
      <w:r>
        <w:t xml:space="preserve">This is not at all clear to someone that doesn’t already know these things… instead of using words like “predictor”, be specific to this particular study and use the variable names. And try not to use so many </w:t>
      </w:r>
      <w:proofErr w:type="spellStart"/>
      <w:r>
        <w:t>parantheticals</w:t>
      </w:r>
      <w:proofErr w:type="spellEnd"/>
      <w:r>
        <w:t xml:space="preserve"> throughout (</w:t>
      </w:r>
      <w:proofErr w:type="gramStart"/>
      <w:r>
        <w:t>i.e.,…</w:t>
      </w:r>
      <w:proofErr w:type="gramEnd"/>
      <w:r>
        <w:t xml:space="preserve"> ) just try to say the words within the normal sentence as much as you can.</w:t>
      </w:r>
    </w:p>
  </w:comment>
  <w:comment w:id="1072" w:author="Maital Neta [2]" w:date="2020-02-05T10:28:00Z" w:initials="MN">
    <w:p w14:paraId="4B8CA2DD" w14:textId="38EB49F3" w:rsidR="0060141D" w:rsidRDefault="0060141D"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w:t>
      </w:r>
      <w:proofErr w:type="spellStart"/>
      <w:r>
        <w:rPr>
          <w:rFonts w:ascii="Helvetica" w:hAnsi="Helvetica" w:cs="Helvetica"/>
          <w:color w:val="353535"/>
        </w:rPr>
        <w:t>ina</w:t>
      </w:r>
      <w:proofErr w:type="spellEnd"/>
      <w:r>
        <w:rPr>
          <w:rFonts w:ascii="Helvetica" w:hAnsi="Helvetica" w:cs="Helvetica"/>
          <w:color w:val="353535"/>
        </w:rPr>
        <w:t xml:space="preserve">  statistical analysis section in the methods if it doesn’t fit easily in here?)</w:t>
      </w:r>
    </w:p>
    <w:p w14:paraId="2288C8BC" w14:textId="7489AA3D" w:rsidR="0060141D" w:rsidRDefault="0060141D">
      <w:pPr>
        <w:pStyle w:val="CommentText"/>
      </w:pPr>
    </w:p>
  </w:comment>
  <w:comment w:id="1074" w:author="Maital Neta [2]" w:date="2020-02-05T10:04:00Z" w:initials="MN">
    <w:p w14:paraId="2D515F29" w14:textId="77777777" w:rsidR="0060141D" w:rsidRDefault="0060141D">
      <w:pPr>
        <w:pStyle w:val="CommentText"/>
      </w:pPr>
      <w:r>
        <w:rPr>
          <w:rStyle w:val="CommentReference"/>
        </w:rPr>
        <w:annotationRef/>
      </w:r>
      <w:r>
        <w:t>Right?</w:t>
      </w:r>
    </w:p>
    <w:p w14:paraId="06BCD2FC" w14:textId="75509791" w:rsidR="0060141D" w:rsidRDefault="0060141D">
      <w:pPr>
        <w:pStyle w:val="CommentText"/>
      </w:pPr>
      <w:r>
        <w:t>But somewhere here we want to add performance on the probe task – accuracy (maybe even with a table or figure showing accuracy and RT across the 4 conditions)</w:t>
      </w:r>
    </w:p>
  </w:comment>
  <w:comment w:id="1075" w:author="Nicholas Harp" w:date="2020-02-07T13:53:00Z" w:initials="NH">
    <w:p w14:paraId="42A75AA2" w14:textId="4C971AF0" w:rsidR="0060141D" w:rsidRDefault="0060141D">
      <w:pPr>
        <w:pStyle w:val="CommentText"/>
      </w:pPr>
      <w:r>
        <w:rPr>
          <w:rStyle w:val="CommentReference"/>
        </w:rPr>
        <w:annotationRef/>
      </w:r>
      <w:r>
        <w:t xml:space="preserve">Added accuracy in the next </w:t>
      </w:r>
      <w:proofErr w:type="gramStart"/>
      <w:r>
        <w:t>section..</w:t>
      </w:r>
      <w:proofErr w:type="gramEnd"/>
      <w:r>
        <w:t xml:space="preserve"> think we decided to stay </w:t>
      </w:r>
      <w:proofErr w:type="spellStart"/>
      <w:r>
        <w:t>awar</w:t>
      </w:r>
      <w:proofErr w:type="spellEnd"/>
      <w:r>
        <w:t xml:space="preserve"> from RT, right?</w:t>
      </w:r>
    </w:p>
  </w:comment>
  <w:comment w:id="1108" w:author="Maital Neta [2]" w:date="2020-02-21T11:00:00Z" w:initials="MN">
    <w:p w14:paraId="3C1484EE" w14:textId="77777777" w:rsidR="0060141D" w:rsidRDefault="0060141D">
      <w:pPr>
        <w:pStyle w:val="CommentText"/>
      </w:pPr>
      <w:r>
        <w:rPr>
          <w:rStyle w:val="CommentReference"/>
        </w:rPr>
        <w:annotationRef/>
      </w:r>
      <w:r>
        <w:t>This is a 2x2 so you could have 2 pairs of bars – one dark and one light – with emotional / neutral labs on the x-axis, and low/high in the legend. This representation makes it look like there are four completely discrete conditions…</w:t>
      </w:r>
    </w:p>
    <w:p w14:paraId="614D0C19" w14:textId="48ADA05E" w:rsidR="0060141D" w:rsidRDefault="0060141D">
      <w:pPr>
        <w:pStyle w:val="CommentText"/>
      </w:pPr>
      <w:r>
        <w:t>Did the same for Table 1</w:t>
      </w:r>
    </w:p>
  </w:comment>
  <w:comment w:id="1110" w:author="Maital Neta [2]" w:date="2020-02-21T11:02:00Z" w:initials="MN">
    <w:p w14:paraId="57FC42E4" w14:textId="60BE10CA" w:rsidR="0060141D" w:rsidRDefault="0060141D">
      <w:pPr>
        <w:pStyle w:val="CommentText"/>
      </w:pPr>
      <w:r>
        <w:rPr>
          <w:rStyle w:val="CommentReference"/>
        </w:rPr>
        <w:annotationRef/>
      </w:r>
      <w:r>
        <w:t xml:space="preserve">Cog or emo, right! Not just effect of load in the cog domain… </w:t>
      </w:r>
    </w:p>
  </w:comment>
  <w:comment w:id="1112" w:author="Maital Neta [2]" w:date="2020-02-21T11:08:00Z" w:initials="MN">
    <w:p w14:paraId="3809A0E4" w14:textId="4DF6CC9F" w:rsidR="0060141D" w:rsidRDefault="0060141D">
      <w:pPr>
        <w:pStyle w:val="CommentText"/>
      </w:pPr>
      <w:r>
        <w:rPr>
          <w:rStyle w:val="CommentReference"/>
        </w:rPr>
        <w:annotationRef/>
      </w:r>
      <w:r>
        <w:t xml:space="preserve">Not sure why it makes sense to put memory accuracy in between ratings and MD on the face </w:t>
      </w:r>
      <w:proofErr w:type="gramStart"/>
      <w:r>
        <w:t>ratings..?</w:t>
      </w:r>
      <w:proofErr w:type="gramEnd"/>
      <w:r>
        <w:t>? I moved it down.</w:t>
      </w:r>
    </w:p>
  </w:comment>
  <w:comment w:id="1113" w:author="Maital Neta [2]" w:date="2020-02-05T10:13:00Z" w:initials="MN">
    <w:p w14:paraId="0194387E" w14:textId="77777777" w:rsidR="0060141D" w:rsidRDefault="0060141D"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60141D" w:rsidRDefault="0060141D" w:rsidP="003B43DF">
      <w:pPr>
        <w:autoSpaceDE w:val="0"/>
        <w:autoSpaceDN w:val="0"/>
        <w:adjustRightInd w:val="0"/>
        <w:spacing w:after="0"/>
        <w:rPr>
          <w:rFonts w:ascii="Helvetica" w:hAnsi="Helvetica" w:cs="Helvetica"/>
          <w:color w:val="353535"/>
        </w:rPr>
      </w:pPr>
    </w:p>
    <w:p w14:paraId="0C383C31" w14:textId="2E47E948" w:rsidR="0060141D" w:rsidRDefault="0060141D"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60141D" w:rsidRDefault="0060141D" w:rsidP="003B43DF">
      <w:pPr>
        <w:autoSpaceDE w:val="0"/>
        <w:autoSpaceDN w:val="0"/>
        <w:adjustRightInd w:val="0"/>
        <w:spacing w:after="0"/>
        <w:rPr>
          <w:rFonts w:ascii="Helvetica" w:hAnsi="Helvetica" w:cs="Helvetica"/>
          <w:color w:val="353535"/>
        </w:rPr>
      </w:pPr>
    </w:p>
    <w:p w14:paraId="08A57BD4" w14:textId="77777777" w:rsidR="0060141D" w:rsidRDefault="0060141D"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60141D" w:rsidRDefault="0060141D"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60141D" w:rsidRDefault="0060141D">
      <w:pPr>
        <w:pStyle w:val="CommentText"/>
      </w:pPr>
    </w:p>
  </w:comment>
  <w:comment w:id="1115" w:author="Maital Neta [2]" w:date="2020-02-21T11:10:00Z" w:initials="MN">
    <w:p w14:paraId="7AA6A4DE" w14:textId="7F039AB4" w:rsidR="0060141D" w:rsidRDefault="0060141D">
      <w:pPr>
        <w:pStyle w:val="CommentText"/>
      </w:pPr>
      <w:r>
        <w:rPr>
          <w:rStyle w:val="CommentReference"/>
        </w:rPr>
        <w:annotationRef/>
      </w:r>
      <w:r>
        <w:t xml:space="preserve">Notice how many words I cut from this sentence and it still says the same thing, just more directly. </w:t>
      </w:r>
    </w:p>
  </w:comment>
  <w:comment w:id="1169" w:author="Maital Neta [2]" w:date="2020-02-21T11:14:00Z" w:initials="MN">
    <w:p w14:paraId="649A9A8A" w14:textId="6E286CAF" w:rsidR="0060141D" w:rsidRDefault="0060141D">
      <w:pPr>
        <w:pStyle w:val="CommentText"/>
      </w:pPr>
      <w:r>
        <w:rPr>
          <w:rStyle w:val="CommentReference"/>
        </w:rPr>
        <w:annotationRef/>
      </w:r>
      <w:r>
        <w:t>Use the same ordering every time.</w:t>
      </w:r>
    </w:p>
  </w:comment>
  <w:comment w:id="1225" w:author="Maital Neta [2]" w:date="2020-02-21T11:19:00Z" w:initials="MN">
    <w:p w14:paraId="1BD6250E" w14:textId="6015A4F2" w:rsidR="0060141D" w:rsidRDefault="0060141D">
      <w:pPr>
        <w:pStyle w:val="CommentText"/>
      </w:pPr>
      <w:r>
        <w:rPr>
          <w:rStyle w:val="CommentReference"/>
        </w:rPr>
        <w:annotationRef/>
      </w:r>
      <w:r>
        <w:t>Removed this last sentence since we didn’t have predictions about this… did we? And it seems more confusing?</w:t>
      </w:r>
    </w:p>
  </w:comment>
  <w:comment w:id="1205" w:author="Maital Neta [2]" w:date="2020-02-21T12:00:00Z" w:initials="MN">
    <w:p w14:paraId="1F8C5FBC" w14:textId="0982F480" w:rsidR="0060141D" w:rsidRDefault="0060141D">
      <w:pPr>
        <w:pStyle w:val="CommentText"/>
      </w:pPr>
      <w:r>
        <w:rPr>
          <w:rStyle w:val="CommentReference"/>
        </w:rPr>
        <w:annotationRef/>
      </w:r>
      <w:r>
        <w:t xml:space="preserve">But if I understand this correctly, it’s not that positive trials have lower MD, it’s that negative trials have higher MD and MORE response competition. </w:t>
      </w:r>
    </w:p>
  </w:comment>
  <w:comment w:id="1229" w:author="Maital Neta [2]" w:date="2020-02-05T10:15:00Z" w:initials="MN">
    <w:p w14:paraId="2C890A9A" w14:textId="56001748" w:rsidR="0060141D" w:rsidRDefault="0060141D">
      <w:pPr>
        <w:pStyle w:val="CommentText"/>
      </w:pPr>
      <w:r>
        <w:rPr>
          <w:rStyle w:val="CommentReference"/>
        </w:rPr>
        <w:annotationRef/>
      </w:r>
      <w:r>
        <w:t xml:space="preserve">If it’s not significant, then remove. But p=.012 is not a trend…? </w:t>
      </w:r>
    </w:p>
  </w:comment>
  <w:comment w:id="1230" w:author="Nicholas Harp" w:date="2020-02-06T14:31:00Z" w:initials="NH">
    <w:p w14:paraId="4377BBD3" w14:textId="7BA5DCC9" w:rsidR="0060141D" w:rsidRDefault="0060141D">
      <w:pPr>
        <w:pStyle w:val="CommentText"/>
      </w:pPr>
      <w:r>
        <w:rPr>
          <w:rStyle w:val="CommentReference"/>
        </w:rPr>
        <w:annotationRef/>
      </w:r>
      <w:r>
        <w:t xml:space="preserve">Fixed—was using the correction for the 3-way interaction, oops. </w:t>
      </w:r>
    </w:p>
  </w:comment>
  <w:comment w:id="1265" w:author="Maital Neta [2]" w:date="2020-02-21T11:25:00Z" w:initials="MN">
    <w:p w14:paraId="66C017E7" w14:textId="7EAAED4C" w:rsidR="0060141D" w:rsidRDefault="0060141D">
      <w:pPr>
        <w:pStyle w:val="CommentText"/>
      </w:pPr>
      <w:r>
        <w:rPr>
          <w:rStyle w:val="CommentReference"/>
        </w:rPr>
        <w:annotationRef/>
      </w:r>
      <w:r>
        <w:t>You had this before the figure above.</w:t>
      </w:r>
    </w:p>
  </w:comment>
  <w:comment w:id="1271" w:author="Nicholas Harp" w:date="2020-02-13T11:52:00Z" w:initials="NH">
    <w:p w14:paraId="70D79720" w14:textId="27EA0BB2" w:rsidR="0060141D" w:rsidRDefault="0060141D">
      <w:pPr>
        <w:pStyle w:val="CommentText"/>
      </w:pPr>
      <w:r>
        <w:rPr>
          <w:rStyle w:val="CommentReference"/>
        </w:rPr>
        <w:annotationRef/>
      </w:r>
      <w:r>
        <w:t xml:space="preserve">I’ll get better looking bars to show </w:t>
      </w:r>
      <w:proofErr w:type="gramStart"/>
      <w:r>
        <w:t>significance..</w:t>
      </w:r>
      <w:proofErr w:type="gramEnd"/>
      <w:r>
        <w:t xml:space="preserve"> R is fighting w/ me on that… </w:t>
      </w:r>
    </w:p>
  </w:comment>
  <w:comment w:id="1274" w:author="Nicholas Harp" w:date="2020-02-05T09:12:00Z" w:initials="NH">
    <w:p w14:paraId="31834F4C" w14:textId="3488A094" w:rsidR="0060141D" w:rsidRDefault="0060141D">
      <w:pPr>
        <w:pStyle w:val="CommentText"/>
      </w:pPr>
      <w:r>
        <w:rPr>
          <w:rStyle w:val="CommentReference"/>
        </w:rPr>
        <w:annotationRef/>
      </w:r>
      <w:r>
        <w:t xml:space="preserve">This might be easier to annotate w/ significance if it were a bar </w:t>
      </w:r>
      <w:proofErr w:type="gramStart"/>
      <w:r>
        <w:t>graph..?</w:t>
      </w:r>
      <w:proofErr w:type="gramEnd"/>
      <w:r>
        <w:t xml:space="preserve"> </w:t>
      </w:r>
    </w:p>
  </w:comment>
  <w:comment w:id="1278" w:author="Catie Brown" w:date="2020-02-04T10:19:00Z" w:initials="CB">
    <w:p w14:paraId="570249DB" w14:textId="2EAE9A82" w:rsidR="0060141D" w:rsidRDefault="0060141D">
      <w:pPr>
        <w:pStyle w:val="CommentText"/>
      </w:pPr>
      <w:r>
        <w:rPr>
          <w:rStyle w:val="CommentReference"/>
        </w:rPr>
        <w:annotationRef/>
      </w:r>
      <w:r>
        <w:t xml:space="preserve">Describe what is significantly different in the graph. </w:t>
      </w:r>
    </w:p>
  </w:comment>
  <w:comment w:id="1279" w:author="Maital Neta [2]" w:date="2020-02-05T09:44:00Z" w:initials="MN">
    <w:p w14:paraId="183A6E79" w14:textId="211CE584" w:rsidR="0060141D" w:rsidRDefault="0060141D">
      <w:pPr>
        <w:pStyle w:val="CommentText"/>
      </w:pPr>
      <w:r>
        <w:rPr>
          <w:rStyle w:val="CommentReference"/>
        </w:rPr>
        <w:annotationRef/>
      </w:r>
      <w:r>
        <w:t>Yes, please.</w:t>
      </w:r>
    </w:p>
  </w:comment>
  <w:comment w:id="1296" w:author="Maital Neta [2]" w:date="2020-02-05T10:18:00Z" w:initials="MN">
    <w:p w14:paraId="0B85817C" w14:textId="6248D387" w:rsidR="0060141D" w:rsidRDefault="0060141D">
      <w:pPr>
        <w:pStyle w:val="CommentText"/>
      </w:pPr>
      <w:r>
        <w:rPr>
          <w:rStyle w:val="CommentReference"/>
        </w:rPr>
        <w:annotationRef/>
      </w:r>
      <w:r>
        <w:t>OK, would have predicted this, but it’s a trend? With p=.005??</w:t>
      </w:r>
    </w:p>
  </w:comment>
  <w:comment w:id="1298" w:author="Maital Neta [2]" w:date="2020-02-05T10:19:00Z" w:initials="MN">
    <w:p w14:paraId="1ADE20DE" w14:textId="64CB10CC" w:rsidR="0060141D" w:rsidRDefault="0060141D">
      <w:pPr>
        <w:pStyle w:val="CommentText"/>
      </w:pPr>
      <w:r>
        <w:rPr>
          <w:rStyle w:val="CommentReference"/>
        </w:rPr>
        <w:annotationRef/>
      </w:r>
      <w:r>
        <w:t xml:space="preserve">WHAT?? This is super hard to digest. Instead of </w:t>
      </w:r>
      <w:proofErr w:type="spellStart"/>
      <w:r>
        <w:t>lsiting</w:t>
      </w:r>
      <w:proofErr w:type="spellEnd"/>
      <w:r>
        <w:t xml:space="preserve"> all significant or trending effects, focus on the ones you predicted and think are meaningful.</w:t>
      </w:r>
    </w:p>
  </w:comment>
  <w:comment w:id="1306" w:author="Maital Neta [2]" w:date="2020-02-21T11:26:00Z" w:initials="MN">
    <w:p w14:paraId="7DF429C3" w14:textId="3515510C" w:rsidR="0060141D" w:rsidRDefault="0060141D">
      <w:pPr>
        <w:pStyle w:val="CommentText"/>
      </w:pPr>
      <w:r>
        <w:rPr>
          <w:rStyle w:val="CommentReference"/>
        </w:rPr>
        <w:annotationRef/>
      </w:r>
      <w:r>
        <w:t>i.e., means this was the accuracy… so this was accuracy across all trials?</w:t>
      </w:r>
    </w:p>
  </w:comment>
  <w:comment w:id="1314" w:author="Maital Neta [2]" w:date="2020-02-21T11:32:00Z" w:initials="MN">
    <w:p w14:paraId="0E5A72FE" w14:textId="1707CA0B" w:rsidR="0060141D" w:rsidRDefault="0060141D">
      <w:pPr>
        <w:pStyle w:val="CommentText"/>
      </w:pPr>
      <w:r>
        <w:rPr>
          <w:rStyle w:val="CommentReference"/>
        </w:rPr>
        <w:annotationRef/>
      </w:r>
      <w:r>
        <w:t>Tried to streamline this a bit but check for accuracy</w:t>
      </w:r>
    </w:p>
  </w:comment>
  <w:comment w:id="1351" w:author="Maital Neta [2]" w:date="2020-02-21T11:34:00Z" w:initials="MN">
    <w:p w14:paraId="686D2DB6" w14:textId="3B1E10D2" w:rsidR="0060141D" w:rsidRDefault="0060141D">
      <w:pPr>
        <w:pStyle w:val="CommentText"/>
      </w:pPr>
      <w:r>
        <w:rPr>
          <w:rStyle w:val="CommentReference"/>
        </w:rPr>
        <w:annotationRef/>
      </w:r>
      <w:r>
        <w:t>Correct?</w:t>
      </w:r>
    </w:p>
  </w:comment>
  <w:comment w:id="1452" w:author="Maital Neta [2]" w:date="2020-02-21T12:04:00Z" w:initials="MN">
    <w:p w14:paraId="1692D720" w14:textId="1FC87A27" w:rsidR="0060141D" w:rsidRDefault="0060141D">
      <w:pPr>
        <w:pStyle w:val="CommentText"/>
      </w:pPr>
      <w:r>
        <w:rPr>
          <w:rStyle w:val="CommentReference"/>
        </w:rPr>
        <w:annotationRef/>
      </w:r>
      <w:r>
        <w:t xml:space="preserve">Do you mean non-emotional? If not, I would remove the word “cognitive” </w:t>
      </w:r>
      <w:proofErr w:type="spellStart"/>
      <w:r>
        <w:t>bc</w:t>
      </w:r>
      <w:proofErr w:type="spellEnd"/>
      <w:r>
        <w:t xml:space="preserve"> that has been used to describe non-emotional load.</w:t>
      </w:r>
    </w:p>
  </w:comment>
  <w:comment w:id="1451" w:author="Maital Neta [2]" w:date="2020-02-21T12:06:00Z" w:initials="MN">
    <w:p w14:paraId="67A5CBC0" w14:textId="5385A6EC" w:rsidR="0060141D" w:rsidRDefault="0060141D">
      <w:pPr>
        <w:pStyle w:val="CommentText"/>
      </w:pPr>
      <w:r>
        <w:rPr>
          <w:rStyle w:val="CommentReference"/>
        </w:rPr>
        <w:annotationRef/>
      </w:r>
      <w:r>
        <w:t>Yes, but we’re going to want to explain in the Disc somewhere why the stress effect was lower MD on negative trials and this was higher MD on negative trials. What’s the difference between stress and load that would result in opposite findings?</w:t>
      </w:r>
    </w:p>
  </w:comment>
  <w:comment w:id="1522" w:author="Maital Neta [2]" w:date="2020-02-21T12:12:00Z" w:initials="MN">
    <w:p w14:paraId="6EE158EF" w14:textId="2B37CC8E" w:rsidR="0060141D" w:rsidRDefault="0060141D">
      <w:pPr>
        <w:pStyle w:val="CommentText"/>
      </w:pPr>
      <w:r>
        <w:rPr>
          <w:rStyle w:val="CommentReference"/>
        </w:rPr>
        <w:annotationRef/>
      </w:r>
      <w:r>
        <w:t>Not sure what you’re trying to say here… I’m reading this as “emotional tasks required emotional processing” but seems way too trite.</w:t>
      </w:r>
    </w:p>
  </w:comment>
  <w:comment w:id="1535" w:author="Maital Neta [2]" w:date="2020-02-21T12:16:00Z" w:initials="MN">
    <w:p w14:paraId="21FC7BF4" w14:textId="2EC94806" w:rsidR="0060141D" w:rsidRDefault="0060141D">
      <w:pPr>
        <w:pStyle w:val="CommentText"/>
      </w:pPr>
      <w:r>
        <w:rPr>
          <w:rStyle w:val="CommentReference"/>
        </w:rPr>
        <w:annotationRef/>
      </w:r>
      <w:r>
        <w:t xml:space="preserve">We need to talk about this “ACC” thing, I hate this label </w:t>
      </w:r>
      <w:proofErr w:type="spellStart"/>
      <w:r>
        <w:t>bc</w:t>
      </w:r>
      <w:proofErr w:type="spellEnd"/>
      <w:r>
        <w:t xml:space="preserve"> it is huge and represents a giant chunk of PFC and gets used in a TON of different contexts.</w:t>
      </w:r>
    </w:p>
  </w:comment>
  <w:comment w:id="1581" w:author="Maital Neta [2]" w:date="2020-02-21T12:25:00Z" w:initials="MN">
    <w:p w14:paraId="18DB0309" w14:textId="4D1ED836" w:rsidR="0060141D" w:rsidRDefault="0060141D">
      <w:pPr>
        <w:pStyle w:val="CommentText"/>
      </w:pPr>
      <w:r>
        <w:rPr>
          <w:rStyle w:val="CommentReference"/>
        </w:rPr>
        <w:annotationRef/>
      </w:r>
      <w:r>
        <w:t>Didn’t understand a lot of this, but am I saying the same thing you were? We may need to discuss.</w:t>
      </w:r>
    </w:p>
  </w:comment>
  <w:comment w:id="1598" w:author="Maital Neta [2]" w:date="2020-02-21T12:27:00Z" w:initials="MN">
    <w:p w14:paraId="55BA46D8" w14:textId="6B06B8DF" w:rsidR="0060141D" w:rsidRDefault="0060141D">
      <w:pPr>
        <w:pStyle w:val="CommentText"/>
      </w:pPr>
      <w:r>
        <w:rPr>
          <w:rStyle w:val="CommentReference"/>
        </w:rPr>
        <w:annotationRef/>
      </w:r>
      <w:r>
        <w:t>How do you still have content type in here? Please do a find and replace to remove all instances of it.</w:t>
      </w:r>
    </w:p>
  </w:comment>
  <w:comment w:id="1665" w:author="Maital Neta [2]" w:date="2020-02-21T12:34:00Z" w:initials="MN">
    <w:p w14:paraId="116D1087" w14:textId="5D169685" w:rsidR="0060141D" w:rsidRDefault="0060141D">
      <w:pPr>
        <w:pStyle w:val="CommentText"/>
      </w:pPr>
      <w:r>
        <w:rPr>
          <w:rStyle w:val="CommentReference"/>
        </w:rPr>
        <w:annotationRef/>
      </w:r>
      <w:r>
        <w:t>I like this, but let’s revisit once we see the previous paragraph.</w:t>
      </w:r>
    </w:p>
  </w:comment>
  <w:comment w:id="1666" w:author="Maital Neta [2]" w:date="2020-02-21T12:33:00Z" w:initials="MN">
    <w:p w14:paraId="26881E5D" w14:textId="7351C0C5" w:rsidR="0060141D" w:rsidRDefault="0060141D">
      <w:pPr>
        <w:pStyle w:val="CommentText"/>
      </w:pPr>
      <w:r>
        <w:rPr>
          <w:rStyle w:val="CommentReference"/>
        </w:rPr>
        <w:annotationRef/>
      </w:r>
      <w:r>
        <w:t>Another reason not to focus on ACC in the domain-specific section.</w:t>
      </w:r>
    </w:p>
  </w:comment>
  <w:comment w:id="1667" w:author="Maital Neta [2]" w:date="2020-02-05T10:06:00Z" w:initials="MN">
    <w:p w14:paraId="7B81301B" w14:textId="77777777" w:rsidR="0060141D" w:rsidRDefault="0060141D">
      <w:pPr>
        <w:pStyle w:val="CommentText"/>
      </w:pPr>
      <w:r>
        <w:rPr>
          <w:rStyle w:val="CommentReference"/>
        </w:rPr>
        <w:annotationRef/>
      </w:r>
      <w:r>
        <w:t>Mike suggested adding a limitation:</w:t>
      </w:r>
    </w:p>
    <w:p w14:paraId="744EDC32" w14:textId="77777777" w:rsidR="0060141D" w:rsidRDefault="0060141D">
      <w:pPr>
        <w:pStyle w:val="CommentText"/>
        <w:rPr>
          <w:rFonts w:ascii="Helvetica" w:hAnsi="Helvetica" w:cs="Helvetica"/>
          <w:color w:val="353535"/>
        </w:rPr>
      </w:pPr>
      <w:r>
        <w:rPr>
          <w:rFonts w:ascii="Helvetica" w:hAnsi="Helvetica" w:cs="Helvetica"/>
          <w:color w:val="353535"/>
        </w:rPr>
        <w:t xml:space="preserve">This task relies visual WM (and that it’s unclear how they are rehearsing the images for the WM </w:t>
      </w:r>
      <w:proofErr w:type="gramStart"/>
      <w:r>
        <w:rPr>
          <w:rFonts w:ascii="Helvetica" w:hAnsi="Helvetica" w:cs="Helvetica"/>
          <w:color w:val="353535"/>
        </w:rPr>
        <w:t>task)…</w:t>
      </w:r>
      <w:proofErr w:type="gramEnd"/>
      <w:r>
        <w:rPr>
          <w:rFonts w:ascii="Helvetica" w:hAnsi="Helvetica" w:cs="Helvetica"/>
          <w:color w:val="353535"/>
        </w:rPr>
        <w:t>? Might be worth asking him for more clarification if needed.</w:t>
      </w:r>
    </w:p>
    <w:p w14:paraId="1CD1CF8F" w14:textId="77777777" w:rsidR="0060141D" w:rsidRDefault="0060141D">
      <w:pPr>
        <w:pStyle w:val="CommentText"/>
      </w:pPr>
    </w:p>
    <w:p w14:paraId="77E2A7E1" w14:textId="45F8E1EA" w:rsidR="0060141D" w:rsidRDefault="0060141D">
      <w:pPr>
        <w:pStyle w:val="CommentText"/>
      </w:pPr>
      <w:proofErr w:type="spellStart"/>
      <w:r>
        <w:t>Jef</w:t>
      </w:r>
      <w:proofErr w:type="spellEnd"/>
      <w:r>
        <w:t xml:space="preserve"> also suggested that maybe future work using </w:t>
      </w:r>
      <w:proofErr w:type="spellStart"/>
      <w:r>
        <w:t>eyetracking</w:t>
      </w:r>
      <w:proofErr w:type="spellEnd"/>
      <w:r>
        <w:t xml:space="preserve"> could determine what images ppl actually look at and for how long (during the load task) – can even do this trial-by-trial to compare with later surprise ratings.</w:t>
      </w:r>
    </w:p>
  </w:comment>
  <w:comment w:id="1862" w:author="Maital Neta [2]" w:date="2020-02-21T12:59:00Z" w:initials="MN">
    <w:p w14:paraId="4183D640" w14:textId="1D013334" w:rsidR="0060141D" w:rsidRDefault="0060141D">
      <w:pPr>
        <w:pStyle w:val="CommentText"/>
      </w:pPr>
      <w:r>
        <w:rPr>
          <w:rStyle w:val="CommentReference"/>
        </w:rPr>
        <w:annotationRef/>
      </w:r>
      <w:r>
        <w:t>Love this finish!</w:t>
      </w:r>
    </w:p>
  </w:comment>
  <w:comment w:id="1875" w:author="Maital Neta [2]" w:date="2020-02-21T11:48:00Z" w:initials="MN">
    <w:p w14:paraId="05ACAD74" w14:textId="69D9917C" w:rsidR="0060141D" w:rsidRDefault="0060141D">
      <w:pPr>
        <w:pStyle w:val="CommentText"/>
      </w:pPr>
      <w:r>
        <w:rPr>
          <w:rStyle w:val="CommentReference"/>
        </w:rPr>
        <w:annotationRef/>
      </w:r>
      <w:r>
        <w:t>I’ll explain this to you later in person.</w:t>
      </w:r>
    </w:p>
  </w:comment>
  <w:comment w:id="1885" w:author="Nicholas Harp" w:date="2020-02-06T14:27:00Z" w:initials="NH">
    <w:p w14:paraId="6C038524" w14:textId="347F5140" w:rsidR="0060141D" w:rsidRDefault="0060141D">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1FBFAA" w15:done="0"/>
  <w15:commentEx w15:paraId="716537AF" w15:done="0"/>
  <w15:commentEx w15:paraId="47FFCC6C" w15:done="0"/>
  <w15:commentEx w15:paraId="3160125F" w15:done="0"/>
  <w15:commentEx w15:paraId="307B8FBC" w15:done="0"/>
  <w15:commentEx w15:paraId="0F45F52B" w15:done="0"/>
  <w15:commentEx w15:paraId="4DFF5EB6" w15:done="0"/>
  <w15:commentEx w15:paraId="253FA73C" w15:done="0"/>
  <w15:commentEx w15:paraId="5B070930" w15:done="0"/>
  <w15:commentEx w15:paraId="5FA6E5B8" w15:done="0"/>
  <w15:commentEx w15:paraId="09DB2C3F" w15:done="0"/>
  <w15:commentEx w15:paraId="223A36D6" w15:done="0"/>
  <w15:commentEx w15:paraId="4996E756" w15:done="0"/>
  <w15:commentEx w15:paraId="74C26D87" w15:done="0"/>
  <w15:commentEx w15:paraId="3C1189BC" w15:done="0"/>
  <w15:commentEx w15:paraId="022D378E" w15:done="0"/>
  <w15:commentEx w15:paraId="2FDBC0E1" w15:done="0"/>
  <w15:commentEx w15:paraId="4289E190" w15:done="0"/>
  <w15:commentEx w15:paraId="04B933FA" w15:done="0"/>
  <w15:commentEx w15:paraId="1080826D" w15:done="0"/>
  <w15:commentEx w15:paraId="69299F96" w15:done="0"/>
  <w15:commentEx w15:paraId="1B6BAFEC" w15:paraIdParent="69299F96" w15:done="0"/>
  <w15:commentEx w15:paraId="5BF7400D" w15:paraIdParent="69299F96" w15:done="0"/>
  <w15:commentEx w15:paraId="5957DD81" w15:done="0"/>
  <w15:commentEx w15:paraId="6CDD67A2" w15:done="0"/>
  <w15:commentEx w15:paraId="326D6DC3" w15:done="0"/>
  <w15:commentEx w15:paraId="19B96F99" w15:done="0"/>
  <w15:commentEx w15:paraId="70C22660" w15:done="0"/>
  <w15:commentEx w15:paraId="7840B852" w15:done="0"/>
  <w15:commentEx w15:paraId="60C6846D" w15:paraIdParent="7840B852" w15:done="0"/>
  <w15:commentEx w15:paraId="72764B8E" w15:done="0"/>
  <w15:commentEx w15:paraId="5E0209A1" w15:done="0"/>
  <w15:commentEx w15:paraId="4CA312CF" w15:paraIdParent="5E0209A1" w15:done="0"/>
  <w15:commentEx w15:paraId="28C670DD" w15:paraIdParent="5E0209A1" w15:done="0"/>
  <w15:commentEx w15:paraId="238111F2" w15:done="0"/>
  <w15:commentEx w15:paraId="40AACB73" w15:paraIdParent="238111F2" w15:done="0"/>
  <w15:commentEx w15:paraId="68921F2F" w15:paraIdParent="238111F2" w15:done="0"/>
  <w15:commentEx w15:paraId="292B2284" w15:done="0"/>
  <w15:commentEx w15:paraId="0F175139" w15:paraIdParent="292B2284" w15:done="0"/>
  <w15:commentEx w15:paraId="7579514F" w15:paraIdParent="292B2284" w15:done="0"/>
  <w15:commentEx w15:paraId="5B6F5BA4" w15:done="0"/>
  <w15:commentEx w15:paraId="5A1B83C2" w15:paraIdParent="5B6F5BA4" w15:done="0"/>
  <w15:commentEx w15:paraId="03B744C0" w15:done="0"/>
  <w15:commentEx w15:paraId="28D52D61" w15:paraIdParent="03B744C0" w15:done="0"/>
  <w15:commentEx w15:paraId="7EECA348" w15:done="0"/>
  <w15:commentEx w15:paraId="08500787" w15:done="0"/>
  <w15:commentEx w15:paraId="13C74DD9" w15:done="0"/>
  <w15:commentEx w15:paraId="48DD9F47" w15:paraIdParent="13C74DD9" w15:done="0"/>
  <w15:commentEx w15:paraId="36EB8A10" w15:paraIdParent="13C74DD9" w15:done="0"/>
  <w15:commentEx w15:paraId="5D7EDC6B" w15:paraIdParent="13C74DD9" w15:done="0"/>
  <w15:commentEx w15:paraId="50A17A4C"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0830A129" w15:done="0"/>
  <w15:commentEx w15:paraId="03F9B529" w15:done="0"/>
  <w15:commentEx w15:paraId="7E155E64" w15:done="0"/>
  <w15:commentEx w15:paraId="2288C8BC" w15:done="0"/>
  <w15:commentEx w15:paraId="06BCD2FC" w15:done="0"/>
  <w15:commentEx w15:paraId="42A75AA2" w15:paraIdParent="06BCD2FC" w15:done="0"/>
  <w15:commentEx w15:paraId="614D0C19" w15:done="0"/>
  <w15:commentEx w15:paraId="57FC42E4" w15:done="0"/>
  <w15:commentEx w15:paraId="3809A0E4" w15:done="0"/>
  <w15:commentEx w15:paraId="3902636C" w15:done="0"/>
  <w15:commentEx w15:paraId="7AA6A4DE" w15:done="0"/>
  <w15:commentEx w15:paraId="649A9A8A" w15:done="0"/>
  <w15:commentEx w15:paraId="1BD6250E" w15:done="0"/>
  <w15:commentEx w15:paraId="1F8C5FBC" w15:done="0"/>
  <w15:commentEx w15:paraId="2C890A9A" w15:done="0"/>
  <w15:commentEx w15:paraId="4377BBD3" w15:paraIdParent="2C890A9A" w15:done="0"/>
  <w15:commentEx w15:paraId="66C017E7" w15:done="0"/>
  <w15:commentEx w15:paraId="70D79720" w15:done="0"/>
  <w15:commentEx w15:paraId="31834F4C" w15:done="0"/>
  <w15:commentEx w15:paraId="570249DB" w15:done="0"/>
  <w15:commentEx w15:paraId="183A6E79" w15:paraIdParent="570249DB" w15:done="0"/>
  <w15:commentEx w15:paraId="0B85817C" w15:done="0"/>
  <w15:commentEx w15:paraId="1ADE20DE" w15:done="0"/>
  <w15:commentEx w15:paraId="7DF429C3" w15:done="0"/>
  <w15:commentEx w15:paraId="0E5A72FE" w15:done="0"/>
  <w15:commentEx w15:paraId="686D2DB6" w15:done="0"/>
  <w15:commentEx w15:paraId="1692D720" w15:done="0"/>
  <w15:commentEx w15:paraId="67A5CBC0" w15:done="0"/>
  <w15:commentEx w15:paraId="6EE158EF" w15:done="0"/>
  <w15:commentEx w15:paraId="21FC7BF4" w15:done="0"/>
  <w15:commentEx w15:paraId="18DB0309" w15:done="0"/>
  <w15:commentEx w15:paraId="55BA46D8" w15:done="0"/>
  <w15:commentEx w15:paraId="116D1087" w15:done="0"/>
  <w15:commentEx w15:paraId="26881E5D" w15:done="0"/>
  <w15:commentEx w15:paraId="77E2A7E1" w15:done="0"/>
  <w15:commentEx w15:paraId="4183D640" w15:done="0"/>
  <w15:commentEx w15:paraId="05ACAD74"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1FBFAA" w16cid:durableId="21FA54D8"/>
  <w16cid:commentId w16cid:paraId="716537AF" w16cid:durableId="21FA0BDA"/>
  <w16cid:commentId w16cid:paraId="47FFCC6C" w16cid:durableId="21F912EE"/>
  <w16cid:commentId w16cid:paraId="3160125F" w16cid:durableId="08AE6C41"/>
  <w16cid:commentId w16cid:paraId="307B8FBC" w16cid:durableId="21F66E6E"/>
  <w16cid:commentId w16cid:paraId="0F45F52B" w16cid:durableId="21F67085"/>
  <w16cid:commentId w16cid:paraId="4DFF5EB6" w16cid:durableId="21F9142E"/>
  <w16cid:commentId w16cid:paraId="253FA73C" w16cid:durableId="21F91E9E"/>
  <w16cid:commentId w16cid:paraId="5B070930" w16cid:durableId="21F91F99"/>
  <w16cid:commentId w16cid:paraId="5FA6E5B8" w16cid:durableId="21F91FBD"/>
  <w16cid:commentId w16cid:paraId="09DB2C3F" w16cid:durableId="21FA08F3"/>
  <w16cid:commentId w16cid:paraId="223A36D6" w16cid:durableId="21F92114"/>
  <w16cid:commentId w16cid:paraId="4996E756" w16cid:durableId="21F9216D"/>
  <w16cid:commentId w16cid:paraId="74C26D87" w16cid:durableId="21EFC92E"/>
  <w16cid:commentId w16cid:paraId="3C1189BC" w16cid:durableId="21EFC95B"/>
  <w16cid:commentId w16cid:paraId="022D378E" w16cid:durableId="21F65325"/>
  <w16cid:commentId w16cid:paraId="2FDBC0E1" w16cid:durableId="21EFC9D7"/>
  <w16cid:commentId w16cid:paraId="4289E190" w16cid:durableId="21EFCA24"/>
  <w16cid:commentId w16cid:paraId="04B933FA" w16cid:durableId="21F653BA"/>
  <w16cid:commentId w16cid:paraId="1080826D" w16cid:durableId="21E5353A"/>
  <w16cid:commentId w16cid:paraId="69299F96" w16cid:durableId="21E3C731"/>
  <w16cid:commentId w16cid:paraId="1B6BAFEC" w16cid:durableId="21E5027C"/>
  <w16cid:commentId w16cid:paraId="5BF7400D" w16cid:durableId="21E518D4"/>
  <w16cid:commentId w16cid:paraId="5957DD81" w16cid:durableId="21E512AC"/>
  <w16cid:commentId w16cid:paraId="6CDD67A2" w16cid:durableId="21EFCFC2"/>
  <w16cid:commentId w16cid:paraId="326D6DC3" w16cid:durableId="21FA13C7"/>
  <w16cid:commentId w16cid:paraId="19B96F99" w16cid:durableId="21EFD193"/>
  <w16cid:commentId w16cid:paraId="70C22660" w16cid:durableId="21F65492"/>
  <w16cid:commentId w16cid:paraId="7840B852" w16cid:durableId="21E653C4"/>
  <w16cid:commentId w16cid:paraId="60C6846D" w16cid:durableId="21E665BA"/>
  <w16cid:commentId w16cid:paraId="72764B8E" w16cid:durableId="21EFD21D"/>
  <w16cid:commentId w16cid:paraId="5E0209A1" w16cid:durableId="21E5131B"/>
  <w16cid:commentId w16cid:paraId="4CA312CF" w16cid:durableId="21E534BB"/>
  <w16cid:commentId w16cid:paraId="28C670DD" w16cid:durableId="21FA173C"/>
  <w16cid:commentId w16cid:paraId="238111F2" w16cid:durableId="21E51301"/>
  <w16cid:commentId w16cid:paraId="40AACB73" w16cid:durableId="21E53448"/>
  <w16cid:commentId w16cid:paraId="68921F2F" w16cid:durableId="21FA175E"/>
  <w16cid:commentId w16cid:paraId="292B2284" w16cid:durableId="21E3BE05"/>
  <w16cid:commentId w16cid:paraId="0F175139" w16cid:durableId="21E50C05"/>
  <w16cid:commentId w16cid:paraId="7579514F" w16cid:durableId="21EFB537"/>
  <w16cid:commentId w16cid:paraId="5B6F5BA4" w16cid:durableId="21FA2353"/>
  <w16cid:commentId w16cid:paraId="5A1B83C2" w16cid:durableId="21FA2352"/>
  <w16cid:commentId w16cid:paraId="03B744C0" w16cid:durableId="21FA23CD"/>
  <w16cid:commentId w16cid:paraId="28D52D61" w16cid:durableId="21FA23CC"/>
  <w16cid:commentId w16cid:paraId="7EECA348" w16cid:durableId="21FA25E9"/>
  <w16cid:commentId w16cid:paraId="08500787" w16cid:durableId="21E3BED4"/>
  <w16cid:commentId w16cid:paraId="13C74DD9" w16cid:durableId="21E3BF0F"/>
  <w16cid:commentId w16cid:paraId="48DD9F47" w16cid:durableId="21E69459"/>
  <w16cid:commentId w16cid:paraId="36EB8A10" w16cid:durableId="21FA271C"/>
  <w16cid:commentId w16cid:paraId="5D7EDC6B" w16cid:durableId="21FA55DD"/>
  <w16cid:commentId w16cid:paraId="50A17A4C" w16cid:durableId="21FA27DB"/>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0830A129" w16cid:durableId="21FA327F"/>
  <w16cid:commentId w16cid:paraId="03F9B529" w16cid:durableId="21FA32D3"/>
  <w16cid:commentId w16cid:paraId="7E155E64" w16cid:durableId="21FA32F9"/>
  <w16cid:commentId w16cid:paraId="2288C8BC" w16cid:durableId="21E5174A"/>
  <w16cid:commentId w16cid:paraId="06BCD2FC" w16cid:durableId="21E511A1"/>
  <w16cid:commentId w16cid:paraId="42A75AA2" w16cid:durableId="21E7EA4D"/>
  <w16cid:commentId w16cid:paraId="614D0C19" w16cid:durableId="21FA36D5"/>
  <w16cid:commentId w16cid:paraId="57FC42E4" w16cid:durableId="21FA374E"/>
  <w16cid:commentId w16cid:paraId="3809A0E4" w16cid:durableId="21FA38A2"/>
  <w16cid:commentId w16cid:paraId="3902636C" w16cid:durableId="21E513AD"/>
  <w16cid:commentId w16cid:paraId="7AA6A4DE" w16cid:durableId="21FA3909"/>
  <w16cid:commentId w16cid:paraId="649A9A8A" w16cid:durableId="21FA39FC"/>
  <w16cid:commentId w16cid:paraId="1BD6250E" w16cid:durableId="21FA3B46"/>
  <w16cid:commentId w16cid:paraId="1F8C5FBC" w16cid:durableId="21FA44D5"/>
  <w16cid:commentId w16cid:paraId="2C890A9A" w16cid:durableId="21E5145E"/>
  <w16cid:commentId w16cid:paraId="4377BBD3" w16cid:durableId="21E6A1BD"/>
  <w16cid:commentId w16cid:paraId="66C017E7" w16cid:durableId="21FA3CC3"/>
  <w16cid:commentId w16cid:paraId="70D79720" w16cid:durableId="21EFB6E4"/>
  <w16cid:commentId w16cid:paraId="31834F4C" w16cid:durableId="21E5057C"/>
  <w16cid:commentId w16cid:paraId="570249DB" w16cid:durableId="21E3C3BE"/>
  <w16cid:commentId w16cid:paraId="183A6E79" w16cid:durableId="21E50CF3"/>
  <w16cid:commentId w16cid:paraId="0B85817C" w16cid:durableId="21FA3C1F"/>
  <w16cid:commentId w16cid:paraId="1ADE20DE" w16cid:durableId="21FA3C1E"/>
  <w16cid:commentId w16cid:paraId="7DF429C3" w16cid:durableId="21FA3D00"/>
  <w16cid:commentId w16cid:paraId="0E5A72FE" w16cid:durableId="21FA3E5D"/>
  <w16cid:commentId w16cid:paraId="686D2DB6" w16cid:durableId="21FA3ECB"/>
  <w16cid:commentId w16cid:paraId="1692D720" w16cid:durableId="21FA45CE"/>
  <w16cid:commentId w16cid:paraId="67A5CBC0" w16cid:durableId="21FA4632"/>
  <w16cid:commentId w16cid:paraId="6EE158EF" w16cid:durableId="21FA479A"/>
  <w16cid:commentId w16cid:paraId="21FC7BF4" w16cid:durableId="21FA4886"/>
  <w16cid:commentId w16cid:paraId="18DB0309" w16cid:durableId="21FA4AAD"/>
  <w16cid:commentId w16cid:paraId="55BA46D8" w16cid:durableId="21FA4B3D"/>
  <w16cid:commentId w16cid:paraId="116D1087" w16cid:durableId="21FA4CD9"/>
  <w16cid:commentId w16cid:paraId="26881E5D" w16cid:durableId="21FA4C9A"/>
  <w16cid:commentId w16cid:paraId="77E2A7E1" w16cid:durableId="21E51222"/>
  <w16cid:commentId w16cid:paraId="4183D640" w16cid:durableId="21FA52B6"/>
  <w16cid:commentId w16cid:paraId="05ACAD74" w16cid:durableId="21FA41F9"/>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C8B2AA" w14:textId="77777777" w:rsidR="00E1168A" w:rsidRDefault="00E1168A">
      <w:pPr>
        <w:spacing w:after="0"/>
      </w:pPr>
      <w:r>
        <w:separator/>
      </w:r>
    </w:p>
  </w:endnote>
  <w:endnote w:type="continuationSeparator" w:id="0">
    <w:p w14:paraId="36DC7344" w14:textId="77777777" w:rsidR="00E1168A" w:rsidRDefault="00E1168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436D2" w14:textId="77777777" w:rsidR="00E1168A" w:rsidRDefault="00E1168A">
      <w:r>
        <w:separator/>
      </w:r>
    </w:p>
  </w:footnote>
  <w:footnote w:type="continuationSeparator" w:id="0">
    <w:p w14:paraId="2CB32043" w14:textId="77777777" w:rsidR="00E1168A" w:rsidRDefault="00E1168A">
      <w:r>
        <w:continuationSeparator/>
      </w:r>
    </w:p>
  </w:footnote>
  <w:footnote w:id="1">
    <w:p w14:paraId="5654FA58" w14:textId="4237BEB5" w:rsidR="0060141D" w:rsidDel="00132CBE" w:rsidRDefault="0060141D" w:rsidP="005E1C74">
      <w:pPr>
        <w:pStyle w:val="FootnoteText"/>
        <w:rPr>
          <w:del w:id="767" w:author="Maital Neta [2]" w:date="2020-02-21T09:34:00Z"/>
        </w:rPr>
      </w:pPr>
      <w:del w:id="768" w:author="Maital Neta [2]" w:date="2020-02-21T09:34:00Z">
        <w:r w:rsidRPr="00EA4775" w:rsidDel="00132CBE">
          <w:rPr>
            <w:rStyle w:val="FootnoteReference"/>
          </w:rPr>
          <w:footnoteRef/>
        </w:r>
        <w:r w:rsidDel="00132CBE">
          <w:delText xml:space="preserve"> Nineteen participants only completed 142 trials and fifteen completed 146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None" w15:userId="Maital Neta"/>
  </w15:person>
  <w15:person w15:author="Maital Neta [2]">
    <w15:presenceInfo w15:providerId="AD" w15:userId="S::mneta2@unl.edu::7fc7367c-0387-4109-8a69-d963d5d8b754"/>
  </w15:person>
  <w15:person w15:author="Catie Brown">
    <w15:presenceInfo w15:providerId="AD" w15:userId="S::catherinebrown@huskers.unl.edu::58f290a5-4a2b-44c0-9da9-1d6b0df453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01E1"/>
    <w:rsid w:val="00074F6D"/>
    <w:rsid w:val="0008172A"/>
    <w:rsid w:val="0008256A"/>
    <w:rsid w:val="00082E8E"/>
    <w:rsid w:val="00083DD4"/>
    <w:rsid w:val="00083EDB"/>
    <w:rsid w:val="000846B5"/>
    <w:rsid w:val="0009046B"/>
    <w:rsid w:val="00090A73"/>
    <w:rsid w:val="0009135D"/>
    <w:rsid w:val="00093D44"/>
    <w:rsid w:val="000941A1"/>
    <w:rsid w:val="000A04A3"/>
    <w:rsid w:val="000A0E84"/>
    <w:rsid w:val="000A1223"/>
    <w:rsid w:val="000A3CB1"/>
    <w:rsid w:val="000A4C06"/>
    <w:rsid w:val="000A4E98"/>
    <w:rsid w:val="000A526B"/>
    <w:rsid w:val="000A7245"/>
    <w:rsid w:val="000B34B6"/>
    <w:rsid w:val="000B5F17"/>
    <w:rsid w:val="000C0996"/>
    <w:rsid w:val="000C1316"/>
    <w:rsid w:val="000C1B00"/>
    <w:rsid w:val="000C2DC1"/>
    <w:rsid w:val="000C424B"/>
    <w:rsid w:val="000C6459"/>
    <w:rsid w:val="000C68B5"/>
    <w:rsid w:val="000D11C1"/>
    <w:rsid w:val="000D126D"/>
    <w:rsid w:val="000D2199"/>
    <w:rsid w:val="000D21F2"/>
    <w:rsid w:val="000D6095"/>
    <w:rsid w:val="000E3146"/>
    <w:rsid w:val="000E41EE"/>
    <w:rsid w:val="000E4573"/>
    <w:rsid w:val="000E4A86"/>
    <w:rsid w:val="000E7A10"/>
    <w:rsid w:val="000F0E9A"/>
    <w:rsid w:val="000F1230"/>
    <w:rsid w:val="000F2069"/>
    <w:rsid w:val="000F22D1"/>
    <w:rsid w:val="000F621C"/>
    <w:rsid w:val="00101E01"/>
    <w:rsid w:val="00103855"/>
    <w:rsid w:val="00105570"/>
    <w:rsid w:val="001068F6"/>
    <w:rsid w:val="00110A99"/>
    <w:rsid w:val="00121BEA"/>
    <w:rsid w:val="00121DDA"/>
    <w:rsid w:val="00125A2F"/>
    <w:rsid w:val="001273AC"/>
    <w:rsid w:val="00127D61"/>
    <w:rsid w:val="00131DA9"/>
    <w:rsid w:val="00132515"/>
    <w:rsid w:val="00132CBE"/>
    <w:rsid w:val="001376C8"/>
    <w:rsid w:val="0014056B"/>
    <w:rsid w:val="001430E6"/>
    <w:rsid w:val="001472AC"/>
    <w:rsid w:val="001525E4"/>
    <w:rsid w:val="001532DB"/>
    <w:rsid w:val="0015548C"/>
    <w:rsid w:val="0015563F"/>
    <w:rsid w:val="00155F99"/>
    <w:rsid w:val="001623EF"/>
    <w:rsid w:val="001679AB"/>
    <w:rsid w:val="00170128"/>
    <w:rsid w:val="00172A38"/>
    <w:rsid w:val="00193F24"/>
    <w:rsid w:val="001953FA"/>
    <w:rsid w:val="00195DF1"/>
    <w:rsid w:val="00195F0F"/>
    <w:rsid w:val="001966D8"/>
    <w:rsid w:val="00196E80"/>
    <w:rsid w:val="001A3D7B"/>
    <w:rsid w:val="001A4A31"/>
    <w:rsid w:val="001A4F88"/>
    <w:rsid w:val="001A6B64"/>
    <w:rsid w:val="001B3916"/>
    <w:rsid w:val="001B55B7"/>
    <w:rsid w:val="001B57C9"/>
    <w:rsid w:val="001B773B"/>
    <w:rsid w:val="001C09FE"/>
    <w:rsid w:val="001C2EA2"/>
    <w:rsid w:val="001C3B4D"/>
    <w:rsid w:val="001C7D3A"/>
    <w:rsid w:val="001D3B70"/>
    <w:rsid w:val="001D52A1"/>
    <w:rsid w:val="001E7BC6"/>
    <w:rsid w:val="001F0827"/>
    <w:rsid w:val="001F5654"/>
    <w:rsid w:val="002016D2"/>
    <w:rsid w:val="00203FC9"/>
    <w:rsid w:val="00210509"/>
    <w:rsid w:val="0021224E"/>
    <w:rsid w:val="0021341A"/>
    <w:rsid w:val="00214F14"/>
    <w:rsid w:val="00215A03"/>
    <w:rsid w:val="002169AF"/>
    <w:rsid w:val="00222302"/>
    <w:rsid w:val="00223C9C"/>
    <w:rsid w:val="00225B05"/>
    <w:rsid w:val="00227673"/>
    <w:rsid w:val="00230952"/>
    <w:rsid w:val="002324AB"/>
    <w:rsid w:val="002344B4"/>
    <w:rsid w:val="00234864"/>
    <w:rsid w:val="00236E5E"/>
    <w:rsid w:val="00242DF1"/>
    <w:rsid w:val="00244A02"/>
    <w:rsid w:val="00245AD9"/>
    <w:rsid w:val="002461C5"/>
    <w:rsid w:val="00250505"/>
    <w:rsid w:val="00251605"/>
    <w:rsid w:val="00253B39"/>
    <w:rsid w:val="002556AB"/>
    <w:rsid w:val="00255CF7"/>
    <w:rsid w:val="00257547"/>
    <w:rsid w:val="00262A33"/>
    <w:rsid w:val="002648E3"/>
    <w:rsid w:val="00272132"/>
    <w:rsid w:val="00277A19"/>
    <w:rsid w:val="00284FBD"/>
    <w:rsid w:val="00285CB2"/>
    <w:rsid w:val="00290069"/>
    <w:rsid w:val="00292C48"/>
    <w:rsid w:val="002944DB"/>
    <w:rsid w:val="00296109"/>
    <w:rsid w:val="002A0B71"/>
    <w:rsid w:val="002A14E2"/>
    <w:rsid w:val="002A175A"/>
    <w:rsid w:val="002A2300"/>
    <w:rsid w:val="002A40ED"/>
    <w:rsid w:val="002A5159"/>
    <w:rsid w:val="002B7177"/>
    <w:rsid w:val="002C0343"/>
    <w:rsid w:val="002D0958"/>
    <w:rsid w:val="002D1921"/>
    <w:rsid w:val="002D1E2F"/>
    <w:rsid w:val="002D3ECB"/>
    <w:rsid w:val="002D6F0B"/>
    <w:rsid w:val="002D756E"/>
    <w:rsid w:val="002E187D"/>
    <w:rsid w:val="002E1F6A"/>
    <w:rsid w:val="002E2DEE"/>
    <w:rsid w:val="002E471A"/>
    <w:rsid w:val="002E5FD2"/>
    <w:rsid w:val="002E7333"/>
    <w:rsid w:val="003069BB"/>
    <w:rsid w:val="00306A02"/>
    <w:rsid w:val="003119BB"/>
    <w:rsid w:val="00313B09"/>
    <w:rsid w:val="003160F8"/>
    <w:rsid w:val="00322F93"/>
    <w:rsid w:val="00324684"/>
    <w:rsid w:val="003275B3"/>
    <w:rsid w:val="00330476"/>
    <w:rsid w:val="00332227"/>
    <w:rsid w:val="00334150"/>
    <w:rsid w:val="003342C3"/>
    <w:rsid w:val="00335706"/>
    <w:rsid w:val="0033729B"/>
    <w:rsid w:val="003457CB"/>
    <w:rsid w:val="00345FE6"/>
    <w:rsid w:val="003461CE"/>
    <w:rsid w:val="003477BB"/>
    <w:rsid w:val="0035183E"/>
    <w:rsid w:val="00352D2B"/>
    <w:rsid w:val="00352DC8"/>
    <w:rsid w:val="0035400A"/>
    <w:rsid w:val="0035600B"/>
    <w:rsid w:val="00360408"/>
    <w:rsid w:val="0037699D"/>
    <w:rsid w:val="003774D8"/>
    <w:rsid w:val="003776C9"/>
    <w:rsid w:val="00380FF5"/>
    <w:rsid w:val="003821F1"/>
    <w:rsid w:val="00382CF3"/>
    <w:rsid w:val="0038357D"/>
    <w:rsid w:val="003841A0"/>
    <w:rsid w:val="00390FA0"/>
    <w:rsid w:val="00391222"/>
    <w:rsid w:val="00396612"/>
    <w:rsid w:val="003976D7"/>
    <w:rsid w:val="003A6943"/>
    <w:rsid w:val="003B38C8"/>
    <w:rsid w:val="003B3951"/>
    <w:rsid w:val="003B43DF"/>
    <w:rsid w:val="003C0C0F"/>
    <w:rsid w:val="003C2774"/>
    <w:rsid w:val="003C2C94"/>
    <w:rsid w:val="003C3F99"/>
    <w:rsid w:val="003C5304"/>
    <w:rsid w:val="003C5C8C"/>
    <w:rsid w:val="003C77D1"/>
    <w:rsid w:val="003D0976"/>
    <w:rsid w:val="003D1572"/>
    <w:rsid w:val="003D1C91"/>
    <w:rsid w:val="003D5CF5"/>
    <w:rsid w:val="003E28D3"/>
    <w:rsid w:val="003E2C2A"/>
    <w:rsid w:val="003E3E9D"/>
    <w:rsid w:val="003E7A83"/>
    <w:rsid w:val="003F0B6E"/>
    <w:rsid w:val="003F26BA"/>
    <w:rsid w:val="003F50F6"/>
    <w:rsid w:val="003F58CB"/>
    <w:rsid w:val="003F71BB"/>
    <w:rsid w:val="003F7902"/>
    <w:rsid w:val="00407981"/>
    <w:rsid w:val="004106A7"/>
    <w:rsid w:val="00411C18"/>
    <w:rsid w:val="004129DE"/>
    <w:rsid w:val="004148BB"/>
    <w:rsid w:val="00415B25"/>
    <w:rsid w:val="00415B61"/>
    <w:rsid w:val="0041651A"/>
    <w:rsid w:val="00417EC6"/>
    <w:rsid w:val="00420F34"/>
    <w:rsid w:val="0042145F"/>
    <w:rsid w:val="00423EB3"/>
    <w:rsid w:val="00424CDA"/>
    <w:rsid w:val="00426CAB"/>
    <w:rsid w:val="00427CA9"/>
    <w:rsid w:val="004326A2"/>
    <w:rsid w:val="00433BF7"/>
    <w:rsid w:val="00436BF2"/>
    <w:rsid w:val="004379CF"/>
    <w:rsid w:val="00440BE5"/>
    <w:rsid w:val="00440D03"/>
    <w:rsid w:val="004417F3"/>
    <w:rsid w:val="0044311A"/>
    <w:rsid w:val="00443B0B"/>
    <w:rsid w:val="0045379E"/>
    <w:rsid w:val="004559A1"/>
    <w:rsid w:val="004565D0"/>
    <w:rsid w:val="00457FDA"/>
    <w:rsid w:val="00461035"/>
    <w:rsid w:val="00461B2D"/>
    <w:rsid w:val="00461D6D"/>
    <w:rsid w:val="0046304E"/>
    <w:rsid w:val="004636C0"/>
    <w:rsid w:val="00464D36"/>
    <w:rsid w:val="004701F0"/>
    <w:rsid w:val="004755FC"/>
    <w:rsid w:val="00475D54"/>
    <w:rsid w:val="00476D06"/>
    <w:rsid w:val="00480CB2"/>
    <w:rsid w:val="00481559"/>
    <w:rsid w:val="004843E1"/>
    <w:rsid w:val="00484D36"/>
    <w:rsid w:val="00492C0E"/>
    <w:rsid w:val="00492D0C"/>
    <w:rsid w:val="00492EE5"/>
    <w:rsid w:val="004963AE"/>
    <w:rsid w:val="004A6EE2"/>
    <w:rsid w:val="004B3FBE"/>
    <w:rsid w:val="004B59AD"/>
    <w:rsid w:val="004C40A6"/>
    <w:rsid w:val="004C565B"/>
    <w:rsid w:val="004C601E"/>
    <w:rsid w:val="004C68F1"/>
    <w:rsid w:val="004C7F41"/>
    <w:rsid w:val="004D1425"/>
    <w:rsid w:val="004D1CD5"/>
    <w:rsid w:val="004D2FFE"/>
    <w:rsid w:val="004D6273"/>
    <w:rsid w:val="004E0983"/>
    <w:rsid w:val="004E0BC4"/>
    <w:rsid w:val="004E29B3"/>
    <w:rsid w:val="004E39F9"/>
    <w:rsid w:val="004E54DF"/>
    <w:rsid w:val="004E7CE2"/>
    <w:rsid w:val="004F1119"/>
    <w:rsid w:val="004F4854"/>
    <w:rsid w:val="00500E99"/>
    <w:rsid w:val="00501126"/>
    <w:rsid w:val="00504025"/>
    <w:rsid w:val="00504E6A"/>
    <w:rsid w:val="00510A6E"/>
    <w:rsid w:val="005121F1"/>
    <w:rsid w:val="00513245"/>
    <w:rsid w:val="00516D3D"/>
    <w:rsid w:val="00522573"/>
    <w:rsid w:val="005263A5"/>
    <w:rsid w:val="005265CC"/>
    <w:rsid w:val="00527045"/>
    <w:rsid w:val="00527B88"/>
    <w:rsid w:val="00534819"/>
    <w:rsid w:val="00536268"/>
    <w:rsid w:val="0055099A"/>
    <w:rsid w:val="005517FC"/>
    <w:rsid w:val="0055507E"/>
    <w:rsid w:val="00555744"/>
    <w:rsid w:val="005608CD"/>
    <w:rsid w:val="00564AC9"/>
    <w:rsid w:val="00567866"/>
    <w:rsid w:val="00572BAD"/>
    <w:rsid w:val="00575DAF"/>
    <w:rsid w:val="00576BC0"/>
    <w:rsid w:val="00581F99"/>
    <w:rsid w:val="0058292A"/>
    <w:rsid w:val="0058391B"/>
    <w:rsid w:val="00584485"/>
    <w:rsid w:val="00584C4A"/>
    <w:rsid w:val="00585441"/>
    <w:rsid w:val="00590D07"/>
    <w:rsid w:val="00593398"/>
    <w:rsid w:val="0059347F"/>
    <w:rsid w:val="005960C0"/>
    <w:rsid w:val="00597688"/>
    <w:rsid w:val="00597B58"/>
    <w:rsid w:val="005A1954"/>
    <w:rsid w:val="005A1F38"/>
    <w:rsid w:val="005A539B"/>
    <w:rsid w:val="005B0D99"/>
    <w:rsid w:val="005B1A05"/>
    <w:rsid w:val="005B7BEC"/>
    <w:rsid w:val="005D40D8"/>
    <w:rsid w:val="005D683A"/>
    <w:rsid w:val="005E0250"/>
    <w:rsid w:val="005E0CC2"/>
    <w:rsid w:val="005E1C74"/>
    <w:rsid w:val="005E4EC3"/>
    <w:rsid w:val="005F09AD"/>
    <w:rsid w:val="005F170A"/>
    <w:rsid w:val="005F1A12"/>
    <w:rsid w:val="005F213E"/>
    <w:rsid w:val="005F258F"/>
    <w:rsid w:val="00600BAE"/>
    <w:rsid w:val="0060141D"/>
    <w:rsid w:val="00601563"/>
    <w:rsid w:val="00602B4F"/>
    <w:rsid w:val="006043AC"/>
    <w:rsid w:val="00616457"/>
    <w:rsid w:val="00616F23"/>
    <w:rsid w:val="00617055"/>
    <w:rsid w:val="00632B74"/>
    <w:rsid w:val="00634499"/>
    <w:rsid w:val="0063711E"/>
    <w:rsid w:val="00640C23"/>
    <w:rsid w:val="00647C1C"/>
    <w:rsid w:val="00650E74"/>
    <w:rsid w:val="00660BFF"/>
    <w:rsid w:val="00660C31"/>
    <w:rsid w:val="006679E4"/>
    <w:rsid w:val="00673C33"/>
    <w:rsid w:val="006862CB"/>
    <w:rsid w:val="00690B13"/>
    <w:rsid w:val="00690FFF"/>
    <w:rsid w:val="00691BCD"/>
    <w:rsid w:val="00692AAF"/>
    <w:rsid w:val="0069328B"/>
    <w:rsid w:val="006936B9"/>
    <w:rsid w:val="006A427C"/>
    <w:rsid w:val="006A508D"/>
    <w:rsid w:val="006A61A5"/>
    <w:rsid w:val="006B0B39"/>
    <w:rsid w:val="006B67AE"/>
    <w:rsid w:val="006C34F3"/>
    <w:rsid w:val="006C37B2"/>
    <w:rsid w:val="006C39E1"/>
    <w:rsid w:val="006D050C"/>
    <w:rsid w:val="006D456D"/>
    <w:rsid w:val="006D7820"/>
    <w:rsid w:val="006E0EF4"/>
    <w:rsid w:val="006E1512"/>
    <w:rsid w:val="006E1B24"/>
    <w:rsid w:val="006E4AE6"/>
    <w:rsid w:val="006E5902"/>
    <w:rsid w:val="006E7AAF"/>
    <w:rsid w:val="006F1183"/>
    <w:rsid w:val="006F3918"/>
    <w:rsid w:val="006F4036"/>
    <w:rsid w:val="006F48EB"/>
    <w:rsid w:val="006F4D6C"/>
    <w:rsid w:val="00701B69"/>
    <w:rsid w:val="007028B1"/>
    <w:rsid w:val="00704CDD"/>
    <w:rsid w:val="00706C8A"/>
    <w:rsid w:val="00707A9F"/>
    <w:rsid w:val="00711652"/>
    <w:rsid w:val="007121A3"/>
    <w:rsid w:val="007162F4"/>
    <w:rsid w:val="007173DD"/>
    <w:rsid w:val="00717A6E"/>
    <w:rsid w:val="00721F5F"/>
    <w:rsid w:val="007235A7"/>
    <w:rsid w:val="007240C0"/>
    <w:rsid w:val="007257A1"/>
    <w:rsid w:val="007314D7"/>
    <w:rsid w:val="00741A67"/>
    <w:rsid w:val="00741ADB"/>
    <w:rsid w:val="00741BF7"/>
    <w:rsid w:val="007464E1"/>
    <w:rsid w:val="00746FB3"/>
    <w:rsid w:val="00747239"/>
    <w:rsid w:val="007477B7"/>
    <w:rsid w:val="00747E36"/>
    <w:rsid w:val="00753603"/>
    <w:rsid w:val="00755497"/>
    <w:rsid w:val="007574F2"/>
    <w:rsid w:val="0076236C"/>
    <w:rsid w:val="00765CC1"/>
    <w:rsid w:val="007673AC"/>
    <w:rsid w:val="00767823"/>
    <w:rsid w:val="0077041B"/>
    <w:rsid w:val="00772895"/>
    <w:rsid w:val="00776B31"/>
    <w:rsid w:val="00783064"/>
    <w:rsid w:val="00783100"/>
    <w:rsid w:val="00784D58"/>
    <w:rsid w:val="00784E2F"/>
    <w:rsid w:val="00786033"/>
    <w:rsid w:val="00786569"/>
    <w:rsid w:val="00787A6E"/>
    <w:rsid w:val="0079044A"/>
    <w:rsid w:val="007A1E38"/>
    <w:rsid w:val="007B0235"/>
    <w:rsid w:val="007B37B1"/>
    <w:rsid w:val="007D2F91"/>
    <w:rsid w:val="007D376D"/>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6FAA"/>
    <w:rsid w:val="00811A9F"/>
    <w:rsid w:val="00811FC5"/>
    <w:rsid w:val="0081299C"/>
    <w:rsid w:val="0081414C"/>
    <w:rsid w:val="00817CAC"/>
    <w:rsid w:val="00820EDB"/>
    <w:rsid w:val="00826F62"/>
    <w:rsid w:val="00827CFD"/>
    <w:rsid w:val="00830FF6"/>
    <w:rsid w:val="00831FFA"/>
    <w:rsid w:val="0083247A"/>
    <w:rsid w:val="008426F4"/>
    <w:rsid w:val="00843E6B"/>
    <w:rsid w:val="00845388"/>
    <w:rsid w:val="0084621F"/>
    <w:rsid w:val="0084733E"/>
    <w:rsid w:val="00850363"/>
    <w:rsid w:val="00873D74"/>
    <w:rsid w:val="008759B3"/>
    <w:rsid w:val="00876084"/>
    <w:rsid w:val="00883A9D"/>
    <w:rsid w:val="00883F28"/>
    <w:rsid w:val="0088513E"/>
    <w:rsid w:val="00887C81"/>
    <w:rsid w:val="00890073"/>
    <w:rsid w:val="008904DD"/>
    <w:rsid w:val="008940B2"/>
    <w:rsid w:val="00895930"/>
    <w:rsid w:val="008A5609"/>
    <w:rsid w:val="008A6408"/>
    <w:rsid w:val="008B17A9"/>
    <w:rsid w:val="008B191D"/>
    <w:rsid w:val="008B7CD3"/>
    <w:rsid w:val="008B7F1B"/>
    <w:rsid w:val="008C18EA"/>
    <w:rsid w:val="008C340A"/>
    <w:rsid w:val="008D1F3C"/>
    <w:rsid w:val="008D29C2"/>
    <w:rsid w:val="008D44FD"/>
    <w:rsid w:val="008D6863"/>
    <w:rsid w:val="008E0CA2"/>
    <w:rsid w:val="008E3B33"/>
    <w:rsid w:val="008E3E2B"/>
    <w:rsid w:val="008F2E77"/>
    <w:rsid w:val="008F33CF"/>
    <w:rsid w:val="008F6986"/>
    <w:rsid w:val="00904A63"/>
    <w:rsid w:val="00905E57"/>
    <w:rsid w:val="009061F7"/>
    <w:rsid w:val="00915B97"/>
    <w:rsid w:val="0091768D"/>
    <w:rsid w:val="0092534D"/>
    <w:rsid w:val="009258F3"/>
    <w:rsid w:val="00930C73"/>
    <w:rsid w:val="009342C6"/>
    <w:rsid w:val="00935AA3"/>
    <w:rsid w:val="0093790E"/>
    <w:rsid w:val="00944B59"/>
    <w:rsid w:val="00946433"/>
    <w:rsid w:val="00946C79"/>
    <w:rsid w:val="00946C93"/>
    <w:rsid w:val="00950241"/>
    <w:rsid w:val="009506D6"/>
    <w:rsid w:val="009541CD"/>
    <w:rsid w:val="0095438C"/>
    <w:rsid w:val="009617E9"/>
    <w:rsid w:val="00961CB1"/>
    <w:rsid w:val="00967F7E"/>
    <w:rsid w:val="00972E01"/>
    <w:rsid w:val="009734C4"/>
    <w:rsid w:val="0097493D"/>
    <w:rsid w:val="0099229E"/>
    <w:rsid w:val="00992AC3"/>
    <w:rsid w:val="009A16DD"/>
    <w:rsid w:val="009A6AAC"/>
    <w:rsid w:val="009A6C6F"/>
    <w:rsid w:val="009B1784"/>
    <w:rsid w:val="009B2DE8"/>
    <w:rsid w:val="009B71EF"/>
    <w:rsid w:val="009C1295"/>
    <w:rsid w:val="009C4783"/>
    <w:rsid w:val="009C5C7E"/>
    <w:rsid w:val="009C683E"/>
    <w:rsid w:val="009D31EC"/>
    <w:rsid w:val="009D4D45"/>
    <w:rsid w:val="009D7947"/>
    <w:rsid w:val="009E0BD1"/>
    <w:rsid w:val="009E5E02"/>
    <w:rsid w:val="009E65BE"/>
    <w:rsid w:val="009E773C"/>
    <w:rsid w:val="009F2306"/>
    <w:rsid w:val="009F5DE5"/>
    <w:rsid w:val="009F5F90"/>
    <w:rsid w:val="009F5FCE"/>
    <w:rsid w:val="00A01639"/>
    <w:rsid w:val="00A0416B"/>
    <w:rsid w:val="00A06813"/>
    <w:rsid w:val="00A20C66"/>
    <w:rsid w:val="00A23E8B"/>
    <w:rsid w:val="00A369CC"/>
    <w:rsid w:val="00A3787E"/>
    <w:rsid w:val="00A46C0B"/>
    <w:rsid w:val="00A47DE8"/>
    <w:rsid w:val="00A5189D"/>
    <w:rsid w:val="00A57A3B"/>
    <w:rsid w:val="00A57D57"/>
    <w:rsid w:val="00A61A14"/>
    <w:rsid w:val="00A6447A"/>
    <w:rsid w:val="00A64CD0"/>
    <w:rsid w:val="00A668D6"/>
    <w:rsid w:val="00A715CB"/>
    <w:rsid w:val="00A80D20"/>
    <w:rsid w:val="00A80F28"/>
    <w:rsid w:val="00A81CFA"/>
    <w:rsid w:val="00A85AA4"/>
    <w:rsid w:val="00A86C7E"/>
    <w:rsid w:val="00A90D76"/>
    <w:rsid w:val="00A936BB"/>
    <w:rsid w:val="00A9633D"/>
    <w:rsid w:val="00AA1866"/>
    <w:rsid w:val="00AA7952"/>
    <w:rsid w:val="00AB1837"/>
    <w:rsid w:val="00AB4C72"/>
    <w:rsid w:val="00AC1068"/>
    <w:rsid w:val="00AC210E"/>
    <w:rsid w:val="00AC366F"/>
    <w:rsid w:val="00AC5E79"/>
    <w:rsid w:val="00AD4596"/>
    <w:rsid w:val="00AD4C36"/>
    <w:rsid w:val="00AE0F60"/>
    <w:rsid w:val="00AE153F"/>
    <w:rsid w:val="00AE4ABA"/>
    <w:rsid w:val="00AE4D59"/>
    <w:rsid w:val="00AE5840"/>
    <w:rsid w:val="00AE649F"/>
    <w:rsid w:val="00AE6EAB"/>
    <w:rsid w:val="00AE7768"/>
    <w:rsid w:val="00AF3320"/>
    <w:rsid w:val="00B01D95"/>
    <w:rsid w:val="00B0744B"/>
    <w:rsid w:val="00B07907"/>
    <w:rsid w:val="00B139E5"/>
    <w:rsid w:val="00B233D2"/>
    <w:rsid w:val="00B2503A"/>
    <w:rsid w:val="00B2555B"/>
    <w:rsid w:val="00B25EE8"/>
    <w:rsid w:val="00B32339"/>
    <w:rsid w:val="00B32C02"/>
    <w:rsid w:val="00B3642F"/>
    <w:rsid w:val="00B369F4"/>
    <w:rsid w:val="00B377E9"/>
    <w:rsid w:val="00B40E15"/>
    <w:rsid w:val="00B42EAD"/>
    <w:rsid w:val="00B4384D"/>
    <w:rsid w:val="00B43D12"/>
    <w:rsid w:val="00B501EF"/>
    <w:rsid w:val="00B50383"/>
    <w:rsid w:val="00B53EF7"/>
    <w:rsid w:val="00B6132D"/>
    <w:rsid w:val="00B63492"/>
    <w:rsid w:val="00B65AD5"/>
    <w:rsid w:val="00B65D9D"/>
    <w:rsid w:val="00B67292"/>
    <w:rsid w:val="00B73252"/>
    <w:rsid w:val="00B73BF9"/>
    <w:rsid w:val="00B77695"/>
    <w:rsid w:val="00B86B75"/>
    <w:rsid w:val="00B87E48"/>
    <w:rsid w:val="00B91786"/>
    <w:rsid w:val="00B952BD"/>
    <w:rsid w:val="00B974BE"/>
    <w:rsid w:val="00BA4D51"/>
    <w:rsid w:val="00BA4DE5"/>
    <w:rsid w:val="00BA6E38"/>
    <w:rsid w:val="00BA7EFC"/>
    <w:rsid w:val="00BB07C2"/>
    <w:rsid w:val="00BB0D1C"/>
    <w:rsid w:val="00BB34ED"/>
    <w:rsid w:val="00BB6DC0"/>
    <w:rsid w:val="00BB78B7"/>
    <w:rsid w:val="00BC13A6"/>
    <w:rsid w:val="00BC48D5"/>
    <w:rsid w:val="00BC4F67"/>
    <w:rsid w:val="00BD23E1"/>
    <w:rsid w:val="00BD3DC6"/>
    <w:rsid w:val="00BF3425"/>
    <w:rsid w:val="00BF68F2"/>
    <w:rsid w:val="00BF6919"/>
    <w:rsid w:val="00C0120D"/>
    <w:rsid w:val="00C059E6"/>
    <w:rsid w:val="00C10CBB"/>
    <w:rsid w:val="00C1369D"/>
    <w:rsid w:val="00C15927"/>
    <w:rsid w:val="00C27DCC"/>
    <w:rsid w:val="00C32B8F"/>
    <w:rsid w:val="00C35960"/>
    <w:rsid w:val="00C36279"/>
    <w:rsid w:val="00C50F93"/>
    <w:rsid w:val="00C51652"/>
    <w:rsid w:val="00C52E47"/>
    <w:rsid w:val="00C5517C"/>
    <w:rsid w:val="00C55538"/>
    <w:rsid w:val="00C56AFB"/>
    <w:rsid w:val="00C619F8"/>
    <w:rsid w:val="00C673A2"/>
    <w:rsid w:val="00C67810"/>
    <w:rsid w:val="00C75F60"/>
    <w:rsid w:val="00C76151"/>
    <w:rsid w:val="00C7742D"/>
    <w:rsid w:val="00C83B2F"/>
    <w:rsid w:val="00C8444E"/>
    <w:rsid w:val="00C910FB"/>
    <w:rsid w:val="00C91892"/>
    <w:rsid w:val="00C94860"/>
    <w:rsid w:val="00C95E64"/>
    <w:rsid w:val="00C96C8F"/>
    <w:rsid w:val="00CA0600"/>
    <w:rsid w:val="00CA1813"/>
    <w:rsid w:val="00CA29AE"/>
    <w:rsid w:val="00CA3076"/>
    <w:rsid w:val="00CA5C28"/>
    <w:rsid w:val="00CA5C8A"/>
    <w:rsid w:val="00CB3404"/>
    <w:rsid w:val="00CB43C6"/>
    <w:rsid w:val="00CB52D2"/>
    <w:rsid w:val="00CB5639"/>
    <w:rsid w:val="00CC1ABD"/>
    <w:rsid w:val="00CC2579"/>
    <w:rsid w:val="00CC4156"/>
    <w:rsid w:val="00CC5282"/>
    <w:rsid w:val="00CC6E59"/>
    <w:rsid w:val="00CD0113"/>
    <w:rsid w:val="00CD03E2"/>
    <w:rsid w:val="00CD08CA"/>
    <w:rsid w:val="00CD5BFB"/>
    <w:rsid w:val="00CE3723"/>
    <w:rsid w:val="00CE53CA"/>
    <w:rsid w:val="00CF0C4C"/>
    <w:rsid w:val="00CF20C0"/>
    <w:rsid w:val="00CF65EB"/>
    <w:rsid w:val="00D07158"/>
    <w:rsid w:val="00D10C08"/>
    <w:rsid w:val="00D16ACA"/>
    <w:rsid w:val="00D20590"/>
    <w:rsid w:val="00D20D71"/>
    <w:rsid w:val="00D20F92"/>
    <w:rsid w:val="00D22831"/>
    <w:rsid w:val="00D22EDA"/>
    <w:rsid w:val="00D30C7B"/>
    <w:rsid w:val="00D3319D"/>
    <w:rsid w:val="00D34FE5"/>
    <w:rsid w:val="00D37515"/>
    <w:rsid w:val="00D4284A"/>
    <w:rsid w:val="00D5575E"/>
    <w:rsid w:val="00D56C13"/>
    <w:rsid w:val="00D6054C"/>
    <w:rsid w:val="00D62D8F"/>
    <w:rsid w:val="00D67168"/>
    <w:rsid w:val="00D70418"/>
    <w:rsid w:val="00D74781"/>
    <w:rsid w:val="00D758C5"/>
    <w:rsid w:val="00D758FE"/>
    <w:rsid w:val="00D765DF"/>
    <w:rsid w:val="00D80323"/>
    <w:rsid w:val="00D810E2"/>
    <w:rsid w:val="00D84F4E"/>
    <w:rsid w:val="00D872A2"/>
    <w:rsid w:val="00D902D7"/>
    <w:rsid w:val="00D91AF2"/>
    <w:rsid w:val="00D92DB6"/>
    <w:rsid w:val="00D931CB"/>
    <w:rsid w:val="00D939F8"/>
    <w:rsid w:val="00DA2E43"/>
    <w:rsid w:val="00DA3F0E"/>
    <w:rsid w:val="00DA4A56"/>
    <w:rsid w:val="00DA73D4"/>
    <w:rsid w:val="00DB0E8A"/>
    <w:rsid w:val="00DB1097"/>
    <w:rsid w:val="00DB1E10"/>
    <w:rsid w:val="00DB6E4D"/>
    <w:rsid w:val="00DC7AFD"/>
    <w:rsid w:val="00DD1831"/>
    <w:rsid w:val="00DD40F9"/>
    <w:rsid w:val="00DE0FF0"/>
    <w:rsid w:val="00DE1DEE"/>
    <w:rsid w:val="00DE42AA"/>
    <w:rsid w:val="00DE449F"/>
    <w:rsid w:val="00DE4ECC"/>
    <w:rsid w:val="00DE7903"/>
    <w:rsid w:val="00DF42F2"/>
    <w:rsid w:val="00E00A66"/>
    <w:rsid w:val="00E00E4F"/>
    <w:rsid w:val="00E01218"/>
    <w:rsid w:val="00E03AD5"/>
    <w:rsid w:val="00E1168A"/>
    <w:rsid w:val="00E11D06"/>
    <w:rsid w:val="00E131EE"/>
    <w:rsid w:val="00E134A6"/>
    <w:rsid w:val="00E17E1A"/>
    <w:rsid w:val="00E22E07"/>
    <w:rsid w:val="00E2490D"/>
    <w:rsid w:val="00E315A3"/>
    <w:rsid w:val="00E34F3C"/>
    <w:rsid w:val="00E528FF"/>
    <w:rsid w:val="00E5385F"/>
    <w:rsid w:val="00E550C4"/>
    <w:rsid w:val="00E602B4"/>
    <w:rsid w:val="00E66C9D"/>
    <w:rsid w:val="00E71EB9"/>
    <w:rsid w:val="00E72089"/>
    <w:rsid w:val="00E73562"/>
    <w:rsid w:val="00E75F14"/>
    <w:rsid w:val="00E7632B"/>
    <w:rsid w:val="00E7696F"/>
    <w:rsid w:val="00E774B0"/>
    <w:rsid w:val="00E8306C"/>
    <w:rsid w:val="00E852F9"/>
    <w:rsid w:val="00E8743C"/>
    <w:rsid w:val="00E87D7F"/>
    <w:rsid w:val="00E9173F"/>
    <w:rsid w:val="00E93DEE"/>
    <w:rsid w:val="00E93ECA"/>
    <w:rsid w:val="00EA4775"/>
    <w:rsid w:val="00EA49DF"/>
    <w:rsid w:val="00EA707D"/>
    <w:rsid w:val="00EA7C05"/>
    <w:rsid w:val="00EB03BE"/>
    <w:rsid w:val="00EB0885"/>
    <w:rsid w:val="00EB0E9B"/>
    <w:rsid w:val="00EB49DC"/>
    <w:rsid w:val="00EB60C2"/>
    <w:rsid w:val="00EC5C2E"/>
    <w:rsid w:val="00EC65DD"/>
    <w:rsid w:val="00EE0875"/>
    <w:rsid w:val="00EE13A2"/>
    <w:rsid w:val="00EE2DBD"/>
    <w:rsid w:val="00EE5B07"/>
    <w:rsid w:val="00EF19A9"/>
    <w:rsid w:val="00EF5531"/>
    <w:rsid w:val="00EF6C08"/>
    <w:rsid w:val="00F010C1"/>
    <w:rsid w:val="00F03ED5"/>
    <w:rsid w:val="00F10482"/>
    <w:rsid w:val="00F17A97"/>
    <w:rsid w:val="00F203D0"/>
    <w:rsid w:val="00F21D0C"/>
    <w:rsid w:val="00F24015"/>
    <w:rsid w:val="00F24835"/>
    <w:rsid w:val="00F32FBF"/>
    <w:rsid w:val="00F3766A"/>
    <w:rsid w:val="00F40519"/>
    <w:rsid w:val="00F410D8"/>
    <w:rsid w:val="00F41AAA"/>
    <w:rsid w:val="00F45C3C"/>
    <w:rsid w:val="00F50EF6"/>
    <w:rsid w:val="00F516A3"/>
    <w:rsid w:val="00F56DC5"/>
    <w:rsid w:val="00F570C0"/>
    <w:rsid w:val="00F60AA6"/>
    <w:rsid w:val="00F622AE"/>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10EA"/>
    <w:rsid w:val="00FA3C3B"/>
    <w:rsid w:val="00FA5AA4"/>
    <w:rsid w:val="00FA696C"/>
    <w:rsid w:val="00FB1EE4"/>
    <w:rsid w:val="00FB30C1"/>
    <w:rsid w:val="00FB3277"/>
    <w:rsid w:val="00FC0F52"/>
    <w:rsid w:val="00FC1C89"/>
    <w:rsid w:val="00FC446F"/>
    <w:rsid w:val="00FD6516"/>
    <w:rsid w:val="00FD6A40"/>
    <w:rsid w:val="00FE0C4F"/>
    <w:rsid w:val="00FE2989"/>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3" Type="http://schemas.openxmlformats.org/officeDocument/2006/relationships/settings" Target="settings.xml"/><Relationship Id="rId7" Type="http://schemas.openxmlformats.org/officeDocument/2006/relationships/hyperlink" Target="mailto:nharp@huskers.unl.edu" TargetMode="External"/><Relationship Id="rId12" Type="http://schemas.openxmlformats.org/officeDocument/2006/relationships/image" Target="media/image2.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microsoft.com/office/2011/relationships/people" Target="people.xml"/><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28</Pages>
  <Words>11633</Words>
  <Characters>66314</Characters>
  <Application>Microsoft Office Word</Application>
  <DocSecurity>0</DocSecurity>
  <Lines>552</Lines>
  <Paragraphs>155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3</cp:revision>
  <dcterms:created xsi:type="dcterms:W3CDTF">2020-02-21T19:12:00Z</dcterms:created>
  <dcterms:modified xsi:type="dcterms:W3CDTF">2020-02-25T14:55:00Z</dcterms:modified>
</cp:coreProperties>
</file>