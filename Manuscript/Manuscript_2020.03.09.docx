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40B55722"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ins w:id="1" w:author="Nicholas Harp" w:date="2020-02-26T12:53:00Z"/>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rPr>
          <w:ins w:id="2" w:author="Nicholas Harp" w:date="2020-02-26T12:53:00Z"/>
        </w:rPr>
      </w:pPr>
    </w:p>
    <w:p w14:paraId="364D9F3D" w14:textId="6D07CF28" w:rsidR="004A5264" w:rsidRDefault="004A5264" w:rsidP="004A5264">
      <w:pPr>
        <w:pStyle w:val="BodyText"/>
        <w:rPr>
          <w:ins w:id="3" w:author="Nicholas Harp" w:date="2020-02-26T12:53:00Z"/>
        </w:rPr>
      </w:pPr>
    </w:p>
    <w:p w14:paraId="5FA31C9A" w14:textId="373DF12A" w:rsidR="004A5264" w:rsidRDefault="004A5264" w:rsidP="004A5264">
      <w:pPr>
        <w:pStyle w:val="BodyText"/>
        <w:jc w:val="center"/>
        <w:rPr>
          <w:b/>
          <w:bCs/>
        </w:rPr>
      </w:pPr>
      <w:commentRangeStart w:id="4"/>
      <w:commentRangeStart w:id="5"/>
      <w:r>
        <w:rPr>
          <w:b/>
          <w:bCs/>
        </w:rPr>
        <w:lastRenderedPageBreak/>
        <w:t>Abstract</w:t>
      </w:r>
      <w:commentRangeEnd w:id="4"/>
      <w:r w:rsidR="003A2695">
        <w:rPr>
          <w:rStyle w:val="CommentReference"/>
          <w:rFonts w:asciiTheme="minorHAnsi" w:hAnsiTheme="minorHAnsi"/>
        </w:rPr>
        <w:commentReference w:id="4"/>
      </w:r>
      <w:commentRangeEnd w:id="5"/>
      <w:r w:rsidR="003F527F">
        <w:rPr>
          <w:rStyle w:val="CommentReference"/>
          <w:rFonts w:asciiTheme="minorHAnsi" w:hAnsiTheme="minorHAnsi"/>
        </w:rPr>
        <w:commentReference w:id="5"/>
      </w:r>
    </w:p>
    <w:p w14:paraId="5E59AAE7" w14:textId="0987A520" w:rsidR="004A5264" w:rsidRDefault="00D8356B" w:rsidP="000C6B8C">
      <w:pPr>
        <w:pStyle w:val="BodyText"/>
        <w:rPr>
          <w:ins w:id="6" w:author="Nicholas Harp" w:date="2020-03-04T13:54:00Z"/>
        </w:rPr>
      </w:pPr>
      <w:r>
        <w:t>C</w:t>
      </w:r>
      <w:r w:rsidR="004A5264" w:rsidRPr="00D8356B">
        <w:t xml:space="preserve">ognitive </w:t>
      </w:r>
      <w:r>
        <w:t xml:space="preserve">resources </w:t>
      </w:r>
      <w:r w:rsidR="00500A51">
        <w:t xml:space="preserve">are required for </w:t>
      </w:r>
      <w:r>
        <w:t>successful executive functioning</w:t>
      </w:r>
      <w:r w:rsidR="004A5264" w:rsidRPr="00D8356B">
        <w:t xml:space="preserve">. </w:t>
      </w:r>
      <w:r w:rsidR="00500A51">
        <w:t xml:space="preserve">When resources </w:t>
      </w:r>
      <w:r w:rsidR="003354B8">
        <w:t xml:space="preserve">needed for a particular task </w:t>
      </w:r>
      <w:r w:rsidR="00500A51">
        <w:t xml:space="preserve">are limited, such as under cognitive load, </w:t>
      </w:r>
      <w:r w:rsidR="003354B8">
        <w:t>then task performance is impaired</w:t>
      </w:r>
      <w:r>
        <w:t xml:space="preserve">. </w:t>
      </w:r>
      <w:r w:rsidR="00500A51">
        <w:t xml:space="preserve">When faced with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low (</w:t>
      </w:r>
      <w:r w:rsidR="004607FB">
        <w:t>p = .001</w:t>
      </w:r>
      <w:r w:rsidR="0065635E">
        <w:t>) and high (</w:t>
      </w:r>
      <w:r w:rsidR="004607FB">
        <w:rPr>
          <w:i/>
          <w:iCs/>
        </w:rPr>
        <w:t xml:space="preserve">p </w:t>
      </w:r>
      <w:r w:rsidR="004607FB">
        <w:t>&lt; .001</w:t>
      </w:r>
      <w:r w:rsidR="0065635E">
        <w:t xml:space="preserve">) load, such that ratings of surprise were more negative during </w:t>
      </w:r>
      <w:r w:rsidR="003354B8">
        <w:t xml:space="preserve">any </w:t>
      </w:r>
      <w:r w:rsidR="0065635E">
        <w:t>emotional load</w:t>
      </w:r>
      <w:r w:rsidR="00674517">
        <w:t xml:space="preserve">. </w:t>
      </w:r>
      <w:r w:rsidR="00500A51">
        <w:t xml:space="preserve">Consistent with prior work, </w:t>
      </w:r>
      <w:r w:rsidR="004607FB">
        <w:t xml:space="preserve">analyses of response trajectories revealed </w:t>
      </w:r>
      <w:r w:rsidR="00500A51">
        <w:t>that, under low load (regardless of domain), there was greater response competition on positive than negative trials, showing that positive categorization</w:t>
      </w:r>
      <w:r w:rsidR="00DC7E36">
        <w:t>s</w:t>
      </w:r>
      <w:r w:rsidR="00500A51">
        <w:t xml:space="preserve"> are characterized by an initial </w:t>
      </w:r>
      <w:r w:rsidR="00DC7E36">
        <w:t xml:space="preserve">attraction to </w:t>
      </w:r>
      <w:r w:rsidR="00500A51">
        <w:t xml:space="preserve">negativity. However, under high load, </w:t>
      </w:r>
      <w:r w:rsidR="004607FB">
        <w:t>response competition increase</w:t>
      </w:r>
      <w:r w:rsidR="00500A51">
        <w:t>d</w:t>
      </w:r>
      <w:r w:rsidR="004607FB">
        <w:t xml:space="preserve"> </w:t>
      </w:r>
      <w:r w:rsidR="00500A51">
        <w:t>for</w:t>
      </w:r>
      <w:r w:rsidR="004607FB">
        <w:t xml:space="preserve"> negative </w:t>
      </w:r>
      <w:r w:rsidR="00500A51">
        <w:t>trials</w:t>
      </w:r>
      <w:r w:rsidR="004607FB">
        <w:t xml:space="preserve"> (p = .005)</w:t>
      </w:r>
      <w:r w:rsidR="004A5264" w:rsidRPr="00D8356B">
        <w:t>. These results suggest domain</w:t>
      </w:r>
      <w:r w:rsidR="00674517">
        <w:t>-specific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 response competition that weighs in across the categorization process</w:t>
      </w:r>
      <w:r w:rsidR="004A5264" w:rsidRPr="00D8356B">
        <w:t>.</w:t>
      </w:r>
    </w:p>
    <w:p w14:paraId="42E2B97C" w14:textId="24D71AC8" w:rsidR="003F527F" w:rsidRPr="004A5264" w:rsidRDefault="003F527F">
      <w:pPr>
        <w:pStyle w:val="BodyText"/>
        <w:ind w:firstLine="0"/>
        <w:pPrChange w:id="7" w:author="Nicholas Harp" w:date="2020-03-04T13:54:00Z">
          <w:pPr>
            <w:pStyle w:val="BodyText"/>
          </w:pPr>
        </w:pPrChange>
      </w:pPr>
      <w:ins w:id="8" w:author="Nicholas Harp" w:date="2020-03-04T13:54:00Z">
        <w:r>
          <w:t>Keywords: [up to 5 words / phrases]</w:t>
        </w:r>
      </w:ins>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7BBEFCEC" w14:textId="0A4094CC"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r w:rsidR="003D1C91">
        <w:t xml:space="preserve">, including </w:t>
      </w:r>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3D1C91">
        <w:t xml:space="preserve">. Thus, </w:t>
      </w:r>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 (</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r w:rsidR="003D1C91">
        <w:t xml:space="preserve">(attention) </w:t>
      </w:r>
      <w:r w:rsidR="005121F1">
        <w:t xml:space="preserve">towards the conversation and away from the lecture, the student’s ability to understand and remember </w:t>
      </w:r>
      <w:r w:rsidR="005121F1" w:rsidRPr="0008375A">
        <w:t>the</w:t>
      </w:r>
      <w:r w:rsidR="005121F1">
        <w:t xml:space="preserve"> lecture material will suffer</w:t>
      </w:r>
      <w:r w:rsidR="001A4A31">
        <w:t xml:space="preserve">. </w:t>
      </w:r>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widespread </w:t>
      </w:r>
      <w:r w:rsidR="00131DA9">
        <w:t xml:space="preserve">societal implications </w:t>
      </w:r>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p>
    <w:p w14:paraId="55958718" w14:textId="42B018D3" w:rsidR="00B2503A" w:rsidDel="00E81BA7" w:rsidRDefault="00172A38" w:rsidP="00B2503A">
      <w:pPr>
        <w:pStyle w:val="BodyText"/>
        <w:rPr>
          <w:del w:id="9" w:author="Maital Neta [2]" w:date="2020-03-04T09:22:00Z"/>
        </w:rPr>
      </w:pPr>
      <w:commentRangeStart w:id="10"/>
      <w:del w:id="11" w:author="Maital Neta [2]" w:date="2020-03-04T09:22:00Z">
        <w:r w:rsidDel="00E81BA7">
          <w:delText>Furthermore</w:delText>
        </w:r>
        <w:r w:rsidR="00B2503A" w:rsidDel="00E81BA7">
          <w:delText xml:space="preserve">, many emotional processes are affected by </w:delText>
        </w:r>
        <w:r w:rsidR="003C2C94" w:rsidDel="00E81BA7">
          <w:delText>cognitive depletion</w:delText>
        </w:r>
        <w:r w:rsidR="00B2503A" w:rsidDel="00E81BA7">
          <w:delText xml:space="preserve">, perhaps as a result of a shared resource pool for </w:delText>
        </w:r>
        <w:r w:rsidR="003C2C94" w:rsidDel="00E81BA7">
          <w:delText>the concurrent emotional and cognitive</w:delText>
        </w:r>
        <w:r w:rsidR="00B2503A" w:rsidDel="00E81BA7">
          <w:delText xml:space="preserve"> </w:delText>
        </w:r>
        <w:r w:rsidR="003C2C94" w:rsidDel="00E81BA7">
          <w:delText>demands</w:delText>
        </w:r>
        <w:r w:rsidR="00B2503A" w:rsidDel="00E81BA7">
          <w:delText xml:space="preserve"> (Ahmed, 2018, Blair et al., 2007; Muraven, Tice, &amp; Baumeister, 1998; Mather &amp; Knight, 2005; Knight et al., 2007). </w:delText>
        </w:r>
        <w:r w:rsidR="001A4A31" w:rsidRPr="00E65AED" w:rsidDel="00E81BA7">
          <w:rPr>
            <w:rFonts w:cs="Times New Roman"/>
          </w:rPr>
          <w:delText xml:space="preserve">For example, several studies have used a distracting task to </w:delText>
        </w:r>
        <w:r w:rsidR="00E65AED" w:rsidDel="00E81BA7">
          <w:rPr>
            <w:rFonts w:cs="Times New Roman"/>
          </w:rPr>
          <w:delText>‘</w:delText>
        </w:r>
        <w:r w:rsidR="001A4A31" w:rsidRPr="00E65AED" w:rsidDel="00E81BA7">
          <w:rPr>
            <w:rFonts w:cs="Times New Roman"/>
          </w:rPr>
          <w:delText xml:space="preserve">occupy’ </w:delText>
        </w:r>
        <w:r w:rsidR="00E65AED" w:rsidDel="00E81BA7">
          <w:rPr>
            <w:rFonts w:cs="Times New Roman"/>
          </w:rPr>
          <w:delText>prefrontal cortex (PFC)</w:delText>
        </w:r>
        <w:r w:rsidR="001A4A31" w:rsidRPr="00E65AED" w:rsidDel="00E81BA7">
          <w:rPr>
            <w:rFonts w:cs="Times New Roman"/>
          </w:rPr>
          <w:delText xml:space="preserve"> resources related to cognitive control and thereby limit attention to emotional stimuli, usually pain </w:delText>
        </w:r>
        <w:commentRangeStart w:id="12"/>
        <w:r w:rsidR="001A4A31" w:rsidRPr="00E65AED" w:rsidDel="00E81BA7">
          <w:rPr>
            <w:rFonts w:cs="Times New Roman"/>
          </w:rPr>
          <w:delText>(Ochsner &amp; Gross, 2005).</w:delText>
        </w:r>
        <w:commentRangeEnd w:id="12"/>
        <w:r w:rsidR="001A4A31" w:rsidRPr="0030387A" w:rsidDel="00E81BA7">
          <w:rPr>
            <w:rStyle w:val="CommentReference"/>
            <w:rFonts w:cs="Times New Roman"/>
            <w:vanish/>
            <w:sz w:val="24"/>
            <w:szCs w:val="24"/>
          </w:rPr>
          <w:commentReference w:id="12"/>
        </w:r>
        <w:r w:rsidR="001A4A31" w:rsidDel="00E81BA7">
          <w:rPr>
            <w:rFonts w:cs="Times New Roman"/>
          </w:rPr>
          <w:delText xml:space="preserve"> </w:delText>
        </w:r>
        <w:r w:rsidR="001A4A31" w:rsidDel="00E81BA7">
          <w:delText>Also</w:delText>
        </w:r>
        <w:r w:rsidR="00B2503A" w:rsidDel="00E81BA7">
          <w:delText xml:space="preserve">, Ahmed (2018) showed that participants are less accurate at categorizing emotional facial expressions when under high cognitive load. Other work has demonstrated the </w:delText>
        </w:r>
        <w:commentRangeStart w:id="13"/>
        <w:r w:rsidR="00B2503A" w:rsidDel="00E81BA7">
          <w:delText xml:space="preserve">deleterious </w:delText>
        </w:r>
        <w:commentRangeEnd w:id="13"/>
        <w:r w:rsidR="00B2503A" w:rsidDel="00E81BA7">
          <w:rPr>
            <w:rStyle w:val="CommentReference"/>
            <w:rFonts w:asciiTheme="minorHAnsi" w:hAnsiTheme="minorHAnsi"/>
          </w:rPr>
          <w:commentReference w:id="13"/>
        </w:r>
        <w:r w:rsidR="00B2503A" w:rsidDel="00E81BA7">
          <w:delText>effects of cognitive load on emotional bias in older adults, demonstrating that cognitively demanding tasks (</w:delText>
        </w:r>
        <w:r w:rsidR="00D07158" w:rsidDel="00E81BA7">
          <w:delText>i.e.,</w:delText>
        </w:r>
        <w:r w:rsidR="00B2503A" w:rsidDel="00E81BA7">
          <w:delText xml:space="preserve"> distraction during memory encoding) reduce</w:delText>
        </w:r>
        <w:r w:rsidR="00D07158" w:rsidDel="00E81BA7">
          <w:delText>d the</w:delText>
        </w:r>
        <w:r w:rsidR="00B2503A" w:rsidDel="00E81BA7">
          <w:delText xml:space="preserve"> age-related positivity bias (Mather &amp; Knight, 2005; Knight et al., 2007). </w:delText>
        </w:r>
        <w:r w:rsidR="00D07158" w:rsidDel="00E81BA7">
          <w:delText xml:space="preserve">Neuroimaging </w:delText>
        </w:r>
        <w:r w:rsidR="00B2503A" w:rsidDel="00E81BA7">
          <w:delText>work has shown that</w:delText>
        </w:r>
        <w:r w:rsidR="00D07158" w:rsidDel="00E81BA7">
          <w:delText xml:space="preserve"> </w:delText>
        </w:r>
        <w:r w:rsidR="0030387A" w:rsidDel="00E81BA7">
          <w:delText xml:space="preserve">brain regions implicated in </w:delText>
        </w:r>
        <w:r w:rsidR="00D07158" w:rsidDel="00E81BA7">
          <w:delText>emotion regulation are recruited</w:delText>
        </w:r>
        <w:r w:rsidR="00B2503A" w:rsidDel="00E81BA7">
          <w:delText xml:space="preserve"> </w:delText>
        </w:r>
        <w:r w:rsidR="00D07158" w:rsidDel="00E81BA7">
          <w:delText xml:space="preserve">when emotional material is presented during a cognitively demanding (Stroop) task (Blair et al., 2007). These findings suggest that, in order to preserve cognitive resources required for task performance, </w:delText>
        </w:r>
        <w:r w:rsidR="0030387A" w:rsidDel="00E81BA7">
          <w:delText xml:space="preserve">some form of </w:delText>
        </w:r>
        <w:r w:rsidR="00D07158" w:rsidDel="00E81BA7">
          <w:delText xml:space="preserve">emotion regulation may be employed to down-regulate the brain’s response to the emotional material (Blair et al., 2007). </w:delText>
        </w:r>
        <w:commentRangeStart w:id="14"/>
        <w:commentRangeStart w:id="15"/>
        <w:r w:rsidR="001B773B" w:rsidRPr="00631BEA" w:rsidDel="00E81BA7">
          <w:rPr>
            <w:strike/>
          </w:rPr>
          <w:delText xml:space="preserve">In other words, </w:delText>
        </w:r>
        <w:r w:rsidR="0030387A" w:rsidRPr="00631BEA" w:rsidDel="00E81BA7">
          <w:rPr>
            <w:strike/>
          </w:rPr>
          <w:delText>in circumstances where cognitive demands are depleting resources needed for emotional processes, the emotion processing may be impaired</w:delText>
        </w:r>
        <w:r w:rsidR="001B773B" w:rsidRPr="00631BEA" w:rsidDel="00E81BA7">
          <w:rPr>
            <w:strike/>
          </w:rPr>
          <w:delText>.</w:delText>
        </w:r>
        <w:r w:rsidR="00B2503A" w:rsidDel="00E81BA7">
          <w:delText xml:space="preserve"> </w:delText>
        </w:r>
        <w:commentRangeEnd w:id="14"/>
        <w:r w:rsidR="0030387A" w:rsidDel="00E81BA7">
          <w:rPr>
            <w:rStyle w:val="CommentReference"/>
            <w:rFonts w:asciiTheme="minorHAnsi" w:hAnsiTheme="minorHAnsi"/>
          </w:rPr>
          <w:commentReference w:id="14"/>
        </w:r>
        <w:commentRangeEnd w:id="15"/>
        <w:r w:rsidR="00083509" w:rsidDel="00E81BA7">
          <w:rPr>
            <w:rStyle w:val="CommentReference"/>
            <w:rFonts w:asciiTheme="minorHAnsi" w:hAnsiTheme="minorHAnsi"/>
          </w:rPr>
          <w:commentReference w:id="15"/>
        </w:r>
      </w:del>
    </w:p>
    <w:p w14:paraId="646C796F" w14:textId="44D316E4" w:rsidR="00B2503A" w:rsidRDefault="00172A38" w:rsidP="00B2503A">
      <w:pPr>
        <w:pStyle w:val="BodyText"/>
        <w:ind w:firstLine="720"/>
      </w:pPr>
      <w:r>
        <w:t>Notably</w:t>
      </w:r>
      <w:commentRangeEnd w:id="10"/>
      <w:r w:rsidR="00E81BA7">
        <w:rPr>
          <w:rStyle w:val="CommentReference"/>
          <w:rFonts w:asciiTheme="minorHAnsi" w:hAnsiTheme="minorHAnsi"/>
        </w:rPr>
        <w:commentReference w:id="10"/>
      </w:r>
      <w:r w:rsidR="00B2503A">
        <w:t xml:space="preserve">, </w:t>
      </w:r>
      <w:r w:rsidR="001966D8">
        <w:t xml:space="preserve">the domain of the </w:t>
      </w:r>
      <w:r>
        <w:t>resource depletion matters</w:t>
      </w:r>
      <w:r w:rsidR="00B2503A">
        <w:t xml:space="preserve">; that is, </w:t>
      </w:r>
      <w:r>
        <w:t xml:space="preserve">if the resources required for a particular task are not depleted, then task performance may be unaffected by the load. In other </w:t>
      </w:r>
      <w:r>
        <w:lastRenderedPageBreak/>
        <w:t xml:space="preserve">words, if it were the case that resources </w:t>
      </w:r>
      <w:r w:rsidR="00FA450A">
        <w:t xml:space="preserve">taxed by a load </w:t>
      </w:r>
      <w:r>
        <w:t xml:space="preserve">were not required to complete a task, then </w:t>
      </w:r>
      <w:r w:rsidR="00FA450A">
        <w:t>there</w:t>
      </w:r>
      <w:r>
        <w:t xml:space="preserve"> may </w:t>
      </w:r>
      <w:r w:rsidR="00FA450A">
        <w:t xml:space="preserve">be </w:t>
      </w:r>
      <w:r>
        <w:t xml:space="preserve">no behavioral consequences on one’s task performance.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to</w:t>
      </w:r>
      <w:commentRangeStart w:id="16"/>
      <w:commentRangeStart w:id="17"/>
      <w:r w:rsidR="00DA6923">
        <w:t xml:space="preserve"> perceptual properties </w:t>
      </w:r>
      <w:commentRangeEnd w:id="16"/>
      <w:r w:rsidR="006F1F37">
        <w:rPr>
          <w:rStyle w:val="CommentReference"/>
          <w:rFonts w:asciiTheme="minorHAnsi" w:hAnsiTheme="minorHAnsi"/>
        </w:rPr>
        <w:commentReference w:id="16"/>
      </w:r>
      <w:commentRangeEnd w:id="17"/>
      <w:r w:rsidR="00D67540">
        <w:rPr>
          <w:rStyle w:val="CommentReference"/>
          <w:rFonts w:asciiTheme="minorHAnsi" w:hAnsiTheme="minorHAnsi"/>
        </w:rPr>
        <w:commentReference w:id="17"/>
      </w:r>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t>N</w:t>
      </w:r>
      <w:r w:rsidR="00B2503A">
        <w:t xml:space="preserve">euroimaging </w:t>
      </w:r>
      <w:r>
        <w:t xml:space="preserve">research </w:t>
      </w:r>
      <w:r w:rsidR="006F1F37">
        <w:t>extends</w:t>
      </w:r>
      <w:r>
        <w:t xml:space="preserve"> these findings by </w:t>
      </w:r>
      <w:r w:rsidR="00B2503A">
        <w:t>suggest</w:t>
      </w:r>
      <w:r>
        <w:t xml:space="preserve">ing separable effects of </w:t>
      </w:r>
      <w:r w:rsidR="00B2503A">
        <w:t xml:space="preserve">load </w:t>
      </w:r>
      <w:r>
        <w:t xml:space="preserve">as a function of the </w:t>
      </w:r>
      <w:r w:rsidR="006F1F37">
        <w:t xml:space="preserve">domain </w:t>
      </w:r>
      <w:r>
        <w:t>(</w:t>
      </w:r>
      <w:r w:rsidR="00752AFC">
        <w:t xml:space="preserve">non-emotional </w:t>
      </w:r>
      <w:r>
        <w:t>versus emotional)</w:t>
      </w:r>
      <w:r w:rsidR="00B2503A">
        <w:t>. For instance, changing the nature of cognitively demanding tasks</w:t>
      </w:r>
      <w:r w:rsidR="00D90C21">
        <w:t>,</w:t>
      </w:r>
      <w:r w:rsidR="00677C1A">
        <w:t xml:space="preserve"> such that participants attend to and remember </w:t>
      </w:r>
      <w:r w:rsidR="00CD0113">
        <w:t>an emotional component (e.g., emotional expression instead of 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processes required for that task. </w:t>
      </w:r>
    </w:p>
    <w:p w14:paraId="266FFDF4" w14:textId="08DA3293" w:rsidR="00C10CBB" w:rsidRDefault="0046304E" w:rsidP="0046304E">
      <w:pPr>
        <w:pStyle w:val="FirstParagraph"/>
        <w:ind w:firstLine="0"/>
        <w:rPr>
          <w:ins w:id="18" w:author="Nicholas Harp" w:date="2020-02-05T12:29:00Z"/>
        </w:rPr>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19" w:name="facial-expressions-and-individual-differ"/>
    </w:p>
    <w:p w14:paraId="677FB108" w14:textId="316D287B" w:rsidR="00D30C7B" w:rsidRDefault="00034AB1" w:rsidP="000D2199">
      <w:pPr>
        <w:pStyle w:val="FirstParagraph"/>
      </w:pPr>
      <w:r>
        <w:t>While h</w:t>
      </w:r>
      <w:r w:rsidR="00D30C7B" w:rsidRPr="007A1E38">
        <w:t>umans</w:t>
      </w:r>
      <w:r w:rsidR="00D30C7B">
        <w:t xml:space="preserve"> readily make judgments about </w:t>
      </w:r>
      <w:r w:rsidR="001953FA">
        <w:t xml:space="preserve">others </w:t>
      </w:r>
      <w:r w:rsidR="00C51652">
        <w:t>with only limited information</w:t>
      </w:r>
      <w:r w:rsidR="000A7245">
        <w:t xml:space="preserve"> and resources</w:t>
      </w:r>
      <w:r w:rsidR="00C51652">
        <w:t xml:space="preserve"> (e.g.,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r w:rsidR="00677C1A">
        <w:t xml:space="preserve">some </w:t>
      </w:r>
      <w:r>
        <w:t xml:space="preserve">judgments are </w:t>
      </w:r>
      <w:r w:rsidR="00677C1A">
        <w:t xml:space="preserve">vulnerable </w:t>
      </w:r>
      <w:r>
        <w:t xml:space="preserve">to </w:t>
      </w:r>
      <w:r w:rsidR="00074CC8">
        <w:t>resource depletion</w:t>
      </w:r>
      <w:r w:rsidR="00A715CB">
        <w:t xml:space="preserve">. </w:t>
      </w:r>
      <w:r w:rsidR="00EF0648">
        <w:t>For example</w:t>
      </w:r>
      <w:r w:rsidR="00A715CB">
        <w:t xml:space="preserve">, </w:t>
      </w:r>
      <w:r w:rsidR="00677C1A">
        <w:t xml:space="preserve">we </w:t>
      </w:r>
      <w:r w:rsidR="00EF0648">
        <w:t>swiftly</w:t>
      </w:r>
      <w:r w:rsidR="00677C1A">
        <w:t xml:space="preserve"> </w:t>
      </w:r>
      <w:r w:rsidR="00EF0648">
        <w:t>categorize</w:t>
      </w:r>
      <w:r w:rsidR="00677C1A">
        <w:t xml:space="preserve"> new information</w:t>
      </w:r>
      <w:r w:rsidR="00D07496">
        <w:t>, including facial expressions,</w:t>
      </w:r>
      <w:r w:rsidR="00677C1A">
        <w:t xml:space="preserve"> </w:t>
      </w:r>
      <w:r w:rsidR="00EF0648">
        <w:t>by</w:t>
      </w:r>
      <w:r w:rsidR="00677C1A">
        <w:t xml:space="preserve"> valence</w:t>
      </w:r>
      <w:r w:rsidR="00EF0648">
        <w:t xml:space="preserve">, which is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w:t>
      </w:r>
      <w:r w:rsidR="00C51652">
        <w:lastRenderedPageBreak/>
        <w:t xml:space="preserve">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 xml:space="preserve">Indeed, surprised expressions can predict both positive (e.g., winning the lottery) and negative (e.g., a car accident) outcomes. </w:t>
      </w:r>
      <w:r w:rsidR="003821F1">
        <w:t xml:space="preserve">Thus, there are individual differences in the </w:t>
      </w:r>
      <w:r w:rsidR="00E131EE">
        <w:t xml:space="preserve">tendency to </w:t>
      </w:r>
      <w:r w:rsidR="00357199">
        <w:t xml:space="preserve">categorize </w:t>
      </w:r>
      <w:r w:rsidR="00E131EE">
        <w:t>surprised faces as having a more positive or negative meaning</w:t>
      </w:r>
      <w:r w:rsidR="003821F1">
        <w:t>, which</w:t>
      </w:r>
      <w:r w:rsidR="00E131EE">
        <w:t xml:space="preserve"> is known as one’s </w:t>
      </w:r>
      <w:r w:rsidR="00E131EE">
        <w:rPr>
          <w:i/>
        </w:rPr>
        <w:t>valence bias</w:t>
      </w:r>
      <w:r w:rsidR="00E131EE">
        <w:t xml:space="preserve"> (Neta, Kelley, &amp; Whalen, 2013; Neta et al., 2009; Neta &amp; Whalen, 2010).</w:t>
      </w:r>
      <w:r w:rsidR="00074CC8">
        <w:t xml:space="preserve"> </w:t>
      </w:r>
    </w:p>
    <w:p w14:paraId="7465B8C6" w14:textId="589590B5" w:rsidR="00D30C7B" w:rsidRDefault="00D30C7B" w:rsidP="00D60ADB">
      <w:pPr>
        <w:pStyle w:val="BodyText"/>
      </w:pPr>
      <w:r>
        <w:t xml:space="preserve">Despite </w:t>
      </w:r>
      <w:r w:rsidR="00616F23">
        <w:t xml:space="preserve">the </w:t>
      </w:r>
      <w:r w:rsidR="00F3766A">
        <w:t xml:space="preserve">individual differences in </w:t>
      </w:r>
      <w:r>
        <w:t xml:space="preserve">valence bias,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r w:rsidR="00D60ADB">
        <w:t xml:space="preserve">additional 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1E0B4C">
        <w:t xml:space="preserve"> by demonstrating </w:t>
      </w:r>
      <w:r w:rsidR="00435B14">
        <w:t xml:space="preserve">that </w:t>
      </w:r>
      <w:r w:rsidR="000E7A10">
        <w:t>the amygdala, which responds to more 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 xml:space="preserve">), </w:t>
      </w:r>
      <w:r w:rsidR="000E7A10">
        <w:t xml:space="preserve">and the </w:t>
      </w:r>
      <w:r w:rsidR="00415B25">
        <w:t>ventromedial prefrontal cortex</w:t>
      </w:r>
      <w:r w:rsidR="000E7A10">
        <w:t xml:space="preserve"> (</w:t>
      </w:r>
      <w:proofErr w:type="spellStart"/>
      <w:r w:rsidR="000E7A10">
        <w:t>vmPFC</w:t>
      </w:r>
      <w:proofErr w:type="spellEnd"/>
      <w:r w:rsidR="000E7A10">
        <w:t>)</w:t>
      </w:r>
      <w:r w:rsidR="00415B25">
        <w:t xml:space="preserve">, a 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5258B8">
        <w:t>)</w:t>
      </w:r>
      <w:r w:rsidR="00435B14">
        <w:t xml:space="preserve">, show 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w:t>
      </w:r>
      <w:r w:rsidR="00F1749B">
        <w:lastRenderedPageBreak/>
        <w:t xml:space="preserve">2003; Neta &amp; Whalen, 2010) and </w:t>
      </w:r>
      <w:r w:rsidR="005258B8">
        <w:t xml:space="preserve">positive categorizations are associated with greater </w:t>
      </w:r>
      <w:proofErr w:type="spellStart"/>
      <w:r w:rsidR="00F1749B">
        <w:t>vmPFC</w:t>
      </w:r>
      <w:proofErr w:type="spellEnd"/>
      <w:r w:rsidR="00F1749B">
        <w:t xml:space="preserve"> activity </w:t>
      </w:r>
      <w:r w:rsidR="00415B25">
        <w:t>(Kim, Somerville, Johnstone, Alexander, &amp; Whalen, 2003). More recently, Petro</w:t>
      </w:r>
      <w:r w:rsidR="009D4D45">
        <w:t xml:space="preserve">, Tong, Henley, &amp; Neta </w:t>
      </w:r>
      <w:r w:rsidR="00415B25">
        <w:t xml:space="preserve">(2018) </w:t>
      </w:r>
      <w:r w:rsidR="001376C8">
        <w:t>found</w:t>
      </w:r>
      <w:r w:rsidR="00415B25">
        <w:t xml:space="preserve"> that participants with a more positive valence bias show</w:t>
      </w:r>
      <w:r w:rsidR="00042A20">
        <w:t>ed</w:t>
      </w:r>
      <w:r w:rsidR="00415B25">
        <w:t xml:space="preserve"> </w:t>
      </w:r>
      <w:r w:rsidR="00042A20">
        <w:t>greater</w:t>
      </w:r>
      <w:r w:rsidR="00415B25">
        <w:t xml:space="preserve"> </w:t>
      </w:r>
      <w:r w:rsidR="00357199">
        <w:t xml:space="preserve">surprise-related </w:t>
      </w:r>
      <w:r w:rsidR="00415B25">
        <w:t xml:space="preserve">activity in </w:t>
      </w:r>
      <w:r w:rsidR="00C55538">
        <w:t xml:space="preserve">brain regions recruited during an explicit </w:t>
      </w:r>
      <w:r w:rsidR="00415B25">
        <w:t>emotion regulation</w:t>
      </w:r>
      <w:r w:rsidR="00C55538">
        <w:t xml:space="preserve"> (cognitive reappraisal) task</w:t>
      </w:r>
      <w:r w:rsidR="00415B25">
        <w:t xml:space="preserve">.  </w:t>
      </w:r>
      <w:r w:rsidR="0035400A">
        <w:t xml:space="preserve">Taken together, positive </w:t>
      </w:r>
      <w:r w:rsidR="001E0B4C">
        <w:t xml:space="preserve">categorizations appear to </w:t>
      </w:r>
      <w:r w:rsidR="0035400A">
        <w:t xml:space="preserve">rely on </w:t>
      </w:r>
      <w:r w:rsidR="001E0B4C">
        <w:t xml:space="preserve">more </w:t>
      </w:r>
      <w:r w:rsidR="0035400A">
        <w:t xml:space="preserve">regulatory </w:t>
      </w:r>
      <w:r w:rsidR="001E0B4C">
        <w:t>resources than negative categorizations, therefore</w:t>
      </w:r>
      <w:r w:rsidR="005D683A">
        <w:t xml:space="preserve"> </w:t>
      </w:r>
      <w:r w:rsidR="001472AC">
        <w:t xml:space="preserve">concurrent demands </w:t>
      </w:r>
      <w:r w:rsidR="00357199">
        <w:t xml:space="preserve">that use those same 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3681E1E3"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 </w:t>
      </w:r>
      <w:r>
        <w:t>Th</w:t>
      </w:r>
      <w:r w:rsidR="00357199">
        <w:t>u</w:t>
      </w:r>
      <w:r>
        <w:t>s, it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we predict that domain-general load (</w:t>
      </w:r>
      <w:r w:rsidR="008C340A">
        <w:t xml:space="preserve">i.e., </w:t>
      </w:r>
      <w:r w:rsidR="00B67292">
        <w:t>load that is irrespective of domain)</w:t>
      </w:r>
      <w:r w:rsidR="00E5385F">
        <w:t xml:space="preserve"> </w:t>
      </w:r>
      <w:r w:rsidR="008C18EA">
        <w:t xml:space="preserve">will </w:t>
      </w:r>
      <w:r w:rsidR="00B67292">
        <w:t xml:space="preserve">be associated with </w:t>
      </w:r>
      <w:r w:rsidR="00F256F2">
        <w:t xml:space="preserve">a </w:t>
      </w:r>
      <w:r w:rsidR="00981D77">
        <w:t>similar change in the response trajectories</w:t>
      </w:r>
      <w:r w:rsidR="00CA5C28">
        <w:t xml:space="preserve">, </w:t>
      </w:r>
      <w:r w:rsidR="006B0B39">
        <w:t>particularly 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rPr>
          <w:ins w:id="20" w:author="Nicholas Harp" w:date="2020-02-06T08:58:00Z"/>
        </w:rPr>
      </w:pPr>
      <w:r>
        <w:t>The present study</w:t>
      </w:r>
    </w:p>
    <w:p w14:paraId="0C0ADD05" w14:textId="1E4710DC"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w:t>
      </w:r>
      <w:r w:rsidR="00536268">
        <w:lastRenderedPageBreak/>
        <w:t>(20</w:t>
      </w:r>
      <w:r w:rsidR="00F56DC5">
        <w:t>16</w:t>
      </w:r>
      <w:r w:rsidR="00536268">
        <w:t xml:space="preserve">). </w:t>
      </w:r>
      <w:r w:rsidR="00332227">
        <w:t>However</w:t>
      </w:r>
      <w:r w:rsidR="00536268">
        <w:t>, w</w:t>
      </w:r>
      <w:r>
        <w:t xml:space="preserve">e </w:t>
      </w:r>
      <w:r w:rsidR="00332227">
        <w:t xml:space="preserve">do </w:t>
      </w:r>
      <w:r>
        <w:t>expect to find a</w:t>
      </w:r>
      <w:r w:rsidR="00B67292">
        <w:t>n</w:t>
      </w:r>
      <w:r>
        <w:t xml:space="preserve"> effect of </w:t>
      </w:r>
      <w:r w:rsidR="009B1784">
        <w:t xml:space="preserve">domain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Further, we predict 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xml:space="preserve">, </w:t>
      </w:r>
      <w:r w:rsidR="00A9225C">
        <w:t>irrespective of the load</w:t>
      </w:r>
      <w:r w:rsidR="003F58CB">
        <w:t xml:space="preserve"> domain. </w:t>
      </w:r>
    </w:p>
    <w:p w14:paraId="4F14B643" w14:textId="77777777" w:rsidR="00E75F14" w:rsidRDefault="00C95E64">
      <w:pPr>
        <w:pStyle w:val="Heading1"/>
      </w:pPr>
      <w:bookmarkStart w:id="21" w:name="methods"/>
      <w:bookmarkEnd w:id="19"/>
      <w:r>
        <w:t>Methods</w:t>
      </w:r>
      <w:bookmarkEnd w:id="21"/>
    </w:p>
    <w:p w14:paraId="68A0FE0E" w14:textId="77777777" w:rsidR="00E75F14" w:rsidRDefault="00C95E64">
      <w:pPr>
        <w:pStyle w:val="Heading2"/>
      </w:pPr>
      <w:bookmarkStart w:id="22" w:name="participants"/>
      <w:r>
        <w:t>Participants</w:t>
      </w:r>
      <w:bookmarkEnd w:id="22"/>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5F447A74" w:rsidR="00436BF2" w:rsidRDefault="00132CBE" w:rsidP="00436BF2">
      <w:pPr>
        <w:pStyle w:val="BodyText"/>
      </w:pPr>
      <w:bookmarkStart w:id="23"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23"/>
      <w:r w:rsidR="00A06813">
        <w:t>The trials were self-initiated; that is, the participant initiated each trial at their own pace by clicking the</w:t>
      </w:r>
      <w:r w:rsidR="005E1C74">
        <w:t xml:space="preserve"> “start” button at the bottom of the screen</w:t>
      </w:r>
      <w:r w:rsidR="00A06813">
        <w:t xml:space="preserve">. After initiating the trial, a fixation cross </w:t>
      </w:r>
      <w:r w:rsidR="00A06813">
        <w:lastRenderedPageBreak/>
        <w:t xml:space="preserve">appeared (1000 </w:t>
      </w:r>
      <w:proofErr w:type="spellStart"/>
      <w:r w:rsidR="00A06813">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a single image probe appeared (5000 </w:t>
      </w:r>
      <w:proofErr w:type="spellStart"/>
      <w:r w:rsidR="00436BF2">
        <w:t>ms</w:t>
      </w:r>
      <w:proofErr w:type="spellEnd"/>
      <w:r w:rsidR="00436BF2">
        <w:t>), and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 and their mouse movements were recorded throughout.</w:t>
      </w:r>
      <w:r w:rsidR="002324AB">
        <w:t xml:space="preserve"> Notably, in two-choice designs, maximum deviations are often conceptualized as a measure of response competition for ultimately unchosen 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53E19B9E" w:rsidR="005E1C74" w:rsidRDefault="005E1C74" w:rsidP="002324AB">
      <w:pPr>
        <w:pStyle w:val="FirstParagraph"/>
        <w:rPr>
          <w:ins w:id="24" w:author="Maital Neta [2]" w:date="2020-02-21T09:36:00Z"/>
        </w:rPr>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 xml:space="preserve">An additional </w:t>
      </w:r>
      <w:commentRangeStart w:id="25"/>
      <w:r w:rsidR="00D537AB">
        <w:t xml:space="preserve">61 IAPS images </w:t>
      </w:r>
      <w:commentRangeEnd w:id="25"/>
      <w:r w:rsidR="0044052D">
        <w:rPr>
          <w:rStyle w:val="CommentReference"/>
          <w:rFonts w:asciiTheme="minorHAnsi" w:hAnsiTheme="minorHAnsi"/>
        </w:rPr>
        <w:commentReference w:id="25"/>
      </w:r>
      <w:r w:rsidR="00D537AB">
        <w:t>were used during memory probes, but never appeared in the image matrices. T</w:t>
      </w:r>
      <w:r>
        <w:t xml:space="preserve">he positive and negative </w:t>
      </w:r>
      <w:commentRangeStart w:id="26"/>
      <w:r>
        <w:t>images</w:t>
      </w:r>
      <w:r w:rsidR="00D537AB">
        <w:t xml:space="preserve"> used in the matrices</w:t>
      </w:r>
      <w:r>
        <w:t xml:space="preserve"> </w:t>
      </w:r>
      <w:commentRangeEnd w:id="26"/>
      <w:r w:rsidR="00530A65">
        <w:rPr>
          <w:rStyle w:val="CommentReference"/>
          <w:rFonts w:asciiTheme="minorHAnsi" w:hAnsiTheme="minorHAnsi"/>
        </w:rPr>
        <w:commentReference w:id="26"/>
      </w:r>
      <w:r>
        <w:t>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properties,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w:t>
      </w:r>
      <w:r w:rsidR="00A06813">
        <w:lastRenderedPageBreak/>
        <w:t xml:space="preserve">Christensen, Nada, La Rosa, &amp; </w:t>
      </w:r>
      <w:proofErr w:type="spellStart"/>
      <w:r w:rsidR="00A06813">
        <w:t>Munar</w:t>
      </w:r>
      <w:proofErr w:type="spellEnd"/>
      <w:r w:rsidR="00A06813">
        <w:t xml:space="preserve">, 2013), </w:t>
      </w:r>
      <w:r w:rsidR="00292C48">
        <w:t>particularly given that</w:t>
      </w:r>
      <w:r w:rsidR="00A06813">
        <w:t xml:space="preserve">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rPr>
          <w:ins w:id="27" w:author="Nicholas Harp" w:date="2020-01-29T14:35:00Z"/>
        </w:rPr>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48C9FA2D" w:rsidR="00741A67" w:rsidRDefault="00741A67">
      <w:pPr>
        <w:pStyle w:val="Heading2"/>
      </w:pPr>
      <w:bookmarkStart w:id="28"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28"/>
    </w:p>
    <w:p w14:paraId="17DF79E7" w14:textId="730ED174" w:rsidR="004D1425" w:rsidRDefault="00C95E64" w:rsidP="004D1425">
      <w:pPr>
        <w:pStyle w:val="FirstParagraph"/>
        <w:rPr>
          <w:ins w:id="29" w:author="Nicholas Harp" w:date="2020-02-05T13:38:00Z"/>
        </w:rPr>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lastRenderedPageBreak/>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or not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Our primary dependent measures were valence bias, which is 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(high and low load, emotional and non-emotional 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w:t>
      </w:r>
      <w:r w:rsidR="005E34CE">
        <w:lastRenderedPageBreak/>
        <w:t xml:space="preserve">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4F53561" w:rsidR="00E75F14" w:rsidRDefault="00950241" w:rsidP="00E93DEE">
      <w:pPr>
        <w:pStyle w:val="BodyText"/>
      </w:pPr>
      <w:r>
        <w:t xml:space="preserve">To test the effects of experimental conditions (load: high versus low, and domain: emotional versus non-emotional)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rPr>
          <w:ins w:id="30" w:author="Nicholas Harp" w:date="2020-02-07T13:53:00Z"/>
        </w:rPr>
      </w:pPr>
      <w:bookmarkStart w:id="31" w:name="results"/>
      <w:r>
        <w:t>Results</w:t>
      </w:r>
      <w:bookmarkEnd w:id="31"/>
    </w:p>
    <w:p w14:paraId="69F4D504" w14:textId="28411B3E" w:rsidR="00E75F14" w:rsidRDefault="00C95E64">
      <w:pPr>
        <w:pStyle w:val="Heading2"/>
      </w:pPr>
      <w:bookmarkStart w:id="32" w:name="subjective-ratings"/>
      <w:r>
        <w:t xml:space="preserve">Subjective </w:t>
      </w:r>
      <w:bookmarkEnd w:id="32"/>
      <w:r w:rsidR="00FC7A40">
        <w:t xml:space="preserve">categorizations </w:t>
      </w:r>
      <w:r w:rsidR="003B43DF">
        <w:t>of ambiguity</w:t>
      </w:r>
    </w:p>
    <w:p w14:paraId="7D3B2AFD" w14:textId="4AEAD681" w:rsidR="00FC2196" w:rsidRDefault="00CB52D2" w:rsidP="000D126D">
      <w:pPr>
        <w:pStyle w:val="FirstParagraph"/>
        <w:rPr>
          <w:ins w:id="33" w:author="Nicholas Harp" w:date="2020-03-09T14:27:00Z"/>
        </w:rPr>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 xml:space="preserve">(emotional </w:t>
      </w:r>
      <w:r w:rsidR="00EF19A9">
        <w:t>versus</w:t>
      </w:r>
      <w:r w:rsidR="00CA5C8A">
        <w:t xml:space="preserve"> non-emotional)</w:t>
      </w:r>
      <w:r w:rsidR="00DE4ECC">
        <w:t xml:space="preserve">, and their interaction </w:t>
      </w:r>
      <w:r w:rsidR="00051035">
        <w:t>were</w:t>
      </w:r>
      <w:r w:rsidR="00DE4ECC">
        <w:t xml:space="preserve"> </w:t>
      </w:r>
      <w:r w:rsidR="00DE4ECC">
        <w:lastRenderedPageBreak/>
        <w:t>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501A32A4"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there was evidence to support an effect size </w:t>
      </w:r>
      <w:r w:rsidR="00A84680">
        <w:t>statistically equivalent</w:t>
      </w:r>
      <w:r>
        <w:t xml:space="preserve"> to zero. The smallest effect size of interest 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ins w:id="34" w:author="Nicholas Harp" w:date="2020-01-30T10:06:00Z">
        <w:r w:rsidRPr="00223C9C">
          <w:rPr>
            <w:noProof/>
          </w:rPr>
          <w:lastRenderedPageBreak/>
          <w:t xml:space="preserve"> </w:t>
        </w:r>
      </w:ins>
      <w:ins w:id="35" w:author="Nicholas Harp" w:date="2020-02-25T06:48:00Z">
        <w:r w:rsidR="006532D4" w:rsidRPr="006532D4">
          <w:rPr>
            <w:noProof/>
          </w:rPr>
          <w:t xml:space="preserve"> </w:t>
        </w:r>
      </w:ins>
      <w:ins w:id="36" w:author="Nicholas Harp" w:date="2020-03-09T17:18:00Z">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ins>
    </w:p>
    <w:p w14:paraId="770D0451" w14:textId="4441F5E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proofErr w:type="gramStart"/>
      <w:r w:rsidR="00402782">
        <w:rPr>
          <w:bCs/>
        </w:rPr>
        <w:t>(</w:t>
      </w:r>
      <w:r w:rsidR="00B93CC2" w:rsidRPr="00B93CC2">
        <w:rPr>
          <w:i/>
          <w:iCs/>
        </w:rPr>
        <w:t xml:space="preserve"> </w:t>
      </w:r>
      <w:r w:rsidR="00B93CC2" w:rsidRPr="00946C93">
        <w:rPr>
          <w:i/>
          <w:iCs/>
        </w:rPr>
        <w:t>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sidRPr="00B93CC2">
        <w:rPr>
          <w:i/>
          <w:iCs/>
        </w:rPr>
        <w:t xml:space="preserve"> </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t>Maximum deviation</w:t>
      </w:r>
    </w:p>
    <w:p w14:paraId="389D0B49" w14:textId="0F3590C1"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emotional versus non-emotional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(324) = 1.93, p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F06BB85" w14:textId="4C90384F" w:rsidR="00CB389A" w:rsidRPr="00402782" w:rsidRDefault="0075236F" w:rsidP="00930C73">
      <w:pPr>
        <w:pStyle w:val="BodyText"/>
        <w:ind w:firstLine="0"/>
      </w:pPr>
      <w:ins w:id="37" w:author="Nicholas Harp" w:date="2020-03-06T13:37:00Z">
        <w:r w:rsidRPr="0075236F">
          <w:rPr>
            <w:noProof/>
          </w:rPr>
          <w:lastRenderedPageBreak/>
          <w:t xml:space="preserve"> </w:t>
        </w:r>
      </w:ins>
      <w:ins w:id="38" w:author="Nicholas Harp" w:date="2020-03-09T17:19:00Z">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ins>
      <w:ins w:id="39" w:author="Nicholas Harp" w:date="2020-03-06T13:39:00Z">
        <w:r w:rsidR="00247109" w:rsidRPr="00247109" w:rsidDel="00247109">
          <w:rPr>
            <w:noProof/>
          </w:rPr>
          <w:t xml:space="preserve"> </w:t>
        </w:r>
      </w:ins>
    </w:p>
    <w:p w14:paraId="54138878" w14:textId="28394277" w:rsidR="001E7BC6" w:rsidRPr="00691BCD" w:rsidRDefault="007F5E4E" w:rsidP="00691BCD">
      <w:pPr>
        <w:pStyle w:val="FirstParagraph"/>
        <w:ind w:firstLine="0"/>
        <w:rPr>
          <w:ins w:id="40" w:author="Nicholas Harp" w:date="2020-01-15T13:52:00Z"/>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4E54DF" w:rsidRPr="00CD15D3">
        <w:rPr>
          <w:bCs/>
        </w:rPr>
        <w:t xml:space="preserve">Error bars represent the standard error of the mean. </w:t>
      </w:r>
      <w:r w:rsidR="0075236F">
        <w:rPr>
          <w:bCs/>
        </w:rPr>
        <w:t xml:space="preserve">+p &lt; .06, </w:t>
      </w:r>
      <w:r w:rsidR="00A96EC2">
        <w:rPr>
          <w:bCs/>
        </w:rPr>
        <w:t>*</w:t>
      </w:r>
      <w:proofErr w:type="gramStart"/>
      <w:r w:rsidR="00A96EC2">
        <w:rPr>
          <w:bCs/>
        </w:rPr>
        <w:t xml:space="preserve">p </w:t>
      </w:r>
      <w:r w:rsidR="00A96EC2" w:rsidRPr="00A96EC2">
        <w:t xml:space="preserve"> </w:t>
      </w:r>
      <w:r w:rsidR="00A96EC2">
        <w:rPr>
          <w:bCs/>
        </w:rPr>
        <w:t>&lt;</w:t>
      </w:r>
      <w:proofErr w:type="gramEnd"/>
      <w:r w:rsidR="00A96EC2">
        <w:rPr>
          <w:bCs/>
        </w:rPr>
        <w:t xml:space="preserve"> .05, **p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w:t>
      </w:r>
      <w:bookmarkStart w:id="41" w:name="_GoBack"/>
      <w:bookmarkEnd w:id="41"/>
      <w:r>
        <w:t>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lastRenderedPageBreak/>
        <w:t>(</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77BF4794"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While 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As such, we </w:t>
      </w:r>
      <w:r w:rsidR="00D34FE5">
        <w:t xml:space="preserve">used </w:t>
      </w:r>
      <w:r>
        <w:t>a repeated measures ANOVA</w:t>
      </w:r>
      <w:r w:rsidR="007D2F91">
        <w:t xml:space="preserve"> to examine differences in memory probe accuracy as a function of the experimental conditions</w:t>
      </w:r>
      <w:r>
        <w:t xml:space="preserve">, but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lastRenderedPageBreak/>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5084FFFC" w:rsidR="00527045" w:rsidRDefault="00362A26" w:rsidP="00EB03BE">
            <w:pPr>
              <w:pStyle w:val="BodyText"/>
              <w:spacing w:before="0" w:after="0"/>
              <w:ind w:firstLine="0"/>
              <w:jc w:val="center"/>
              <w:rPr>
                <w:b/>
                <w:bCs/>
              </w:rPr>
            </w:pPr>
            <w:r>
              <w:rPr>
                <w:b/>
                <w:bCs/>
              </w:rPr>
              <w:t xml:space="preserve">Non-emotional </w:t>
            </w:r>
            <w:r w:rsidR="00527045">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42" w:name="references"/>
      <w:r w:rsidRPr="00EF6C08">
        <w:rPr>
          <w:b/>
        </w:rPr>
        <w:t>Discussion</w:t>
      </w:r>
    </w:p>
    <w:p w14:paraId="1CF8C2F0" w14:textId="0E88C436" w:rsidR="002A175A" w:rsidRDefault="002A175A" w:rsidP="002A175A">
      <w:pPr>
        <w:pStyle w:val="BodyText"/>
      </w:pPr>
      <w:r w:rsidRPr="00B25EE8">
        <w:t xml:space="preserve">Here we tested the effects of cognitive load with either emotional or non-emotional properties on valence bias. As predicted, </w:t>
      </w:r>
      <w:r w:rsidR="00655A7E">
        <w:t>categorizations</w:t>
      </w:r>
      <w:r w:rsidR="001C7D3A" w:rsidRPr="00B25EE8">
        <w:t xml:space="preserve"> </w:t>
      </w:r>
      <w:r w:rsidRPr="00B25EE8">
        <w:t xml:space="preserve">of surprise were more negative under emotional </w:t>
      </w:r>
      <w:r w:rsidR="001C7D3A">
        <w:t>load</w:t>
      </w:r>
      <w:r w:rsidR="00C45C4B">
        <w:t xml:space="preserve"> 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 xml:space="preserve">(Brown et al., 2017), and here we demonstrate that this difference is mitigated under high cognitive load. </w:t>
      </w:r>
      <w:r w:rsidR="0008172A">
        <w:t xml:space="preserve">In other words, </w:t>
      </w:r>
      <w:r w:rsidR="009F5F90">
        <w:t xml:space="preserve">negative </w:t>
      </w:r>
      <w:r w:rsidR="0085540D">
        <w:t xml:space="preserve">categorizations </w:t>
      </w:r>
      <w:r w:rsidR="009F5F90">
        <w:t>were associated with increased response competition under high load compared to low load</w:t>
      </w:r>
      <w:r w:rsidR="007B255C">
        <w:t>, whereas response competition during positive categorizations tended to decrease, although this</w:t>
      </w:r>
      <w:r w:rsidR="00B05BD2">
        <w:t xml:space="preserve"> change</w:t>
      </w:r>
      <w:r w:rsidR="007B255C">
        <w:t xml:space="preserve"> did not reach statistical significance</w:t>
      </w:r>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w:t>
      </w:r>
      <w:r w:rsidRPr="00B25EE8">
        <w:lastRenderedPageBreak/>
        <w:t xml:space="preserve">high </w:t>
      </w:r>
      <w:r w:rsidR="00C53140">
        <w:t>non-emotional</w:t>
      </w:r>
      <w:r w:rsidR="00C53140" w:rsidRPr="00B25EE8">
        <w:t xml:space="preserve"> </w:t>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2B580863"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85540D">
        <w:t>that likely</w:t>
      </w:r>
      <w:r w:rsidR="00AB6AF4">
        <w:t xml:space="preserve"> override an initial negativity </w:t>
      </w:r>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likely 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5DCDD945" w:rsidR="00C8357A" w:rsidRDefault="00FB1EE4" w:rsidP="00AB6AF4">
      <w:pPr>
        <w:pStyle w:val="BodyText"/>
        <w:rPr>
          <w:ins w:id="43" w:author="Maital Neta [2]" w:date="2020-03-04T11:16:00Z"/>
        </w:rPr>
      </w:pPr>
      <w:r>
        <w:t xml:space="preserve">These findings are also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the </w:t>
      </w:r>
      <w:r w:rsidR="0085540D">
        <w:t xml:space="preserve">load </w:t>
      </w:r>
      <w:r w:rsidR="00977B07">
        <w:t>domain</w:t>
      </w:r>
      <w:r w:rsidR="0085540D" w:rsidDel="0085540D">
        <w:t xml:space="preserve"> </w:t>
      </w:r>
      <w:r w:rsidR="00C619F8">
        <w:t>(</w:t>
      </w:r>
      <w:proofErr w:type="spellStart"/>
      <w:r w:rsidR="00C619F8">
        <w:t>Etkin</w:t>
      </w:r>
      <w:proofErr w:type="spellEnd"/>
      <w:r w:rsidR="00C619F8">
        <w:t xml:space="preserve"> et al., 2006; Neta et al., 2011)</w:t>
      </w:r>
      <w:r w:rsidR="00110A99">
        <w:t>. For instance, performing an emotional expression-based n-back task recruited greater amygdala activation when compared to an identity-based task</w:t>
      </w:r>
      <w:r w:rsidR="00811FC5">
        <w:t xml:space="preserve"> (Neta &amp; Whalen, 2011)</w:t>
      </w:r>
      <w:r w:rsidR="00110A99">
        <w:t xml:space="preserve">. </w:t>
      </w:r>
      <w:r w:rsidR="00215A03">
        <w:t>Given 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regions </w:t>
      </w:r>
      <w:r w:rsidR="00E11D06">
        <w:t xml:space="preserve">that are functionally </w:t>
      </w:r>
      <w:r w:rsidR="00E11D06">
        <w:lastRenderedPageBreak/>
        <w:t>connected with the amygdala and are important for emotion regulation</w:t>
      </w:r>
      <w:r w:rsidR="00215A03">
        <w:t xml:space="preserve">. One such region, the </w:t>
      </w:r>
      <w:r w:rsidR="00746FB3">
        <w:t>ventromedial prefrontal cortex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C8357A">
        <w:rPr>
          <w:rFonts w:cs="Times New Roman"/>
          <w:color w:val="141413"/>
        </w:rPr>
        <w:t xml:space="preserve">and shows inverse activity patterns with amygdala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39461BC" w:rsidR="00AB6AF4" w:rsidRDefault="00AB6AF4" w:rsidP="00AB6AF4">
      <w:pPr>
        <w:pStyle w:val="BodyText"/>
      </w:pPr>
      <w:r>
        <w:t xml:space="preserve">Critically, these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w:t>
      </w:r>
      <w:proofErr w:type="gramStart"/>
      <w:r>
        <w:t xml:space="preserve">example, </w:t>
      </w:r>
      <w:r w:rsidR="00B2675E" w:rsidRPr="00B2675E">
        <w:t xml:space="preserve"> </w:t>
      </w:r>
      <w:r w:rsidR="00FE5C4A">
        <w:t>some</w:t>
      </w:r>
      <w:proofErr w:type="gramEnd"/>
      <w:r w:rsidR="00FE5C4A">
        <w:t xml:space="preserv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460AAA7" w:rsidR="00026506" w:rsidRDefault="00C94860" w:rsidP="00E90F86">
      <w:pPr>
        <w:pStyle w:val="BodyText"/>
      </w:pPr>
      <w:r>
        <w:t xml:space="preserve">While subjective </w:t>
      </w:r>
      <w:r w:rsidR="00AF2F07">
        <w:t xml:space="preserve">categorizations </w:t>
      </w:r>
      <w:r>
        <w:t xml:space="preserve">of ambiguity were susceptible to </w:t>
      </w:r>
      <w:r w:rsidR="00A46C0B">
        <w:t xml:space="preserve">the </w:t>
      </w:r>
      <w:r w:rsidR="00CC5282">
        <w:t>load domain</w:t>
      </w:r>
      <w:r>
        <w:t xml:space="preserve">, the </w:t>
      </w:r>
      <w:r w:rsidR="00AF2F07">
        <w:t>response competition was</w:t>
      </w:r>
      <w:r>
        <w:t xml:space="preserve"> </w:t>
      </w:r>
      <w:r w:rsidR="00C83B2F">
        <w:t xml:space="preserve">instead </w:t>
      </w:r>
      <w:r w:rsidR="00AC5E79">
        <w:t>vulnerable</w:t>
      </w:r>
      <w:r>
        <w:t xml:space="preserve"> to </w:t>
      </w:r>
      <w:r w:rsidR="00F80A18">
        <w:t xml:space="preserve">domain-general </w:t>
      </w:r>
      <w:r>
        <w:t>cognitive 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typically </w:t>
      </w:r>
      <w:r w:rsidR="00AC5E79">
        <w:t xml:space="preserve">associated with </w:t>
      </w:r>
      <w:r w:rsidR="00334150">
        <w:t>greater response competition</w:t>
      </w:r>
      <w:r w:rsidR="00AC5E79">
        <w:t xml:space="preserve"> than negative </w:t>
      </w:r>
      <w:r w:rsidR="00AF2F07">
        <w:t>categorizations</w:t>
      </w:r>
      <w:r w:rsidR="00AC5E79">
        <w:t>, but this effect was no longer present under high load. Further, th</w:t>
      </w:r>
      <w:r w:rsidR="00FD6A40">
        <w:t xml:space="preserve">is effect was driven by an </w:t>
      </w:r>
      <w:r w:rsidR="00FD6A40" w:rsidRPr="00FE5C4A">
        <w:rPr>
          <w:i/>
        </w:rPr>
        <w:t>increase</w:t>
      </w:r>
      <w:r w:rsidR="00FD6A40">
        <w:t xml:space="preserve"> in response competition for </w:t>
      </w:r>
      <w:r w:rsidR="00FD6A40">
        <w:lastRenderedPageBreak/>
        <w:t>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183691E6" w:rsidR="00110A99" w:rsidRDefault="00BF1875">
      <w:pPr>
        <w:pStyle w:val="BodyText"/>
        <w:ind w:firstLine="0"/>
        <w:rPr>
          <w:ins w:id="44" w:author="Maital Neta [2]" w:date="2020-03-04T11:36:00Z"/>
        </w:rPr>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cognitive load. </w:t>
      </w:r>
    </w:p>
    <w:p w14:paraId="60BBC3BF" w14:textId="77777777" w:rsidR="00E90F86" w:rsidRDefault="00E90F86" w:rsidP="00E90F86">
      <w:pPr>
        <w:pStyle w:val="BodyText"/>
        <w:rPr>
          <w:ins w:id="45" w:author="Maital Neta [2]" w:date="2020-03-04T11:36:00Z"/>
        </w:rPr>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1DB8F133"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 </w:t>
      </w:r>
      <w:r w:rsidR="00E90F86">
        <w:t>Relatedly</w:t>
      </w:r>
      <w:r w:rsidR="0058292A">
        <w:t xml:space="preserve">, in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2DE5AD98" w:rsidR="00915B97" w:rsidRDefault="0058292A" w:rsidP="0058292A">
      <w:pPr>
        <w:pStyle w:val="BodyText"/>
        <w:rPr>
          <w:ins w:id="46" w:author="Maital Neta [2]" w:date="2020-03-04T11:41:00Z"/>
        </w:rPr>
      </w:pPr>
      <w:r>
        <w:t xml:space="preserve">Further, we attempted to use a similar working memory task that could directly compare emotional versus non-emotional properties. Thus, unlike previous work that used numerical sequences that could be rehearsed using verbal working memory, our task likely relies more on visual working memory (Baddeley, 1998). In the context of visual working memory, perhaps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65506C49" w:rsidR="00E90F86" w:rsidRDefault="00E90F86" w:rsidP="0058292A">
      <w:pPr>
        <w:pStyle w:val="BodyText"/>
      </w:pPr>
      <w:r>
        <w:t xml:space="preserve">Finally, the effects of high load on response trajectories are different from those of stress; that is, negative categorizations of surprise are associated with greater response competition </w:t>
      </w:r>
      <w:r>
        <w:lastRenderedPageBreak/>
        <w:t xml:space="preserve">under high 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13D8710F"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these findings illuminate the processes putatively needed for arriving at a positive categorization by demonstrating that, under emotional load, these positive categorizations were less</w:t>
      </w:r>
      <w:r w:rsidR="00A84376">
        <w:t xml:space="preserve"> likely.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245C5260"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w:t>
      </w:r>
      <w:commentRangeStart w:id="47"/>
      <w:r w:rsidR="008B7F1B" w:rsidRPr="00443B0B">
        <w:rPr>
          <w:bCs/>
        </w:rPr>
        <w:t xml:space="preserve">Kayla Clark </w:t>
      </w:r>
      <w:commentRangeEnd w:id="47"/>
      <w:r w:rsidR="008B7F1B" w:rsidRPr="00B53EF7">
        <w:rPr>
          <w:rStyle w:val="CommentReference"/>
          <w:rFonts w:asciiTheme="minorHAnsi" w:hAnsiTheme="minorHAnsi"/>
        </w:rPr>
        <w:commentReference w:id="47"/>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ins w:id="48" w:author="Maital Neta [2]" w:date="2020-03-04T11:41:00Z"/>
          <w:rFonts w:ascii="Times New Roman" w:eastAsiaTheme="majorEastAsia" w:hAnsi="Times New Roman" w:cstheme="majorBidi"/>
          <w:b/>
          <w:bCs/>
          <w:szCs w:val="32"/>
        </w:rPr>
      </w:pPr>
      <w:ins w:id="49" w:author="Maital Neta [2]" w:date="2020-03-04T11:41:00Z">
        <w:r>
          <w:br w:type="page"/>
        </w:r>
      </w:ins>
    </w:p>
    <w:p w14:paraId="47E4F458" w14:textId="08AAB3A8" w:rsidR="00704CDD" w:rsidRDefault="00704CDD" w:rsidP="00704CDD">
      <w:pPr>
        <w:pStyle w:val="Heading1"/>
      </w:pPr>
      <w:r>
        <w:lastRenderedPageBreak/>
        <w:t>References</w:t>
      </w:r>
    </w:p>
    <w:p w14:paraId="357EAE2F" w14:textId="77777777" w:rsidR="00704CDD" w:rsidRDefault="00704CDD">
      <w:pPr>
        <w:pStyle w:val="FirstParagraph"/>
        <w:spacing w:line="240" w:lineRule="auto"/>
        <w:ind w:left="720" w:hanging="720"/>
        <w:pPrChange w:id="50" w:author="Maital Neta [2]" w:date="2020-02-21T11:45:00Z">
          <w:pPr>
            <w:pStyle w:val="FirstParagraph"/>
          </w:pPr>
        </w:pPrChange>
      </w:pPr>
      <w:bookmarkStart w:id="51"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r w:rsidR="00D56C13">
        <w:fldChar w:fldCharType="begin"/>
      </w:r>
      <w:r w:rsidR="00D56C13">
        <w:instrText xml:space="preserve"> HYPERLINK "https://doi.org/10.1037/emo0000312" \h </w:instrText>
      </w:r>
      <w:r w:rsidR="00D56C13">
        <w:fldChar w:fldCharType="separate"/>
      </w:r>
      <w:r>
        <w:rPr>
          <w:rStyle w:val="Hyperlink"/>
        </w:rPr>
        <w:t>10.1037/emo0000312</w:t>
      </w:r>
      <w:r w:rsidR="00D56C13">
        <w:rPr>
          <w:rStyle w:val="Hyperlink"/>
        </w:rPr>
        <w:fldChar w:fldCharType="end"/>
      </w:r>
    </w:p>
    <w:bookmarkEnd w:id="51"/>
    <w:p w14:paraId="57ED0F39" w14:textId="77777777" w:rsidR="00704CDD" w:rsidRDefault="00704CDD">
      <w:pPr>
        <w:pStyle w:val="BodyText"/>
        <w:spacing w:line="240" w:lineRule="auto"/>
        <w:ind w:left="720" w:hanging="720"/>
        <w:pPrChange w:id="52" w:author="Maital Neta [2]" w:date="2020-02-21T11:45:00Z">
          <w:pPr>
            <w:pStyle w:val="BodyText"/>
          </w:pPr>
        </w:pPrChange>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ins w:id="53" w:author="Nicholas Harp" w:date="2020-02-24T08:33:00Z"/>
          <w:rStyle w:val="Hyperlink"/>
        </w:rPr>
      </w:pPr>
      <w:bookmarkStart w:id="54"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4">
        <w:r>
          <w:rPr>
            <w:rStyle w:val="Hyperlink"/>
          </w:rPr>
          <w:t>10.1177/1529100619832930</w:t>
        </w:r>
      </w:hyperlink>
    </w:p>
    <w:p w14:paraId="27697422" w14:textId="0FCBD2CB" w:rsidR="00237743" w:rsidRDefault="00237743">
      <w:pPr>
        <w:pStyle w:val="BodyText"/>
        <w:spacing w:line="240" w:lineRule="auto"/>
        <w:ind w:left="720" w:hanging="720"/>
        <w:pPrChange w:id="55" w:author="Nicholas Harp" w:date="2020-02-24T08:33:00Z">
          <w:pPr>
            <w:pStyle w:val="BodyText"/>
          </w:pPr>
        </w:pPrChange>
      </w:pPr>
      <w:ins w:id="56" w:author="Nicholas Harp" w:date="2020-02-24T08:33:00Z">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ins>
    </w:p>
    <w:p w14:paraId="5F8AE9A8" w14:textId="77777777" w:rsidR="00704CDD" w:rsidRDefault="00704CDD">
      <w:pPr>
        <w:pStyle w:val="BodyText"/>
        <w:spacing w:line="240" w:lineRule="auto"/>
        <w:ind w:left="720" w:hanging="720"/>
        <w:pPrChange w:id="57" w:author="Maital Neta [2]" w:date="2020-02-21T11:45:00Z">
          <w:pPr>
            <w:pStyle w:val="BodyText"/>
          </w:pPr>
        </w:pPrChange>
      </w:pPr>
      <w:bookmarkStart w:id="58" w:name="ref-baumeister_self-regulation_1996"/>
      <w:bookmarkEnd w:id="54"/>
      <w:r>
        <w:t xml:space="preserve">Baumeister, R. F., &amp; Heatherton, T. F. (1996). Self-regulation failure: An overview. </w:t>
      </w:r>
      <w:r>
        <w:rPr>
          <w:i/>
        </w:rPr>
        <w:t>Psychological Inquiry</w:t>
      </w:r>
      <w:r>
        <w:t xml:space="preserve">, </w:t>
      </w:r>
      <w:r>
        <w:rPr>
          <w:i/>
        </w:rPr>
        <w:t>7</w:t>
      </w:r>
      <w:r>
        <w:t>(1), 1–15. doi:</w:t>
      </w:r>
      <w:r w:rsidR="00D56C13">
        <w:fldChar w:fldCharType="begin"/>
      </w:r>
      <w:r w:rsidR="00D56C13">
        <w:instrText xml:space="preserve"> HYPERLINK "https://doi.org/10.1207/s15327965pli0701_1" \h </w:instrText>
      </w:r>
      <w:r w:rsidR="00D56C13">
        <w:fldChar w:fldCharType="separate"/>
      </w:r>
      <w:r>
        <w:rPr>
          <w:rStyle w:val="Hyperlink"/>
        </w:rPr>
        <w:t>10.1207/s15327965pli0701_1</w:t>
      </w:r>
      <w:r w:rsidR="00D56C13">
        <w:rPr>
          <w:rStyle w:val="Hyperlink"/>
        </w:rPr>
        <w:fldChar w:fldCharType="end"/>
      </w:r>
    </w:p>
    <w:p w14:paraId="6F32B289" w14:textId="77777777" w:rsidR="00704CDD" w:rsidRDefault="00704CDD">
      <w:pPr>
        <w:pStyle w:val="BodyText"/>
        <w:spacing w:line="240" w:lineRule="auto"/>
        <w:ind w:left="720" w:hanging="720"/>
        <w:pPrChange w:id="59" w:author="Maital Neta [2]" w:date="2020-02-21T11:45:00Z">
          <w:pPr>
            <w:pStyle w:val="BodyText"/>
          </w:pPr>
        </w:pPrChange>
      </w:pPr>
      <w:bookmarkStart w:id="60" w:name="ref-blair_modulation_2007"/>
      <w:bookmarkEnd w:id="58"/>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r w:rsidR="00D56C13">
        <w:fldChar w:fldCharType="begin"/>
      </w:r>
      <w:r w:rsidR="00D56C13">
        <w:instrText xml:space="preserve"> HYPERLINK "https://doi.org/10.1016/j.neuroimage.2006.11.048" \h </w:instrText>
      </w:r>
      <w:r w:rsidR="00D56C13">
        <w:fldChar w:fldCharType="separate"/>
      </w:r>
      <w:r>
        <w:rPr>
          <w:rStyle w:val="Hyperlink"/>
        </w:rPr>
        <w:t>10.1016/j.neuroimage.2006.11.048</w:t>
      </w:r>
      <w:r w:rsidR="00D56C13">
        <w:rPr>
          <w:rStyle w:val="Hyperlink"/>
        </w:rPr>
        <w:fldChar w:fldCharType="end"/>
      </w:r>
    </w:p>
    <w:bookmarkEnd w:id="60"/>
    <w:p w14:paraId="06F8302D" w14:textId="77777777" w:rsidR="00704CDD" w:rsidRDefault="00704CDD">
      <w:pPr>
        <w:pStyle w:val="BodyText"/>
        <w:spacing w:line="240" w:lineRule="auto"/>
        <w:ind w:left="720" w:hanging="720"/>
        <w:pPrChange w:id="61" w:author="Maital Neta [2]" w:date="2020-02-21T11:45:00Z">
          <w:pPr>
            <w:pStyle w:val="BodyText"/>
          </w:pPr>
        </w:pPrChange>
      </w:pPr>
      <w:r>
        <w:t xml:space="preserve">Brown, C. C., Raio, C. M., &amp; Neta, M. (2017). Cortisol responses enhance negative valence perception for ambiguous facial expressions. </w:t>
      </w:r>
      <w:r>
        <w:rPr>
          <w:i/>
        </w:rPr>
        <w:t>Scientific Reports</w:t>
      </w:r>
      <w:r>
        <w:t xml:space="preserve">, </w:t>
      </w:r>
      <w:r>
        <w:rPr>
          <w:i/>
        </w:rPr>
        <w:t>7</w:t>
      </w:r>
      <w:r>
        <w:t>(1), 15107. doi:</w:t>
      </w:r>
      <w:r w:rsidR="00D56C13">
        <w:fldChar w:fldCharType="begin"/>
      </w:r>
      <w:r w:rsidR="00D56C13">
        <w:instrText xml:space="preserve"> HYPERLINK "https://doi.org/10.1038/s41598-017-14846-3" \h </w:instrText>
      </w:r>
      <w:r w:rsidR="00D56C13">
        <w:fldChar w:fldCharType="separate"/>
      </w:r>
      <w:r>
        <w:rPr>
          <w:rStyle w:val="Hyperlink"/>
        </w:rPr>
        <w:t>10.1038/s41598-017-14846-3</w:t>
      </w:r>
      <w:r w:rsidR="00D56C13">
        <w:rPr>
          <w:rStyle w:val="Hyperlink"/>
        </w:rPr>
        <w:fldChar w:fldCharType="end"/>
      </w:r>
    </w:p>
    <w:p w14:paraId="7A5CF24E" w14:textId="77777777" w:rsidR="00704CDD" w:rsidRDefault="00704CDD">
      <w:pPr>
        <w:pStyle w:val="BodyText"/>
        <w:spacing w:line="240" w:lineRule="auto"/>
        <w:ind w:left="720" w:hanging="720"/>
        <w:pPrChange w:id="62" w:author="Maital Neta [2]" w:date="2020-02-21T11:45:00Z">
          <w:pPr>
            <w:pStyle w:val="BodyText"/>
          </w:pPr>
        </w:pPrChange>
      </w:pPr>
      <w:bookmarkStart w:id="63"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r w:rsidR="00D56C13">
        <w:fldChar w:fldCharType="begin"/>
      </w:r>
      <w:r w:rsidR="00D56C13">
        <w:instrText xml:space="preserve"> HYPERLINK "https://doi.org/10.1371/journal.pone.0197278" \h </w:instrText>
      </w:r>
      <w:r w:rsidR="00D56C13">
        <w:fldChar w:fldCharType="separate"/>
      </w:r>
      <w:r>
        <w:rPr>
          <w:rStyle w:val="Hyperlink"/>
        </w:rPr>
        <w:t>10.1371/journal.pone.0197278</w:t>
      </w:r>
      <w:r w:rsidR="00D56C13">
        <w:rPr>
          <w:rStyle w:val="Hyperlink"/>
        </w:rPr>
        <w:fldChar w:fldCharType="end"/>
      </w:r>
    </w:p>
    <w:p w14:paraId="5AC890DF" w14:textId="77777777" w:rsidR="00704CDD" w:rsidRDefault="00704CDD">
      <w:pPr>
        <w:pStyle w:val="BodyText"/>
        <w:spacing w:line="240" w:lineRule="auto"/>
        <w:ind w:left="720" w:hanging="720"/>
        <w:pPrChange w:id="64" w:author="Maital Neta [2]" w:date="2020-02-21T11:45:00Z">
          <w:pPr>
            <w:pStyle w:val="BodyText"/>
          </w:pPr>
        </w:pPrChange>
      </w:pPr>
      <w:bookmarkStart w:id="65" w:name="ref-burnham_cognitive_2010"/>
      <w:bookmarkEnd w:id="63"/>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r w:rsidR="00D56C13">
        <w:fldChar w:fldCharType="begin"/>
      </w:r>
      <w:r w:rsidR="00D56C13">
        <w:instrText xml:space="preserve"> HYPERLINK "https://doi.org/10.1016/j.actpsy.2010.05.003" \h </w:instrText>
      </w:r>
      <w:r w:rsidR="00D56C13">
        <w:fldChar w:fldCharType="separate"/>
      </w:r>
      <w:r>
        <w:rPr>
          <w:rStyle w:val="Hyperlink"/>
        </w:rPr>
        <w:t>10.1016/j.actpsy.2010.05.003</w:t>
      </w:r>
      <w:r w:rsidR="00D56C13">
        <w:rPr>
          <w:rStyle w:val="Hyperlink"/>
        </w:rPr>
        <w:fldChar w:fldCharType="end"/>
      </w:r>
    </w:p>
    <w:p w14:paraId="5B6AA2A3" w14:textId="77777777" w:rsidR="00704CDD" w:rsidRDefault="00704CDD">
      <w:pPr>
        <w:pStyle w:val="BodyText"/>
        <w:spacing w:line="240" w:lineRule="auto"/>
        <w:ind w:left="720" w:hanging="720"/>
        <w:pPrChange w:id="66" w:author="Maital Neta [2]" w:date="2020-02-21T11:45:00Z">
          <w:pPr>
            <w:pStyle w:val="BodyText"/>
          </w:pPr>
        </w:pPrChange>
      </w:pPr>
      <w:bookmarkStart w:id="67" w:name="ref-calcagni_analyzing_2017"/>
      <w:bookmarkEnd w:id="65"/>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r w:rsidR="00D56C13">
        <w:fldChar w:fldCharType="begin"/>
      </w:r>
      <w:r w:rsidR="00D56C13">
        <w:instrText xml:space="preserve"> HYPERLINK "https://doi.org/10.3758/s13428-016-0839-5" \h </w:instrText>
      </w:r>
      <w:r w:rsidR="00D56C13">
        <w:fldChar w:fldCharType="separate"/>
      </w:r>
      <w:r>
        <w:rPr>
          <w:rStyle w:val="Hyperlink"/>
        </w:rPr>
        <w:t>10.3758/s13428-016-0839-5</w:t>
      </w:r>
      <w:r w:rsidR="00D56C13">
        <w:rPr>
          <w:rStyle w:val="Hyperlink"/>
        </w:rPr>
        <w:fldChar w:fldCharType="end"/>
      </w:r>
    </w:p>
    <w:p w14:paraId="24EE2913" w14:textId="77777777" w:rsidR="00704CDD" w:rsidRDefault="00704CDD">
      <w:pPr>
        <w:pStyle w:val="BodyText"/>
        <w:spacing w:line="240" w:lineRule="auto"/>
        <w:ind w:left="720" w:hanging="720"/>
        <w:pPrChange w:id="68" w:author="Maital Neta [2]" w:date="2020-02-21T11:45:00Z">
          <w:pPr>
            <w:pStyle w:val="BodyText"/>
          </w:pPr>
        </w:pPrChange>
      </w:pPr>
      <w:bookmarkStart w:id="69" w:name="ref-carroll_facial_1996"/>
      <w:bookmarkEnd w:id="67"/>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r w:rsidR="00D56C13">
        <w:fldChar w:fldCharType="begin"/>
      </w:r>
      <w:r w:rsidR="00D56C13">
        <w:instrText xml:space="preserve"> HYPERLINK "https://doi.org/10.1037//0022-3514.70.2.205" \h </w:instrText>
      </w:r>
      <w:r w:rsidR="00D56C13">
        <w:fldChar w:fldCharType="separate"/>
      </w:r>
      <w:r>
        <w:rPr>
          <w:rStyle w:val="Hyperlink"/>
        </w:rPr>
        <w:t>10.1037//0022-3514.70.2.205</w:t>
      </w:r>
      <w:r w:rsidR="00D56C13">
        <w:rPr>
          <w:rStyle w:val="Hyperlink"/>
        </w:rPr>
        <w:fldChar w:fldCharType="end"/>
      </w:r>
    </w:p>
    <w:p w14:paraId="5FAA79EB" w14:textId="77777777" w:rsidR="00704CDD" w:rsidRDefault="00704CDD">
      <w:pPr>
        <w:pStyle w:val="BodyText"/>
        <w:spacing w:line="240" w:lineRule="auto"/>
        <w:ind w:left="720" w:hanging="720"/>
        <w:pPrChange w:id="70" w:author="Maital Neta [2]" w:date="2020-02-21T11:45:00Z">
          <w:pPr>
            <w:pStyle w:val="BodyText"/>
          </w:pPr>
        </w:pPrChange>
      </w:pPr>
      <w:bookmarkStart w:id="71" w:name="ref-chandler_cognitive_1991"/>
      <w:bookmarkEnd w:id="69"/>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r w:rsidR="00D56C13">
        <w:fldChar w:fldCharType="begin"/>
      </w:r>
      <w:r w:rsidR="00D56C13">
        <w:instrText xml:space="preserve"> HYPERLINK "https://doi.org/10.1207/s1532690xci0804_2" \h </w:instrText>
      </w:r>
      <w:r w:rsidR="00D56C13">
        <w:fldChar w:fldCharType="separate"/>
      </w:r>
      <w:r>
        <w:rPr>
          <w:rStyle w:val="Hyperlink"/>
        </w:rPr>
        <w:t>10.1207/s1532690xci0804_2</w:t>
      </w:r>
      <w:r w:rsidR="00D56C13">
        <w:rPr>
          <w:rStyle w:val="Hyperlink"/>
        </w:rPr>
        <w:fldChar w:fldCharType="end"/>
      </w:r>
    </w:p>
    <w:p w14:paraId="2A14192B" w14:textId="464ECB7E" w:rsidR="00704CDD" w:rsidRDefault="00704CDD">
      <w:pPr>
        <w:pStyle w:val="BodyText"/>
        <w:spacing w:line="240" w:lineRule="auto"/>
        <w:ind w:left="720" w:hanging="720"/>
        <w:rPr>
          <w:ins w:id="72" w:author="Nicholas Harp" w:date="2020-02-24T08:32:00Z"/>
        </w:rPr>
      </w:pPr>
      <w:bookmarkStart w:id="73" w:name="ref-darwin_expression_1872"/>
      <w:bookmarkEnd w:id="71"/>
      <w:r>
        <w:t xml:space="preserve">Darwin, C. (1872). </w:t>
      </w:r>
      <w:r>
        <w:rPr>
          <w:i/>
        </w:rPr>
        <w:t>The expression of the emotions in man and animals</w:t>
      </w:r>
      <w:r>
        <w:t>. John Murray.</w:t>
      </w:r>
    </w:p>
    <w:p w14:paraId="57E17511" w14:textId="1A3789B3" w:rsidR="000C2B3C" w:rsidDel="00237743" w:rsidRDefault="000C2B3C">
      <w:pPr>
        <w:pStyle w:val="BodyText"/>
        <w:spacing w:line="240" w:lineRule="auto"/>
        <w:ind w:left="720" w:hanging="720"/>
        <w:rPr>
          <w:del w:id="74" w:author="Nicholas Harp" w:date="2020-02-24T08:33:00Z"/>
        </w:rPr>
        <w:pPrChange w:id="75" w:author="Maital Neta [2]" w:date="2020-02-21T11:45:00Z">
          <w:pPr>
            <w:pStyle w:val="BodyText"/>
          </w:pPr>
        </w:pPrChange>
      </w:pPr>
    </w:p>
    <w:p w14:paraId="60165691" w14:textId="77777777" w:rsidR="00704CDD" w:rsidRDefault="00704CDD">
      <w:pPr>
        <w:pStyle w:val="BodyText"/>
        <w:spacing w:line="240" w:lineRule="auto"/>
        <w:ind w:left="720" w:hanging="720"/>
        <w:pPrChange w:id="76" w:author="Maital Neta [2]" w:date="2020-02-21T11:45:00Z">
          <w:pPr>
            <w:pStyle w:val="BodyText"/>
          </w:pPr>
        </w:pPrChange>
      </w:pPr>
      <w:bookmarkStart w:id="77" w:name="ref-duncan_common_2000"/>
      <w:bookmarkEnd w:id="73"/>
      <w:r>
        <w:t xml:space="preserve">Duncan, J., &amp; Owen, A. M. (2000). Common regions of the human frontal lobe recruited by diverse cognitive demands. </w:t>
      </w:r>
      <w:r>
        <w:rPr>
          <w:i/>
        </w:rPr>
        <w:t>Trends in Neurosciences</w:t>
      </w:r>
      <w:r>
        <w:t xml:space="preserve">, </w:t>
      </w:r>
      <w:r>
        <w:rPr>
          <w:i/>
        </w:rPr>
        <w:t>23</w:t>
      </w:r>
      <w:r>
        <w:t>(10), 475–483. doi:</w:t>
      </w:r>
      <w:r w:rsidR="00D56C13">
        <w:fldChar w:fldCharType="begin"/>
      </w:r>
      <w:r w:rsidR="00D56C13">
        <w:instrText xml:space="preserve"> HYPERLINK "https://doi.org/10.1016/s0166-2236(00)01633-7" \h </w:instrText>
      </w:r>
      <w:r w:rsidR="00D56C13">
        <w:fldChar w:fldCharType="separate"/>
      </w:r>
      <w:r>
        <w:rPr>
          <w:rStyle w:val="Hyperlink"/>
        </w:rPr>
        <w:t>10.1016/s0166-2236(00)01633-7</w:t>
      </w:r>
      <w:r w:rsidR="00D56C13">
        <w:rPr>
          <w:rStyle w:val="Hyperlink"/>
        </w:rPr>
        <w:fldChar w:fldCharType="end"/>
      </w:r>
    </w:p>
    <w:bookmarkEnd w:id="77"/>
    <w:p w14:paraId="5403F19C" w14:textId="77777777" w:rsidR="00704CDD" w:rsidRDefault="00704CDD">
      <w:pPr>
        <w:pStyle w:val="BodyText"/>
        <w:spacing w:line="240" w:lineRule="auto"/>
        <w:ind w:left="720" w:hanging="720"/>
        <w:pPrChange w:id="78" w:author="Maital Neta [2]" w:date="2020-02-21T11:45:00Z">
          <w:pPr>
            <w:pStyle w:val="BodyText"/>
          </w:pPr>
        </w:pPrChange>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r w:rsidR="00D56C13">
        <w:fldChar w:fldCharType="begin"/>
      </w:r>
      <w:r w:rsidR="00D56C13">
        <w:instrText xml:space="preserve"> HYPERLINK "https://doi.org/10.1093/cercor/bhm179" \h </w:instrText>
      </w:r>
      <w:r w:rsidR="00D56C13">
        <w:fldChar w:fldCharType="separate"/>
      </w:r>
      <w:r>
        <w:rPr>
          <w:rStyle w:val="Hyperlink"/>
        </w:rPr>
        <w:t>10.1093/</w:t>
      </w:r>
      <w:proofErr w:type="spellStart"/>
      <w:r>
        <w:rPr>
          <w:rStyle w:val="Hyperlink"/>
        </w:rPr>
        <w:t>cercor</w:t>
      </w:r>
      <w:proofErr w:type="spellEnd"/>
      <w:r>
        <w:rPr>
          <w:rStyle w:val="Hyperlink"/>
        </w:rPr>
        <w:t>/bhm179</w:t>
      </w:r>
      <w:r w:rsidR="00D56C13">
        <w:rPr>
          <w:rStyle w:val="Hyperlink"/>
        </w:rPr>
        <w:fldChar w:fldCharType="end"/>
      </w:r>
    </w:p>
    <w:p w14:paraId="3658CDF5" w14:textId="77777777" w:rsidR="00704CDD" w:rsidRDefault="00704CDD">
      <w:pPr>
        <w:pStyle w:val="BodyText"/>
        <w:spacing w:line="240" w:lineRule="auto"/>
        <w:ind w:left="720" w:hanging="720"/>
        <w:pPrChange w:id="79" w:author="Maital Neta [2]" w:date="2020-02-21T11:45:00Z">
          <w:pPr>
            <w:pStyle w:val="BodyText"/>
          </w:pPr>
        </w:pPrChange>
      </w:pPr>
      <w:bookmarkStart w:id="80"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r w:rsidR="00D56C13">
        <w:fldChar w:fldCharType="begin"/>
      </w:r>
      <w:r w:rsidR="00D56C13">
        <w:instrText xml:space="preserve"> HYPERLINK "https://doi.org/10.1037/h0030377" \h </w:instrText>
      </w:r>
      <w:r w:rsidR="00D56C13">
        <w:fldChar w:fldCharType="separate"/>
      </w:r>
      <w:r>
        <w:rPr>
          <w:rStyle w:val="Hyperlink"/>
        </w:rPr>
        <w:t>10.1037/h0030377</w:t>
      </w:r>
      <w:r w:rsidR="00D56C13">
        <w:rPr>
          <w:rStyle w:val="Hyperlink"/>
        </w:rPr>
        <w:fldChar w:fldCharType="end"/>
      </w:r>
    </w:p>
    <w:p w14:paraId="07E1F325" w14:textId="77777777" w:rsidR="00704CDD" w:rsidRDefault="00704CDD">
      <w:pPr>
        <w:pStyle w:val="BodyText"/>
        <w:spacing w:line="240" w:lineRule="auto"/>
        <w:ind w:left="720" w:hanging="720"/>
        <w:pPrChange w:id="81" w:author="Maital Neta [2]" w:date="2020-02-21T11:45:00Z">
          <w:pPr>
            <w:pStyle w:val="BodyText"/>
          </w:pPr>
        </w:pPrChange>
      </w:pPr>
      <w:bookmarkStart w:id="82" w:name="ref-etkin_resolving_2006"/>
      <w:bookmarkEnd w:id="80"/>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r w:rsidR="00D56C13">
        <w:fldChar w:fldCharType="begin"/>
      </w:r>
      <w:r w:rsidR="00D56C13">
        <w:instrText xml:space="preserve"> HYPERLINK "https://doi.org/10.1016/j.neuron.2006.07.029" \h </w:instrText>
      </w:r>
      <w:r w:rsidR="00D56C13">
        <w:fldChar w:fldCharType="separate"/>
      </w:r>
      <w:r>
        <w:rPr>
          <w:rStyle w:val="Hyperlink"/>
        </w:rPr>
        <w:t>10.1016/j.neuron.2006.07.029</w:t>
      </w:r>
      <w:r w:rsidR="00D56C13">
        <w:rPr>
          <w:rStyle w:val="Hyperlink"/>
        </w:rPr>
        <w:fldChar w:fldCharType="end"/>
      </w:r>
    </w:p>
    <w:p w14:paraId="02397C55" w14:textId="77777777" w:rsidR="00704CDD" w:rsidRDefault="00704CDD">
      <w:pPr>
        <w:pStyle w:val="BodyText"/>
        <w:spacing w:line="240" w:lineRule="auto"/>
        <w:ind w:left="720" w:hanging="720"/>
        <w:pPrChange w:id="83" w:author="Maital Neta [2]" w:date="2020-02-21T11:45:00Z">
          <w:pPr>
            <w:pStyle w:val="BodyText"/>
          </w:pPr>
        </w:pPrChange>
      </w:pPr>
      <w:bookmarkStart w:id="84" w:name="ref-flexas_affective_2013"/>
      <w:bookmarkEnd w:id="82"/>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r w:rsidR="00D56C13">
        <w:fldChar w:fldCharType="begin"/>
      </w:r>
      <w:r w:rsidR="00D56C13">
        <w:instrText xml:space="preserve"> HYPERLINK "https://doi.org/10.1371/journal.pone.0080154" \h </w:instrText>
      </w:r>
      <w:r w:rsidR="00D56C13">
        <w:fldChar w:fldCharType="separate"/>
      </w:r>
      <w:r>
        <w:rPr>
          <w:rStyle w:val="Hyperlink"/>
        </w:rPr>
        <w:t>10.1371/journal.pone.0080154</w:t>
      </w:r>
      <w:r w:rsidR="00D56C13">
        <w:rPr>
          <w:rStyle w:val="Hyperlink"/>
        </w:rPr>
        <w:fldChar w:fldCharType="end"/>
      </w:r>
    </w:p>
    <w:bookmarkEnd w:id="84"/>
    <w:p w14:paraId="72636A98" w14:textId="77777777" w:rsidR="00704CDD" w:rsidRDefault="00704CDD">
      <w:pPr>
        <w:pStyle w:val="BodyText"/>
        <w:spacing w:line="240" w:lineRule="auto"/>
        <w:ind w:left="720" w:hanging="720"/>
        <w:pPrChange w:id="85" w:author="Maital Neta [2]" w:date="2020-02-21T11:45:00Z">
          <w:pPr>
            <w:pStyle w:val="BodyText"/>
          </w:pPr>
        </w:pPrChange>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r w:rsidR="00D56C13">
        <w:fldChar w:fldCharType="begin"/>
      </w:r>
      <w:r w:rsidR="00D56C13">
        <w:instrText xml:space="preserve"> HYPERLINK "https://doi.org/10.3758/BRM.42.1.226" \h </w:instrText>
      </w:r>
      <w:r w:rsidR="00D56C13">
        <w:fldChar w:fldCharType="separate"/>
      </w:r>
      <w:r>
        <w:rPr>
          <w:rStyle w:val="Hyperlink"/>
        </w:rPr>
        <w:t>10.3758/BRM.42.1.226</w:t>
      </w:r>
      <w:r w:rsidR="00D56C13">
        <w:rPr>
          <w:rStyle w:val="Hyperlink"/>
        </w:rPr>
        <w:fldChar w:fldCharType="end"/>
      </w:r>
    </w:p>
    <w:p w14:paraId="6AFD3F61" w14:textId="77777777" w:rsidR="00704CDD" w:rsidRDefault="00704CDD">
      <w:pPr>
        <w:pStyle w:val="BodyText"/>
        <w:spacing w:line="240" w:lineRule="auto"/>
        <w:ind w:left="720" w:hanging="720"/>
        <w:pPrChange w:id="86" w:author="Maital Neta [2]" w:date="2020-02-21T11:45:00Z">
          <w:pPr>
            <w:pStyle w:val="BodyText"/>
          </w:pPr>
        </w:pPrChange>
      </w:pPr>
      <w:bookmarkStart w:id="87" w:name="ref-freeman_hand_2011"/>
      <w:r>
        <w:t xml:space="preserve">Freeman, J., Dale, R., &amp; Farmer, T. (2011). Hand in motion reveals mind in motion. </w:t>
      </w:r>
      <w:r>
        <w:rPr>
          <w:i/>
        </w:rPr>
        <w:t>Frontiers in Psychology</w:t>
      </w:r>
      <w:r>
        <w:t xml:space="preserve">, </w:t>
      </w:r>
      <w:r>
        <w:rPr>
          <w:i/>
        </w:rPr>
        <w:t>2</w:t>
      </w:r>
      <w:r>
        <w:t>. doi:</w:t>
      </w:r>
      <w:r w:rsidR="00D56C13">
        <w:fldChar w:fldCharType="begin"/>
      </w:r>
      <w:r w:rsidR="00D56C13">
        <w:instrText xml:space="preserve"> HYPERLINK "https://doi.org/10.3389/fpsyg.2011.00059" \h </w:instrText>
      </w:r>
      <w:r w:rsidR="00D56C13">
        <w:fldChar w:fldCharType="separate"/>
      </w:r>
      <w:r>
        <w:rPr>
          <w:rStyle w:val="Hyperlink"/>
        </w:rPr>
        <w:t>10.3389/fpsyg.2011.00059</w:t>
      </w:r>
      <w:r w:rsidR="00D56C13">
        <w:rPr>
          <w:rStyle w:val="Hyperlink"/>
        </w:rPr>
        <w:fldChar w:fldCharType="end"/>
      </w:r>
    </w:p>
    <w:p w14:paraId="10756E3E" w14:textId="77777777" w:rsidR="00704CDD" w:rsidRDefault="00704CDD">
      <w:pPr>
        <w:pStyle w:val="BodyText"/>
        <w:spacing w:line="240" w:lineRule="auto"/>
        <w:ind w:left="720" w:hanging="720"/>
        <w:pPrChange w:id="88" w:author="Maital Neta [2]" w:date="2020-02-21T11:45:00Z">
          <w:pPr>
            <w:pStyle w:val="BodyText"/>
          </w:pPr>
        </w:pPrChange>
      </w:pPr>
      <w:bookmarkStart w:id="89" w:name="ref-frijda_emotions_1986"/>
      <w:bookmarkEnd w:id="87"/>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pPr>
        <w:pStyle w:val="BodyText"/>
        <w:spacing w:line="240" w:lineRule="auto"/>
        <w:ind w:left="720" w:hanging="720"/>
        <w:pPrChange w:id="90" w:author="Maital Neta [2]" w:date="2020-02-21T11:45:00Z">
          <w:pPr>
            <w:pStyle w:val="BodyText"/>
          </w:pPr>
        </w:pPrChange>
      </w:pPr>
      <w:bookmarkStart w:id="91" w:name="ref-frith_role_2009"/>
      <w:bookmarkEnd w:id="89"/>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r w:rsidR="00D56C13">
        <w:fldChar w:fldCharType="begin"/>
      </w:r>
      <w:r w:rsidR="00D56C13">
        <w:instrText xml:space="preserve"> HYPERLINK "https://doi.org/10.1098/rstb.2009.0142" \h </w:instrText>
      </w:r>
      <w:r w:rsidR="00D56C13">
        <w:fldChar w:fldCharType="separate"/>
      </w:r>
      <w:r>
        <w:rPr>
          <w:rStyle w:val="Hyperlink"/>
        </w:rPr>
        <w:t>10.1098/rstb.2009.0142</w:t>
      </w:r>
      <w:r w:rsidR="00D56C13">
        <w:rPr>
          <w:rStyle w:val="Hyperlink"/>
        </w:rPr>
        <w:fldChar w:fldCharType="end"/>
      </w:r>
    </w:p>
    <w:p w14:paraId="6701EBD7" w14:textId="77777777" w:rsidR="00704CDD" w:rsidRDefault="00704CDD">
      <w:pPr>
        <w:pStyle w:val="BodyText"/>
        <w:spacing w:line="240" w:lineRule="auto"/>
        <w:ind w:left="720" w:hanging="720"/>
        <w:pPrChange w:id="92" w:author="Maital Neta [2]" w:date="2020-02-21T11:45:00Z">
          <w:pPr>
            <w:pStyle w:val="BodyText"/>
          </w:pPr>
        </w:pPrChange>
      </w:pPr>
      <w:bookmarkStart w:id="93" w:name="ref-green_factors_2018"/>
      <w:bookmarkEnd w:id="91"/>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r w:rsidR="00D56C13">
        <w:fldChar w:fldCharType="begin"/>
      </w:r>
      <w:r w:rsidR="00D56C13">
        <w:instrText xml:space="preserve"> HYPERLINK "https://doi.org/10.1080/02699931.2016.1273200" \h </w:instrText>
      </w:r>
      <w:r w:rsidR="00D56C13">
        <w:fldChar w:fldCharType="separate"/>
      </w:r>
      <w:r>
        <w:rPr>
          <w:rStyle w:val="Hyperlink"/>
        </w:rPr>
        <w:t>10.1080/02699931.2016.1273200</w:t>
      </w:r>
      <w:r w:rsidR="00D56C13">
        <w:rPr>
          <w:rStyle w:val="Hyperlink"/>
        </w:rPr>
        <w:fldChar w:fldCharType="end"/>
      </w:r>
    </w:p>
    <w:p w14:paraId="4FC19090" w14:textId="77777777" w:rsidR="00704CDD" w:rsidRDefault="00704CDD">
      <w:pPr>
        <w:pStyle w:val="BodyText"/>
        <w:spacing w:line="240" w:lineRule="auto"/>
        <w:ind w:left="720" w:hanging="720"/>
        <w:pPrChange w:id="94" w:author="Maital Neta [2]" w:date="2020-02-21T11:45:00Z">
          <w:pPr>
            <w:pStyle w:val="BodyText"/>
          </w:pPr>
        </w:pPrChange>
      </w:pPr>
      <w:bookmarkStart w:id="95" w:name="ref-hehman_advanced_2015"/>
      <w:bookmarkEnd w:id="93"/>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r w:rsidR="00D56C13">
        <w:fldChar w:fldCharType="begin"/>
      </w:r>
      <w:r w:rsidR="00D56C13">
        <w:instrText xml:space="preserve"> HYPERLINK "https://doi.org/10.1177/1368430214538325" \h </w:instrText>
      </w:r>
      <w:r w:rsidR="00D56C13">
        <w:fldChar w:fldCharType="separate"/>
      </w:r>
      <w:r>
        <w:rPr>
          <w:rStyle w:val="Hyperlink"/>
        </w:rPr>
        <w:t>10.1177/1368430214538325</w:t>
      </w:r>
      <w:r w:rsidR="00D56C13">
        <w:rPr>
          <w:rStyle w:val="Hyperlink"/>
        </w:rPr>
        <w:fldChar w:fldCharType="end"/>
      </w:r>
    </w:p>
    <w:p w14:paraId="4FD3CF02" w14:textId="77777777" w:rsidR="00704CDD" w:rsidRDefault="00704CDD">
      <w:pPr>
        <w:pStyle w:val="BodyText"/>
        <w:spacing w:line="240" w:lineRule="auto"/>
        <w:ind w:left="720" w:hanging="720"/>
        <w:pPrChange w:id="96" w:author="Maital Neta [2]" w:date="2020-02-21T11:45:00Z">
          <w:pPr>
            <w:pStyle w:val="BodyText"/>
          </w:pPr>
        </w:pPrChange>
      </w:pPr>
      <w:bookmarkStart w:id="97" w:name="ref-izard_innate_1994"/>
      <w:bookmarkEnd w:id="95"/>
      <w:r>
        <w:t xml:space="preserve">Izard, C. E. (1994). Innate and universal facial expressions: Evidence from developmental and cross-cultural research. </w:t>
      </w:r>
      <w:r>
        <w:rPr>
          <w:i/>
        </w:rPr>
        <w:t>Psychological Bulletin</w:t>
      </w:r>
      <w:r>
        <w:t xml:space="preserve">, </w:t>
      </w:r>
      <w:r>
        <w:rPr>
          <w:i/>
        </w:rPr>
        <w:t>115</w:t>
      </w:r>
      <w:r>
        <w:t>(2), 288–299. doi:</w:t>
      </w:r>
      <w:r w:rsidR="00D56C13">
        <w:fldChar w:fldCharType="begin"/>
      </w:r>
      <w:r w:rsidR="00D56C13">
        <w:instrText xml:space="preserve"> HYPERLINK "https://doi.org/10.1037/0033-2909.115.2.288" \h </w:instrText>
      </w:r>
      <w:r w:rsidR="00D56C13">
        <w:fldChar w:fldCharType="separate"/>
      </w:r>
      <w:r>
        <w:rPr>
          <w:rStyle w:val="Hyperlink"/>
        </w:rPr>
        <w:t>10.1037/0033-2909.115.2.288</w:t>
      </w:r>
      <w:r w:rsidR="00D56C13">
        <w:rPr>
          <w:rStyle w:val="Hyperlink"/>
        </w:rPr>
        <w:fldChar w:fldCharType="end"/>
      </w:r>
    </w:p>
    <w:p w14:paraId="0BB972BF" w14:textId="7622D935" w:rsidR="00704CDD" w:rsidRDefault="00704CDD">
      <w:pPr>
        <w:pStyle w:val="BodyText"/>
        <w:spacing w:line="240" w:lineRule="auto"/>
        <w:ind w:left="720" w:hanging="720"/>
        <w:rPr>
          <w:ins w:id="98" w:author="Nicholas Harp" w:date="2020-02-24T08:30:00Z"/>
          <w:rStyle w:val="Hyperlink"/>
        </w:rPr>
      </w:pPr>
      <w:bookmarkStart w:id="99" w:name="ref-jiaping_empathy_2017"/>
      <w:bookmarkEnd w:id="97"/>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15">
        <w:r>
          <w:rPr>
            <w:rStyle w:val="Hyperlink"/>
          </w:rPr>
          <w:t>10.3724/SP.J.1041.2017.00622</w:t>
        </w:r>
      </w:hyperlink>
    </w:p>
    <w:p w14:paraId="31F3AAE2" w14:textId="4B8B5EE1" w:rsidR="00485591" w:rsidRDefault="00485591">
      <w:pPr>
        <w:pStyle w:val="BodyText"/>
        <w:spacing w:line="240" w:lineRule="auto"/>
        <w:ind w:left="720" w:hanging="720"/>
        <w:pPrChange w:id="100" w:author="Maital Neta [2]" w:date="2020-02-21T11:45:00Z">
          <w:pPr>
            <w:pStyle w:val="BodyText"/>
          </w:pPr>
        </w:pPrChange>
      </w:pPr>
      <w:proofErr w:type="spellStart"/>
      <w:ins w:id="101" w:author="Nicholas Harp" w:date="2020-02-24T08:30:00Z">
        <w:r w:rsidRPr="00485591">
          <w:lastRenderedPageBreak/>
          <w:t>Kieslich</w:t>
        </w:r>
      </w:ins>
      <w:proofErr w:type="spellEnd"/>
      <w:ins w:id="102" w:author="Nicholas Harp" w:date="2020-02-24T08:34:00Z">
        <w:r w:rsidR="001A1602">
          <w:t>,</w:t>
        </w:r>
      </w:ins>
      <w:ins w:id="103" w:author="Nicholas Harp" w:date="2020-02-24T08:30:00Z">
        <w:r w:rsidRPr="00485591">
          <w:t xml:space="preserve"> </w:t>
        </w:r>
        <w:proofErr w:type="gramStart"/>
        <w:r w:rsidRPr="00485591">
          <w:t>P</w:t>
        </w:r>
        <w:r>
          <w:t>.</w:t>
        </w:r>
        <w:r w:rsidRPr="00485591">
          <w:t>J</w:t>
        </w:r>
        <w:r>
          <w:t xml:space="preserve">. </w:t>
        </w:r>
        <w:r w:rsidRPr="00485591">
          <w:t>,</w:t>
        </w:r>
        <w:proofErr w:type="gramEnd"/>
        <w:r w:rsidRPr="00485591">
          <w:t xml:space="preserve"> Henninger</w:t>
        </w:r>
      </w:ins>
      <w:ins w:id="104" w:author="Nicholas Harp" w:date="2020-02-24T08:34:00Z">
        <w:r w:rsidR="001A1602">
          <w:t>,</w:t>
        </w:r>
      </w:ins>
      <w:ins w:id="105" w:author="Nicholas Harp" w:date="2020-02-24T08:30:00Z">
        <w:r w:rsidRPr="00485591">
          <w:t xml:space="preserve"> F</w:t>
        </w:r>
        <w:r>
          <w:t>.</w:t>
        </w:r>
        <w:r w:rsidRPr="00485591">
          <w:t>, Wulff</w:t>
        </w:r>
      </w:ins>
      <w:ins w:id="106" w:author="Nicholas Harp" w:date="2020-02-24T08:34:00Z">
        <w:r w:rsidR="001A1602">
          <w:t>,</w:t>
        </w:r>
      </w:ins>
      <w:ins w:id="107" w:author="Nicholas Harp" w:date="2020-02-24T08:30:00Z">
        <w:r w:rsidRPr="00485591">
          <w:t xml:space="preserve"> D</w:t>
        </w:r>
        <w:r>
          <w:t xml:space="preserve">. </w:t>
        </w:r>
        <w:r w:rsidRPr="00485591">
          <w:t>U</w:t>
        </w:r>
        <w:r>
          <w:t>.</w:t>
        </w:r>
        <w:r w:rsidRPr="00485591">
          <w:t xml:space="preserve">, </w:t>
        </w:r>
        <w:proofErr w:type="spellStart"/>
        <w:r w:rsidRPr="00485591">
          <w:t>Haslbeck</w:t>
        </w:r>
      </w:ins>
      <w:proofErr w:type="spellEnd"/>
      <w:ins w:id="108" w:author="Nicholas Harp" w:date="2020-02-24T08:34:00Z">
        <w:r w:rsidR="001A1602">
          <w:t>,</w:t>
        </w:r>
      </w:ins>
      <w:ins w:id="109" w:author="Nicholas Harp" w:date="2020-02-24T08:30:00Z">
        <w:r w:rsidRPr="00485591">
          <w:t xml:space="preserve"> J</w:t>
        </w:r>
        <w:r>
          <w:t xml:space="preserve">. </w:t>
        </w:r>
        <w:r w:rsidRPr="00485591">
          <w:t>M</w:t>
        </w:r>
        <w:r>
          <w:t>.</w:t>
        </w:r>
        <w:r w:rsidRPr="00485591">
          <w:t>, Schulte-</w:t>
        </w:r>
        <w:proofErr w:type="spellStart"/>
        <w:r w:rsidRPr="00485591">
          <w:t>Mecklenbeck</w:t>
        </w:r>
      </w:ins>
      <w:proofErr w:type="spellEnd"/>
      <w:ins w:id="110" w:author="Nicholas Harp" w:date="2020-02-24T08:34:00Z">
        <w:r w:rsidR="001A1602">
          <w:t>,</w:t>
        </w:r>
      </w:ins>
      <w:ins w:id="111" w:author="Nicholas Harp" w:date="2020-02-24T08:30:00Z">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485591">
          <w:rPr>
            <w:i/>
            <w:iCs/>
            <w:rPrChange w:id="112" w:author="Nicholas Harp" w:date="2020-02-24T08:30:00Z">
              <w:rPr/>
            </w:rPrChange>
          </w:rPr>
          <w:t>A Handbook of Process Tracing Methods</w:t>
        </w:r>
        <w:r w:rsidRPr="00485591">
          <w:t>, 111-130. Routledge, New York, NY.</w:t>
        </w:r>
      </w:ins>
    </w:p>
    <w:p w14:paraId="6473B5E4" w14:textId="77777777" w:rsidR="00704CDD" w:rsidRDefault="00704CDD">
      <w:pPr>
        <w:pStyle w:val="BodyText"/>
        <w:spacing w:line="240" w:lineRule="auto"/>
        <w:ind w:left="720" w:hanging="720"/>
        <w:pPrChange w:id="113" w:author="Maital Neta [2]" w:date="2020-02-21T11:45:00Z">
          <w:pPr>
            <w:pStyle w:val="BodyText"/>
          </w:pPr>
        </w:pPrChange>
      </w:pPr>
      <w:bookmarkStart w:id="114" w:name="ref-kim_inverse_2003"/>
      <w:bookmarkEnd w:id="99"/>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r w:rsidR="00D56C13">
        <w:fldChar w:fldCharType="begin"/>
      </w:r>
      <w:r w:rsidR="00D56C13">
        <w:instrText xml:space="preserve"> HYPERLINK "https://doi.org/10.1097/00001756-200312190-00006" \h </w:instrText>
      </w:r>
      <w:r w:rsidR="00D56C13">
        <w:fldChar w:fldCharType="separate"/>
      </w:r>
      <w:r>
        <w:rPr>
          <w:rStyle w:val="Hyperlink"/>
        </w:rPr>
        <w:t>10.1097/00001756-200312190-00006</w:t>
      </w:r>
      <w:r w:rsidR="00D56C13">
        <w:rPr>
          <w:rStyle w:val="Hyperlink"/>
        </w:rPr>
        <w:fldChar w:fldCharType="end"/>
      </w:r>
    </w:p>
    <w:p w14:paraId="4615E7FC" w14:textId="77777777" w:rsidR="00704CDD" w:rsidRDefault="00704CDD">
      <w:pPr>
        <w:pStyle w:val="BodyText"/>
        <w:spacing w:line="240" w:lineRule="auto"/>
        <w:ind w:left="720" w:hanging="720"/>
        <w:pPrChange w:id="115" w:author="Maital Neta [2]" w:date="2020-02-21T11:45:00Z">
          <w:pPr>
            <w:pStyle w:val="BodyText"/>
          </w:pPr>
        </w:pPrChange>
      </w:pPr>
      <w:bookmarkStart w:id="116" w:name="ref-kim_contextual_2004"/>
      <w:bookmarkEnd w:id="114"/>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r w:rsidR="00D56C13">
        <w:fldChar w:fldCharType="begin"/>
      </w:r>
      <w:r w:rsidR="00D56C13">
        <w:instrText xml:space="preserve"> HYPERLINK "https://doi.org/10.1162/0898929042947865" \h </w:instrText>
      </w:r>
      <w:r w:rsidR="00D56C13">
        <w:fldChar w:fldCharType="separate"/>
      </w:r>
      <w:r>
        <w:rPr>
          <w:rStyle w:val="Hyperlink"/>
        </w:rPr>
        <w:t>10.1162/0898929042947865</w:t>
      </w:r>
      <w:r w:rsidR="00D56C13">
        <w:rPr>
          <w:rStyle w:val="Hyperlink"/>
        </w:rPr>
        <w:fldChar w:fldCharType="end"/>
      </w:r>
    </w:p>
    <w:p w14:paraId="51718790" w14:textId="77777777" w:rsidR="00704CDD" w:rsidRDefault="00704CDD">
      <w:pPr>
        <w:pStyle w:val="BodyText"/>
        <w:spacing w:line="240" w:lineRule="auto"/>
        <w:ind w:left="720" w:hanging="720"/>
        <w:pPrChange w:id="117" w:author="Maital Neta [2]" w:date="2020-02-21T11:45:00Z">
          <w:pPr>
            <w:pStyle w:val="BodyText"/>
          </w:pPr>
        </w:pPrChange>
      </w:pPr>
      <w:bookmarkStart w:id="118" w:name="ref-knight_aging_2007"/>
      <w:bookmarkEnd w:id="116"/>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r w:rsidR="00D56C13">
        <w:fldChar w:fldCharType="begin"/>
      </w:r>
      <w:r w:rsidR="00D56C13">
        <w:instrText xml:space="preserve"> HYPERLINK "https://doi.org/10.1037/1528-3542.7.4.705" \h </w:instrText>
      </w:r>
      <w:r w:rsidR="00D56C13">
        <w:fldChar w:fldCharType="separate"/>
      </w:r>
      <w:r>
        <w:rPr>
          <w:rStyle w:val="Hyperlink"/>
        </w:rPr>
        <w:t>10.1037/1528-3542.7.4.705</w:t>
      </w:r>
      <w:r w:rsidR="00D56C13">
        <w:rPr>
          <w:rStyle w:val="Hyperlink"/>
        </w:rPr>
        <w:fldChar w:fldCharType="end"/>
      </w:r>
    </w:p>
    <w:p w14:paraId="0B6A7110" w14:textId="77777777" w:rsidR="00704CDD" w:rsidRDefault="00704CDD">
      <w:pPr>
        <w:pStyle w:val="BodyText"/>
        <w:spacing w:line="240" w:lineRule="auto"/>
        <w:ind w:left="720" w:hanging="720"/>
        <w:pPrChange w:id="119" w:author="Maital Neta [2]" w:date="2020-02-21T11:45:00Z">
          <w:pPr>
            <w:pStyle w:val="BodyText"/>
          </w:pPr>
        </w:pPrChange>
      </w:pPr>
      <w:bookmarkStart w:id="120" w:name="ref-krieglmeyer_being_2010"/>
      <w:bookmarkEnd w:id="118"/>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r w:rsidR="00D56C13">
        <w:fldChar w:fldCharType="begin"/>
      </w:r>
      <w:r w:rsidR="00D56C13">
        <w:instrText xml:space="preserve"> HYPERLINK "https://doi.org/10.1177/0956797610365131" \h </w:instrText>
      </w:r>
      <w:r w:rsidR="00D56C13">
        <w:fldChar w:fldCharType="separate"/>
      </w:r>
      <w:r>
        <w:rPr>
          <w:rStyle w:val="Hyperlink"/>
        </w:rPr>
        <w:t>10.1177/0956797610365131</w:t>
      </w:r>
      <w:r w:rsidR="00D56C13">
        <w:rPr>
          <w:rStyle w:val="Hyperlink"/>
        </w:rPr>
        <w:fldChar w:fldCharType="end"/>
      </w:r>
    </w:p>
    <w:p w14:paraId="0D802CCF" w14:textId="77777777" w:rsidR="00704CDD" w:rsidRDefault="00704CDD">
      <w:pPr>
        <w:pStyle w:val="BodyText"/>
        <w:spacing w:line="240" w:lineRule="auto"/>
        <w:ind w:left="720" w:hanging="720"/>
        <w:pPrChange w:id="121" w:author="Maital Neta [2]" w:date="2020-02-21T11:45:00Z">
          <w:pPr>
            <w:pStyle w:val="BodyText"/>
          </w:pPr>
        </w:pPrChange>
      </w:pPr>
      <w:bookmarkStart w:id="122" w:name="ref-kron_feelings_2010"/>
      <w:bookmarkEnd w:id="120"/>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r w:rsidR="00D56C13">
        <w:fldChar w:fldCharType="begin"/>
      </w:r>
      <w:r w:rsidR="00D56C13">
        <w:instrText xml:space="preserve"> HYPERLINK "https://doi.org/10.1037/a0020008" \h </w:instrText>
      </w:r>
      <w:r w:rsidR="00D56C13">
        <w:fldChar w:fldCharType="separate"/>
      </w:r>
      <w:r>
        <w:rPr>
          <w:rStyle w:val="Hyperlink"/>
        </w:rPr>
        <w:t>10.1037/a0020008</w:t>
      </w:r>
      <w:r w:rsidR="00D56C13">
        <w:rPr>
          <w:rStyle w:val="Hyperlink"/>
        </w:rPr>
        <w:fldChar w:fldCharType="end"/>
      </w:r>
    </w:p>
    <w:p w14:paraId="0943CB4F" w14:textId="77777777" w:rsidR="00704CDD" w:rsidRDefault="00704CDD">
      <w:pPr>
        <w:pStyle w:val="BodyText"/>
        <w:spacing w:line="240" w:lineRule="auto"/>
        <w:ind w:left="720" w:hanging="720"/>
        <w:pPrChange w:id="123" w:author="Maital Neta [2]" w:date="2020-02-21T11:45:00Z">
          <w:pPr>
            <w:pStyle w:val="BodyText"/>
          </w:pPr>
        </w:pPrChange>
      </w:pPr>
      <w:bookmarkStart w:id="124" w:name="ref-kujawa_altered_2016"/>
      <w:bookmarkEnd w:id="122"/>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r w:rsidR="00D56C13">
        <w:fldChar w:fldCharType="begin"/>
      </w:r>
      <w:r w:rsidR="00D56C13">
        <w:instrText xml:space="preserve"> HYPERLINK "https://doi.org/10.1016/j.bpsc.2016.01.006" \h </w:instrText>
      </w:r>
      <w:r w:rsidR="00D56C13">
        <w:fldChar w:fldCharType="separate"/>
      </w:r>
      <w:r>
        <w:rPr>
          <w:rStyle w:val="Hyperlink"/>
        </w:rPr>
        <w:t>10.1016/j.bpsc.2016.01.006</w:t>
      </w:r>
      <w:r w:rsidR="00D56C13">
        <w:rPr>
          <w:rStyle w:val="Hyperlink"/>
        </w:rPr>
        <w:fldChar w:fldCharType="end"/>
      </w:r>
    </w:p>
    <w:bookmarkEnd w:id="124"/>
    <w:p w14:paraId="08DB3B77" w14:textId="77777777" w:rsidR="00704CDD" w:rsidRDefault="00704CDD">
      <w:pPr>
        <w:pStyle w:val="BodyText"/>
        <w:spacing w:line="240" w:lineRule="auto"/>
        <w:ind w:left="720" w:hanging="720"/>
        <w:pPrChange w:id="125" w:author="Maital Neta [2]" w:date="2020-02-21T11:45:00Z">
          <w:pPr>
            <w:pStyle w:val="BodyText"/>
          </w:pPr>
        </w:pPrChange>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pPr>
        <w:pStyle w:val="BodyText"/>
        <w:spacing w:line="240" w:lineRule="auto"/>
        <w:ind w:left="720" w:hanging="720"/>
        <w:pPrChange w:id="126" w:author="Maital Neta [2]" w:date="2020-02-21T11:45:00Z">
          <w:pPr>
            <w:pStyle w:val="BodyText"/>
          </w:pPr>
        </w:pPrChange>
      </w:pPr>
      <w:bookmarkStart w:id="127"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r w:rsidR="00D56C13">
        <w:fldChar w:fldCharType="begin"/>
      </w:r>
      <w:r w:rsidR="00D56C13">
        <w:instrText xml:space="preserve"> HYPERLINK "https://doi.org/10.3758/BF03196756" \h </w:instrText>
      </w:r>
      <w:r w:rsidR="00D56C13">
        <w:fldChar w:fldCharType="separate"/>
      </w:r>
      <w:r>
        <w:rPr>
          <w:rStyle w:val="Hyperlink"/>
        </w:rPr>
        <w:t>10.3758/BF03196756</w:t>
      </w:r>
      <w:r w:rsidR="00D56C13">
        <w:rPr>
          <w:rStyle w:val="Hyperlink"/>
        </w:rPr>
        <w:fldChar w:fldCharType="end"/>
      </w:r>
    </w:p>
    <w:bookmarkEnd w:id="127"/>
    <w:p w14:paraId="54448837" w14:textId="77777777" w:rsidR="00704CDD" w:rsidRDefault="00704CDD">
      <w:pPr>
        <w:pStyle w:val="BodyText"/>
        <w:spacing w:line="240" w:lineRule="auto"/>
        <w:ind w:left="720" w:hanging="720"/>
        <w:pPrChange w:id="128" w:author="Maital Neta [2]" w:date="2020-02-21T11:45:00Z">
          <w:pPr>
            <w:pStyle w:val="BodyText"/>
          </w:pPr>
        </w:pPrChange>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r w:rsidR="00D56C13">
        <w:fldChar w:fldCharType="begin"/>
      </w:r>
      <w:r w:rsidR="00D56C13">
        <w:instrText xml:space="preserve"> HYPERLINK "https://doi.org/10.1037/0096-3445.133.3.339" \h </w:instrText>
      </w:r>
      <w:r w:rsidR="00D56C13">
        <w:fldChar w:fldCharType="separate"/>
      </w:r>
      <w:r>
        <w:rPr>
          <w:rStyle w:val="Hyperlink"/>
        </w:rPr>
        <w:t>10.1037/0096-3445.133.3.339</w:t>
      </w:r>
      <w:r w:rsidR="00D56C13">
        <w:rPr>
          <w:rStyle w:val="Hyperlink"/>
        </w:rPr>
        <w:fldChar w:fldCharType="end"/>
      </w:r>
    </w:p>
    <w:p w14:paraId="642A7C5F" w14:textId="77777777" w:rsidR="00704CDD" w:rsidRDefault="00704CDD">
      <w:pPr>
        <w:pStyle w:val="BodyText"/>
        <w:spacing w:line="240" w:lineRule="auto"/>
        <w:ind w:left="720" w:hanging="720"/>
        <w:pPrChange w:id="129" w:author="Maital Neta [2]" w:date="2020-02-21T11:45:00Z">
          <w:pPr>
            <w:pStyle w:val="BodyText"/>
          </w:pPr>
        </w:pPrChange>
      </w:pPr>
      <w:bookmarkStart w:id="130"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r w:rsidR="00D56C13">
        <w:fldChar w:fldCharType="begin"/>
      </w:r>
      <w:r w:rsidR="00D56C13">
        <w:instrText xml:space="preserve"> HYPERLINK "https://doi.org/10.1037/h0044635" \h </w:instrText>
      </w:r>
      <w:r w:rsidR="00D56C13">
        <w:fldChar w:fldCharType="separate"/>
      </w:r>
      <w:r>
        <w:rPr>
          <w:rStyle w:val="Hyperlink"/>
        </w:rPr>
        <w:t>10.1037/h0044635</w:t>
      </w:r>
      <w:r w:rsidR="00D56C13">
        <w:rPr>
          <w:rStyle w:val="Hyperlink"/>
        </w:rPr>
        <w:fldChar w:fldCharType="end"/>
      </w:r>
    </w:p>
    <w:bookmarkEnd w:id="130"/>
    <w:p w14:paraId="4CF232E9" w14:textId="77777777" w:rsidR="00704CDD" w:rsidRDefault="00704CDD">
      <w:pPr>
        <w:pStyle w:val="BodyText"/>
        <w:spacing w:line="240" w:lineRule="auto"/>
        <w:ind w:left="720" w:hanging="720"/>
        <w:pPrChange w:id="131" w:author="Maital Neta [2]" w:date="2020-02-21T11:45:00Z">
          <w:pPr>
            <w:pStyle w:val="BodyText"/>
          </w:pPr>
        </w:pPrChange>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pPr>
        <w:pStyle w:val="BodyText"/>
        <w:spacing w:line="240" w:lineRule="auto"/>
        <w:ind w:left="720" w:hanging="720"/>
        <w:pPrChange w:id="132" w:author="Maital Neta [2]" w:date="2020-02-21T11:45:00Z">
          <w:pPr>
            <w:pStyle w:val="BodyText"/>
          </w:pPr>
        </w:pPrChange>
      </w:pPr>
      <w:bookmarkStart w:id="133"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r w:rsidR="00D56C13">
        <w:fldChar w:fldCharType="begin"/>
      </w:r>
      <w:r w:rsidR="00D56C13">
        <w:instrText xml:space="preserve"> HYPERLINK "https://doi.org/10.1016/j.tics.2005.08.005" \h </w:instrText>
      </w:r>
      <w:r w:rsidR="00D56C13">
        <w:fldChar w:fldCharType="separate"/>
      </w:r>
      <w:r>
        <w:rPr>
          <w:rStyle w:val="Hyperlink"/>
        </w:rPr>
        <w:t>10.1016/j.tics.2005.08.005</w:t>
      </w:r>
      <w:r w:rsidR="00D56C13">
        <w:rPr>
          <w:rStyle w:val="Hyperlink"/>
        </w:rPr>
        <w:fldChar w:fldCharType="end"/>
      </w:r>
    </w:p>
    <w:bookmarkEnd w:id="133"/>
    <w:p w14:paraId="193D6161" w14:textId="77777777" w:rsidR="00704CDD" w:rsidRDefault="00704CDD">
      <w:pPr>
        <w:pStyle w:val="BodyText"/>
        <w:spacing w:line="240" w:lineRule="auto"/>
        <w:ind w:left="720" w:hanging="720"/>
        <w:pPrChange w:id="134" w:author="Maital Neta [2]" w:date="2020-02-21T11:45:00Z">
          <w:pPr>
            <w:pStyle w:val="BodyText"/>
          </w:pPr>
        </w:pPrChange>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r w:rsidR="00D56C13">
        <w:fldChar w:fldCharType="begin"/>
      </w:r>
      <w:r w:rsidR="00D56C13">
        <w:instrText xml:space="preserve"> HYPERLINK "https://doi.org/10.1037/emo0000148" \h </w:instrText>
      </w:r>
      <w:r w:rsidR="00D56C13">
        <w:fldChar w:fldCharType="separate"/>
      </w:r>
      <w:r>
        <w:rPr>
          <w:rStyle w:val="Hyperlink"/>
        </w:rPr>
        <w:t>10.1037/emo0000148</w:t>
      </w:r>
      <w:r w:rsidR="00D56C13">
        <w:rPr>
          <w:rStyle w:val="Hyperlink"/>
        </w:rPr>
        <w:fldChar w:fldCharType="end"/>
      </w:r>
    </w:p>
    <w:p w14:paraId="62CD742B" w14:textId="77777777" w:rsidR="00704CDD" w:rsidRDefault="00704CDD">
      <w:pPr>
        <w:pStyle w:val="BodyText"/>
        <w:spacing w:line="240" w:lineRule="auto"/>
        <w:ind w:left="720" w:hanging="720"/>
        <w:pPrChange w:id="135" w:author="Maital Neta [2]" w:date="2020-02-21T11:45:00Z">
          <w:pPr>
            <w:pStyle w:val="BodyText"/>
          </w:pPr>
        </w:pPrChange>
      </w:pPr>
      <w:bookmarkStart w:id="136"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r w:rsidR="00D56C13">
        <w:fldChar w:fldCharType="begin"/>
      </w:r>
      <w:r w:rsidR="00D56C13">
        <w:instrText xml:space="preserve"> HYPERLINK "https://doi.org/10.1037/0022-3514.74.3.774" \h </w:instrText>
      </w:r>
      <w:r w:rsidR="00D56C13">
        <w:fldChar w:fldCharType="separate"/>
      </w:r>
      <w:r>
        <w:rPr>
          <w:rStyle w:val="Hyperlink"/>
        </w:rPr>
        <w:t>10.1037/0022-3514.74.3.774</w:t>
      </w:r>
      <w:r w:rsidR="00D56C13">
        <w:rPr>
          <w:rStyle w:val="Hyperlink"/>
        </w:rPr>
        <w:fldChar w:fldCharType="end"/>
      </w:r>
    </w:p>
    <w:p w14:paraId="7EEE93B9" w14:textId="77777777" w:rsidR="00704CDD" w:rsidRDefault="00704CDD">
      <w:pPr>
        <w:pStyle w:val="BodyText"/>
        <w:spacing w:line="240" w:lineRule="auto"/>
        <w:ind w:left="720" w:hanging="720"/>
        <w:pPrChange w:id="137" w:author="Maital Neta [2]" w:date="2020-02-21T11:45:00Z">
          <w:pPr>
            <w:pStyle w:val="BodyText"/>
          </w:pPr>
        </w:pPrChange>
      </w:pPr>
      <w:bookmarkStart w:id="138" w:name="ref-murphy_twenty_2016"/>
      <w:bookmarkEnd w:id="136"/>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r w:rsidR="00D56C13">
        <w:fldChar w:fldCharType="begin"/>
      </w:r>
      <w:r w:rsidR="00D56C13">
        <w:instrText xml:space="preserve"> HYPERLINK "https://doi.org/10.3758/s13423-015-0982-5" \h </w:instrText>
      </w:r>
      <w:r w:rsidR="00D56C13">
        <w:fldChar w:fldCharType="separate"/>
      </w:r>
      <w:r>
        <w:rPr>
          <w:rStyle w:val="Hyperlink"/>
        </w:rPr>
        <w:t>10.3758/s13423-015-0982-5</w:t>
      </w:r>
      <w:r w:rsidR="00D56C13">
        <w:rPr>
          <w:rStyle w:val="Hyperlink"/>
        </w:rPr>
        <w:fldChar w:fldCharType="end"/>
      </w:r>
    </w:p>
    <w:p w14:paraId="21A614F3" w14:textId="77777777" w:rsidR="00704CDD" w:rsidRDefault="00704CDD">
      <w:pPr>
        <w:pStyle w:val="BodyText"/>
        <w:spacing w:line="240" w:lineRule="auto"/>
        <w:ind w:left="720" w:hanging="720"/>
        <w:pPrChange w:id="139" w:author="Maital Neta [2]" w:date="2020-02-21T11:45:00Z">
          <w:pPr>
            <w:pStyle w:val="BodyText"/>
          </w:pPr>
        </w:pPrChange>
      </w:pPr>
      <w:bookmarkStart w:id="140" w:name="ref-nagamatsu_increased_2011"/>
      <w:bookmarkEnd w:id="138"/>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r w:rsidR="00D56C13">
        <w:fldChar w:fldCharType="begin"/>
      </w:r>
      <w:r w:rsidR="00D56C13">
        <w:instrText xml:space="preserve"> HYPERLINK "https://doi.org/10.1037/a0022929" \h </w:instrText>
      </w:r>
      <w:r w:rsidR="00D56C13">
        <w:fldChar w:fldCharType="separate"/>
      </w:r>
      <w:r>
        <w:rPr>
          <w:rStyle w:val="Hyperlink"/>
        </w:rPr>
        <w:t>10.1037/a0022929</w:t>
      </w:r>
      <w:r w:rsidR="00D56C13">
        <w:rPr>
          <w:rStyle w:val="Hyperlink"/>
        </w:rPr>
        <w:fldChar w:fldCharType="end"/>
      </w:r>
    </w:p>
    <w:p w14:paraId="7B7E61C0" w14:textId="77777777" w:rsidR="00704CDD" w:rsidRDefault="00704CDD">
      <w:pPr>
        <w:pStyle w:val="BodyText"/>
        <w:spacing w:line="240" w:lineRule="auto"/>
        <w:ind w:left="720" w:hanging="720"/>
        <w:pPrChange w:id="141" w:author="Maital Neta [2]" w:date="2020-02-21T11:45:00Z">
          <w:pPr>
            <w:pStyle w:val="BodyText"/>
          </w:pPr>
        </w:pPrChange>
      </w:pPr>
      <w:bookmarkStart w:id="142" w:name="ref-nee_interference_2007"/>
      <w:bookmarkEnd w:id="140"/>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r w:rsidR="00D56C13">
        <w:fldChar w:fldCharType="begin"/>
      </w:r>
      <w:r w:rsidR="00D56C13">
        <w:instrText xml:space="preserve"> HYPERLINK "https://doi.org/10.3758/CABN.7.1.1" \h </w:instrText>
      </w:r>
      <w:r w:rsidR="00D56C13">
        <w:fldChar w:fldCharType="separate"/>
      </w:r>
      <w:r>
        <w:rPr>
          <w:rStyle w:val="Hyperlink"/>
        </w:rPr>
        <w:t>10.3758/CABN.7.1.1</w:t>
      </w:r>
      <w:r w:rsidR="00D56C13">
        <w:rPr>
          <w:rStyle w:val="Hyperlink"/>
        </w:rPr>
        <w:fldChar w:fldCharType="end"/>
      </w:r>
    </w:p>
    <w:p w14:paraId="3A78FAC9" w14:textId="77777777" w:rsidR="00704CDD" w:rsidRDefault="00704CDD">
      <w:pPr>
        <w:pStyle w:val="BodyText"/>
        <w:spacing w:line="240" w:lineRule="auto"/>
        <w:ind w:left="720" w:hanging="720"/>
        <w:pPrChange w:id="143" w:author="Maital Neta [2]" w:date="2020-02-21T11:45:00Z">
          <w:pPr>
            <w:pStyle w:val="BodyText"/>
          </w:pPr>
        </w:pPrChange>
      </w:pPr>
      <w:bookmarkStart w:id="144" w:name="ref-neta_valence_2011"/>
      <w:bookmarkEnd w:id="142"/>
      <w:r>
        <w:t xml:space="preserve">Neta, M., Davis, F. C., &amp; Whalen, P. J. (2011). Valence resolution of ambiguous facial expressions using an emotional oddball task. </w:t>
      </w:r>
      <w:r>
        <w:rPr>
          <w:i/>
        </w:rPr>
        <w:t>Emotion</w:t>
      </w:r>
      <w:r>
        <w:t xml:space="preserve">, </w:t>
      </w:r>
      <w:r>
        <w:rPr>
          <w:i/>
        </w:rPr>
        <w:t>11</w:t>
      </w:r>
      <w:r>
        <w:t>(6), 1425–1433. doi:</w:t>
      </w:r>
      <w:r w:rsidR="00D56C13">
        <w:fldChar w:fldCharType="begin"/>
      </w:r>
      <w:r w:rsidR="00D56C13">
        <w:instrText xml:space="preserve"> HYPERLINK "https://doi.org/10.1037/a0022993" \h </w:instrText>
      </w:r>
      <w:r w:rsidR="00D56C13">
        <w:fldChar w:fldCharType="separate"/>
      </w:r>
      <w:r>
        <w:rPr>
          <w:rStyle w:val="Hyperlink"/>
        </w:rPr>
        <w:t>10.1037/a0022993</w:t>
      </w:r>
      <w:r w:rsidR="00D56C13">
        <w:rPr>
          <w:rStyle w:val="Hyperlink"/>
        </w:rPr>
        <w:fldChar w:fldCharType="end"/>
      </w:r>
    </w:p>
    <w:bookmarkEnd w:id="144"/>
    <w:p w14:paraId="4E39CA8F" w14:textId="77777777" w:rsidR="00704CDD" w:rsidRDefault="00704CDD">
      <w:pPr>
        <w:pStyle w:val="BodyText"/>
        <w:spacing w:line="240" w:lineRule="auto"/>
        <w:ind w:left="720" w:hanging="720"/>
        <w:pPrChange w:id="145" w:author="Maital Neta [2]" w:date="2020-02-21T11:45:00Z">
          <w:pPr>
            <w:pStyle w:val="BodyText"/>
          </w:pPr>
        </w:pPrChange>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r w:rsidR="00D56C13">
        <w:fldChar w:fldCharType="begin"/>
      </w:r>
      <w:r w:rsidR="00D56C13">
        <w:instrText xml:space="preserve"> HYPERLINK "https://doi.org/10.1162/jocn_a_00363" \h </w:instrText>
      </w:r>
      <w:r w:rsidR="00D56C13">
        <w:fldChar w:fldCharType="separate"/>
      </w:r>
      <w:r>
        <w:rPr>
          <w:rStyle w:val="Hyperlink"/>
        </w:rPr>
        <w:t>10.1162/jocn_a_00363</w:t>
      </w:r>
      <w:r w:rsidR="00D56C13">
        <w:rPr>
          <w:rStyle w:val="Hyperlink"/>
        </w:rPr>
        <w:fldChar w:fldCharType="end"/>
      </w:r>
    </w:p>
    <w:p w14:paraId="1A1CAC1D" w14:textId="77777777" w:rsidR="00704CDD" w:rsidRDefault="00704CDD">
      <w:pPr>
        <w:pStyle w:val="BodyText"/>
        <w:spacing w:line="240" w:lineRule="auto"/>
        <w:ind w:left="720" w:hanging="720"/>
        <w:pPrChange w:id="146" w:author="Maital Neta [2]" w:date="2020-02-21T11:45:00Z">
          <w:pPr>
            <w:pStyle w:val="BodyText"/>
          </w:pPr>
        </w:pPrChange>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r w:rsidR="00D56C13">
        <w:fldChar w:fldCharType="begin"/>
      </w:r>
      <w:r w:rsidR="00D56C13">
        <w:instrText xml:space="preserve"> HYPERLINK "https://doi.org/10.1037/a0016819" \h </w:instrText>
      </w:r>
      <w:r w:rsidR="00D56C13">
        <w:fldChar w:fldCharType="separate"/>
      </w:r>
      <w:r>
        <w:rPr>
          <w:rStyle w:val="Hyperlink"/>
        </w:rPr>
        <w:t>10.1037/a0016819</w:t>
      </w:r>
      <w:r w:rsidR="00D56C13">
        <w:rPr>
          <w:rStyle w:val="Hyperlink"/>
        </w:rPr>
        <w:fldChar w:fldCharType="end"/>
      </w:r>
    </w:p>
    <w:p w14:paraId="5903980B" w14:textId="77777777" w:rsidR="00704CDD" w:rsidRDefault="00704CDD">
      <w:pPr>
        <w:pStyle w:val="BodyText"/>
        <w:spacing w:line="240" w:lineRule="auto"/>
        <w:ind w:left="720" w:hanging="720"/>
        <w:pPrChange w:id="147" w:author="Maital Neta [2]" w:date="2020-02-21T11:45:00Z">
          <w:pPr>
            <w:pStyle w:val="BodyText"/>
          </w:pPr>
        </w:pPrChange>
      </w:pPr>
      <w:bookmarkStart w:id="148"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r w:rsidR="00D56C13">
        <w:fldChar w:fldCharType="begin"/>
      </w:r>
      <w:r w:rsidR="00D56C13">
        <w:instrText xml:space="preserve"> HYPERLINK "https://doi.org/10.1016/j.neuroimage.2014.05.053" \h </w:instrText>
      </w:r>
      <w:r w:rsidR="00D56C13">
        <w:fldChar w:fldCharType="separate"/>
      </w:r>
      <w:r>
        <w:rPr>
          <w:rStyle w:val="Hyperlink"/>
        </w:rPr>
        <w:t>10.1016/j.neuroimage.2014.05.053</w:t>
      </w:r>
      <w:r w:rsidR="00D56C13">
        <w:rPr>
          <w:rStyle w:val="Hyperlink"/>
        </w:rPr>
        <w:fldChar w:fldCharType="end"/>
      </w:r>
    </w:p>
    <w:p w14:paraId="79ECD115" w14:textId="77777777" w:rsidR="00704CDD" w:rsidRDefault="00704CDD">
      <w:pPr>
        <w:pStyle w:val="BodyText"/>
        <w:spacing w:line="240" w:lineRule="auto"/>
        <w:ind w:left="720" w:hanging="720"/>
        <w:pPrChange w:id="149" w:author="Maital Neta [2]" w:date="2020-02-21T11:45:00Z">
          <w:pPr>
            <w:pStyle w:val="BodyText"/>
          </w:pPr>
        </w:pPrChange>
      </w:pPr>
      <w:bookmarkStart w:id="150" w:name="ref-neta_dont_2016-1"/>
      <w:bookmarkEnd w:id="148"/>
      <w:r>
        <w:t xml:space="preserve">Neta, M., &amp; Tong, T. T. (2016). Don’t like what you see? Give it time: Longer reaction times associated with increased positive affect. </w:t>
      </w:r>
      <w:r>
        <w:rPr>
          <w:i/>
        </w:rPr>
        <w:t>Emotion</w:t>
      </w:r>
      <w:r>
        <w:t xml:space="preserve">, </w:t>
      </w:r>
      <w:r>
        <w:rPr>
          <w:i/>
        </w:rPr>
        <w:t>16</w:t>
      </w:r>
      <w:r>
        <w:t>(5), 730–739. doi:</w:t>
      </w:r>
      <w:r w:rsidR="00D56C13">
        <w:fldChar w:fldCharType="begin"/>
      </w:r>
      <w:r w:rsidR="00D56C13">
        <w:instrText xml:space="preserve"> HYPERLINK "https://doi.org/10.1037/emo0000181" \h </w:instrText>
      </w:r>
      <w:r w:rsidR="00D56C13">
        <w:fldChar w:fldCharType="separate"/>
      </w:r>
      <w:r>
        <w:rPr>
          <w:rStyle w:val="Hyperlink"/>
        </w:rPr>
        <w:t>10.1037/emo0000181</w:t>
      </w:r>
      <w:r w:rsidR="00D56C13">
        <w:rPr>
          <w:rStyle w:val="Hyperlink"/>
        </w:rPr>
        <w:fldChar w:fldCharType="end"/>
      </w:r>
    </w:p>
    <w:bookmarkEnd w:id="150"/>
    <w:p w14:paraId="0D1E12D6" w14:textId="77777777" w:rsidR="00704CDD" w:rsidRDefault="00704CDD">
      <w:pPr>
        <w:pStyle w:val="BodyText"/>
        <w:spacing w:line="240" w:lineRule="auto"/>
        <w:ind w:left="720" w:hanging="720"/>
        <w:pPrChange w:id="151" w:author="Maital Neta [2]" w:date="2020-02-21T11:45:00Z">
          <w:pPr>
            <w:pStyle w:val="BodyText"/>
          </w:pPr>
        </w:pPrChange>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r w:rsidR="00D56C13">
        <w:fldChar w:fldCharType="begin"/>
      </w:r>
      <w:r w:rsidR="00D56C13">
        <w:instrText xml:space="preserve"> HYPERLINK "https://doi.org/10.1177/0956797610373934" \h </w:instrText>
      </w:r>
      <w:r w:rsidR="00D56C13">
        <w:fldChar w:fldCharType="separate"/>
      </w:r>
      <w:r>
        <w:rPr>
          <w:rStyle w:val="Hyperlink"/>
        </w:rPr>
        <w:t>10.1177/0956797610373934</w:t>
      </w:r>
      <w:r w:rsidR="00D56C13">
        <w:rPr>
          <w:rStyle w:val="Hyperlink"/>
        </w:rPr>
        <w:fldChar w:fldCharType="end"/>
      </w:r>
    </w:p>
    <w:p w14:paraId="55C54720" w14:textId="77777777" w:rsidR="00704CDD" w:rsidRDefault="00704CDD">
      <w:pPr>
        <w:pStyle w:val="BodyText"/>
        <w:spacing w:line="240" w:lineRule="auto"/>
        <w:ind w:left="720" w:hanging="720"/>
        <w:pPrChange w:id="152" w:author="Maital Neta [2]" w:date="2020-02-21T11:45:00Z">
          <w:pPr>
            <w:pStyle w:val="BodyText"/>
          </w:pPr>
        </w:pPrChange>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r w:rsidR="00D56C13">
        <w:fldChar w:fldCharType="begin"/>
      </w:r>
      <w:r w:rsidR="00D56C13">
        <w:instrText xml:space="preserve"> HYPERLINK "https://doi.org/10.1093/scan/nsy049" \h </w:instrText>
      </w:r>
      <w:r w:rsidR="00D56C13">
        <w:fldChar w:fldCharType="separate"/>
      </w:r>
      <w:r>
        <w:rPr>
          <w:rStyle w:val="Hyperlink"/>
        </w:rPr>
        <w:t>10.1093/scan/nsy049</w:t>
      </w:r>
      <w:r w:rsidR="00D56C13">
        <w:rPr>
          <w:rStyle w:val="Hyperlink"/>
        </w:rPr>
        <w:fldChar w:fldCharType="end"/>
      </w:r>
    </w:p>
    <w:p w14:paraId="0C4676FC" w14:textId="63AD3C9E" w:rsidR="00704CDD" w:rsidRDefault="00704CDD">
      <w:pPr>
        <w:pStyle w:val="BodyText"/>
        <w:spacing w:line="240" w:lineRule="auto"/>
        <w:ind w:left="720" w:hanging="720"/>
        <w:rPr>
          <w:ins w:id="153" w:author="Nicholas Harp" w:date="2020-02-24T08:26:00Z"/>
          <w:rStyle w:val="Hyperlink"/>
        </w:rPr>
      </w:pPr>
      <w:bookmarkStart w:id="154"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16">
        <w:r>
          <w:rPr>
            <w:rStyle w:val="Hyperlink"/>
          </w:rPr>
          <w:t>10.1037/0022-3514.78.6.1092</w:t>
        </w:r>
      </w:hyperlink>
    </w:p>
    <w:p w14:paraId="07FB6D2B" w14:textId="1D209FE0" w:rsidR="003225B5" w:rsidRDefault="003225B5">
      <w:pPr>
        <w:pStyle w:val="BodyText"/>
        <w:spacing w:line="240" w:lineRule="auto"/>
        <w:ind w:left="720" w:hanging="720"/>
        <w:pPrChange w:id="155" w:author="Nicholas Harp" w:date="2020-02-24T08:27:00Z">
          <w:pPr>
            <w:pStyle w:val="BodyText"/>
          </w:pPr>
        </w:pPrChange>
      </w:pPr>
      <w:ins w:id="156" w:author="Nicholas Harp" w:date="2020-02-24T08:26:00Z">
        <w:r>
          <w:t>R Core Team (2019). R: A language and environment for statistical computing. R Foundation for Statistical</w:t>
        </w:r>
      </w:ins>
      <w:ins w:id="157" w:author="Nicholas Harp" w:date="2020-02-24T08:27:00Z">
        <w:r>
          <w:t xml:space="preserve"> </w:t>
        </w:r>
      </w:ins>
      <w:ins w:id="158" w:author="Nicholas Harp" w:date="2020-02-24T08:26:00Z">
        <w:r>
          <w:t>Computing, Vienna, Austria. URL https://www.R-project.org/.</w:t>
        </w:r>
      </w:ins>
    </w:p>
    <w:p w14:paraId="064F6BA8" w14:textId="77777777" w:rsidR="00704CDD" w:rsidRDefault="00704CDD">
      <w:pPr>
        <w:pStyle w:val="BodyText"/>
        <w:spacing w:line="240" w:lineRule="auto"/>
        <w:ind w:left="720" w:hanging="720"/>
        <w:pPrChange w:id="159" w:author="Maital Neta [2]" w:date="2020-02-21T11:45:00Z">
          <w:pPr>
            <w:pStyle w:val="BodyText"/>
          </w:pPr>
        </w:pPrChange>
      </w:pPr>
      <w:bookmarkStart w:id="160" w:name="ref-said_statistical_2011"/>
      <w:bookmarkEnd w:id="154"/>
      <w:r>
        <w:t xml:space="preserve">Said, C. P., &amp; Todorov, A. (2011). A statistical model of facial attractiveness. </w:t>
      </w:r>
      <w:r>
        <w:rPr>
          <w:i/>
        </w:rPr>
        <w:t>Psychological Science</w:t>
      </w:r>
      <w:r>
        <w:t xml:space="preserve">, </w:t>
      </w:r>
      <w:r>
        <w:rPr>
          <w:i/>
        </w:rPr>
        <w:t>22</w:t>
      </w:r>
      <w:r>
        <w:t>(9), 1183–1190. doi:</w:t>
      </w:r>
      <w:r w:rsidR="00D56C13">
        <w:fldChar w:fldCharType="begin"/>
      </w:r>
      <w:r w:rsidR="00D56C13">
        <w:instrText xml:space="preserve"> HYPERLINK "https://doi.org/10.1177/0956797611419169" \h </w:instrText>
      </w:r>
      <w:r w:rsidR="00D56C13">
        <w:fldChar w:fldCharType="separate"/>
      </w:r>
      <w:r>
        <w:rPr>
          <w:rStyle w:val="Hyperlink"/>
        </w:rPr>
        <w:t>10.1177/0956797611419169</w:t>
      </w:r>
      <w:r w:rsidR="00D56C13">
        <w:rPr>
          <w:rStyle w:val="Hyperlink"/>
        </w:rPr>
        <w:fldChar w:fldCharType="end"/>
      </w:r>
    </w:p>
    <w:p w14:paraId="2FE1B1CC" w14:textId="77777777" w:rsidR="00704CDD" w:rsidRDefault="00704CDD">
      <w:pPr>
        <w:pStyle w:val="BodyText"/>
        <w:spacing w:line="240" w:lineRule="auto"/>
        <w:ind w:left="720" w:hanging="720"/>
        <w:pPrChange w:id="161" w:author="Maital Neta [2]" w:date="2020-02-21T11:45:00Z">
          <w:pPr>
            <w:pStyle w:val="BodyText"/>
          </w:pPr>
        </w:pPrChange>
      </w:pPr>
      <w:bookmarkStart w:id="162" w:name="ref-scalf_competition_2013"/>
      <w:bookmarkEnd w:id="160"/>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r w:rsidR="00D56C13">
        <w:fldChar w:fldCharType="begin"/>
      </w:r>
      <w:r w:rsidR="00D56C13">
        <w:instrText xml:space="preserve"> HYPERLINK "https://doi.org/10.3389/fpsyg.2013.00243" \h </w:instrText>
      </w:r>
      <w:r w:rsidR="00D56C13">
        <w:fldChar w:fldCharType="separate"/>
      </w:r>
      <w:r>
        <w:rPr>
          <w:rStyle w:val="Hyperlink"/>
        </w:rPr>
        <w:t>10.3389/fpsyg.2013.00243</w:t>
      </w:r>
      <w:r w:rsidR="00D56C13">
        <w:rPr>
          <w:rStyle w:val="Hyperlink"/>
        </w:rPr>
        <w:fldChar w:fldCharType="end"/>
      </w:r>
    </w:p>
    <w:p w14:paraId="006EA792" w14:textId="77777777" w:rsidR="00704CDD" w:rsidRDefault="00704CDD">
      <w:pPr>
        <w:pStyle w:val="BodyText"/>
        <w:spacing w:line="240" w:lineRule="auto"/>
        <w:ind w:left="720" w:hanging="720"/>
        <w:pPrChange w:id="163" w:author="Maital Neta [2]" w:date="2020-02-21T11:45:00Z">
          <w:pPr>
            <w:pStyle w:val="BodyText"/>
          </w:pPr>
        </w:pPrChange>
      </w:pPr>
      <w:bookmarkStart w:id="164" w:name="ref-sheppes_divergent_2008"/>
      <w:bookmarkEnd w:id="162"/>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r w:rsidR="00D56C13">
        <w:fldChar w:fldCharType="begin"/>
      </w:r>
      <w:r w:rsidR="00D56C13">
        <w:instrText xml:space="preserve"> HYPERLINK "https://doi.org/10.1037/a0013711" \h </w:instrText>
      </w:r>
      <w:r w:rsidR="00D56C13">
        <w:fldChar w:fldCharType="separate"/>
      </w:r>
      <w:r>
        <w:rPr>
          <w:rStyle w:val="Hyperlink"/>
        </w:rPr>
        <w:t>10.1037/a0013711</w:t>
      </w:r>
      <w:r w:rsidR="00D56C13">
        <w:rPr>
          <w:rStyle w:val="Hyperlink"/>
        </w:rPr>
        <w:fldChar w:fldCharType="end"/>
      </w:r>
    </w:p>
    <w:p w14:paraId="301F31F4" w14:textId="77777777" w:rsidR="00704CDD" w:rsidRDefault="00704CDD">
      <w:pPr>
        <w:pStyle w:val="BodyText"/>
        <w:spacing w:line="240" w:lineRule="auto"/>
        <w:ind w:left="720" w:hanging="720"/>
        <w:pPrChange w:id="165" w:author="Maital Neta [2]" w:date="2020-02-21T11:45:00Z">
          <w:pPr>
            <w:pStyle w:val="BodyText"/>
          </w:pPr>
        </w:pPrChange>
      </w:pPr>
      <w:bookmarkStart w:id="166" w:name="ref-sterzer_neural_2002"/>
      <w:bookmarkEnd w:id="164"/>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r w:rsidR="00D56C13">
        <w:fldChar w:fldCharType="begin"/>
      </w:r>
      <w:r w:rsidR="00D56C13">
        <w:instrText xml:space="preserve"> HYPERLINK "https://doi.org/10.1006/nimg.2001.1030" \h </w:instrText>
      </w:r>
      <w:r w:rsidR="00D56C13">
        <w:fldChar w:fldCharType="separate"/>
      </w:r>
      <w:r>
        <w:rPr>
          <w:rStyle w:val="Hyperlink"/>
        </w:rPr>
        <w:t>10.1006/nimg.2001.1030</w:t>
      </w:r>
      <w:r w:rsidR="00D56C13">
        <w:rPr>
          <w:rStyle w:val="Hyperlink"/>
        </w:rPr>
        <w:fldChar w:fldCharType="end"/>
      </w:r>
    </w:p>
    <w:p w14:paraId="37CC3409" w14:textId="77777777" w:rsidR="00704CDD" w:rsidRDefault="00704CDD">
      <w:pPr>
        <w:pStyle w:val="BodyText"/>
        <w:spacing w:line="240" w:lineRule="auto"/>
        <w:ind w:left="720" w:hanging="720"/>
        <w:pPrChange w:id="167" w:author="Maital Neta [2]" w:date="2020-02-21T11:45:00Z">
          <w:pPr>
            <w:pStyle w:val="BodyText"/>
          </w:pPr>
        </w:pPrChange>
      </w:pPr>
      <w:bookmarkStart w:id="168" w:name="ref-storbeck_performance_2012"/>
      <w:bookmarkEnd w:id="166"/>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r w:rsidR="00D56C13">
        <w:fldChar w:fldCharType="begin"/>
      </w:r>
      <w:r w:rsidR="00D56C13">
        <w:instrText xml:space="preserve"> HYPERLINK "https://doi.org/10.1037/a0026322" \h </w:instrText>
      </w:r>
      <w:r w:rsidR="00D56C13">
        <w:fldChar w:fldCharType="separate"/>
      </w:r>
      <w:r>
        <w:rPr>
          <w:rStyle w:val="Hyperlink"/>
        </w:rPr>
        <w:t>10.1037/a0026322</w:t>
      </w:r>
      <w:r w:rsidR="00D56C13">
        <w:rPr>
          <w:rStyle w:val="Hyperlink"/>
        </w:rPr>
        <w:fldChar w:fldCharType="end"/>
      </w:r>
    </w:p>
    <w:p w14:paraId="2FF50CCF" w14:textId="77777777" w:rsidR="00704CDD" w:rsidRDefault="00704CDD">
      <w:pPr>
        <w:pStyle w:val="BodyText"/>
        <w:spacing w:line="240" w:lineRule="auto"/>
        <w:ind w:left="720" w:hanging="720"/>
        <w:pPrChange w:id="169" w:author="Maital Neta [2]" w:date="2020-02-21T11:45:00Z">
          <w:pPr>
            <w:pStyle w:val="BodyText"/>
          </w:pPr>
        </w:pPrChange>
      </w:pPr>
      <w:bookmarkStart w:id="170" w:name="ref-thomas_impact_2017"/>
      <w:bookmarkEnd w:id="168"/>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r w:rsidR="00D56C13">
        <w:fldChar w:fldCharType="begin"/>
      </w:r>
      <w:r w:rsidR="00D56C13">
        <w:instrText xml:space="preserve"> HYPERLINK "https://doi.org/10.1097/NCQ.0000000000000256" \h </w:instrText>
      </w:r>
      <w:r w:rsidR="00D56C13">
        <w:fldChar w:fldCharType="separate"/>
      </w:r>
      <w:r>
        <w:rPr>
          <w:rStyle w:val="Hyperlink"/>
        </w:rPr>
        <w:t>10.1097/NCQ.0000000000000256</w:t>
      </w:r>
      <w:r w:rsidR="00D56C13">
        <w:rPr>
          <w:rStyle w:val="Hyperlink"/>
        </w:rPr>
        <w:fldChar w:fldCharType="end"/>
      </w:r>
    </w:p>
    <w:p w14:paraId="66F92096" w14:textId="77777777" w:rsidR="00704CDD" w:rsidRDefault="00704CDD">
      <w:pPr>
        <w:pStyle w:val="BodyText"/>
        <w:spacing w:line="240" w:lineRule="auto"/>
        <w:ind w:left="720" w:hanging="720"/>
        <w:pPrChange w:id="171" w:author="Maital Neta [2]" w:date="2020-02-21T11:45:00Z">
          <w:pPr>
            <w:pStyle w:val="BodyText"/>
          </w:pPr>
        </w:pPrChange>
      </w:pPr>
      <w:bookmarkStart w:id="172" w:name="ref-thompson-schill_role_1997"/>
      <w:bookmarkEnd w:id="170"/>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r w:rsidR="00D56C13">
        <w:fldChar w:fldCharType="begin"/>
      </w:r>
      <w:r w:rsidR="00D56C13">
        <w:instrText xml:space="preserve"> HYPERLINK "https://doi.org/10.1073/pnas.94.26.14792" \h </w:instrText>
      </w:r>
      <w:r w:rsidR="00D56C13">
        <w:fldChar w:fldCharType="separate"/>
      </w:r>
      <w:r>
        <w:rPr>
          <w:rStyle w:val="Hyperlink"/>
        </w:rPr>
        <w:t>10.1073/pnas.94.26.14792</w:t>
      </w:r>
      <w:r w:rsidR="00D56C13">
        <w:rPr>
          <w:rStyle w:val="Hyperlink"/>
        </w:rPr>
        <w:fldChar w:fldCharType="end"/>
      </w:r>
    </w:p>
    <w:p w14:paraId="7E640DF4" w14:textId="77777777" w:rsidR="00704CDD" w:rsidRDefault="00704CDD">
      <w:pPr>
        <w:pStyle w:val="BodyText"/>
        <w:spacing w:line="240" w:lineRule="auto"/>
        <w:ind w:left="720" w:hanging="720"/>
        <w:pPrChange w:id="173" w:author="Maital Neta [2]" w:date="2020-02-21T11:45:00Z">
          <w:pPr>
            <w:pStyle w:val="BodyText"/>
          </w:pPr>
        </w:pPrChange>
      </w:pPr>
      <w:bookmarkStart w:id="174" w:name="ref-todorov_evaluating_2008"/>
      <w:bookmarkEnd w:id="172"/>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r w:rsidR="00D56C13">
        <w:fldChar w:fldCharType="begin"/>
      </w:r>
      <w:r w:rsidR="00D56C13">
        <w:instrText xml:space="preserve"> HYPERLINK "https://doi.org/10.1093/scan/nsn009" \h </w:instrText>
      </w:r>
      <w:r w:rsidR="00D56C13">
        <w:fldChar w:fldCharType="separate"/>
      </w:r>
      <w:r>
        <w:rPr>
          <w:rStyle w:val="Hyperlink"/>
        </w:rPr>
        <w:t>10.1093/scan/nsn009</w:t>
      </w:r>
      <w:r w:rsidR="00D56C13">
        <w:rPr>
          <w:rStyle w:val="Hyperlink"/>
        </w:rPr>
        <w:fldChar w:fldCharType="end"/>
      </w:r>
    </w:p>
    <w:p w14:paraId="5F784652" w14:textId="77777777" w:rsidR="00704CDD" w:rsidRDefault="00704CDD">
      <w:pPr>
        <w:pStyle w:val="BodyText"/>
        <w:spacing w:line="240" w:lineRule="auto"/>
        <w:ind w:left="720" w:hanging="720"/>
        <w:pPrChange w:id="175" w:author="Maital Neta [2]" w:date="2020-02-21T11:45:00Z">
          <w:pPr>
            <w:pStyle w:val="BodyText"/>
          </w:pPr>
        </w:pPrChange>
      </w:pPr>
      <w:bookmarkStart w:id="176" w:name="ref-tottenham_nimstim_2009-1"/>
      <w:bookmarkEnd w:id="174"/>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bookmarkEnd w:id="176"/>
    <w:p w14:paraId="242E9B39" w14:textId="77777777" w:rsidR="00704CDD" w:rsidRDefault="00704CDD">
      <w:pPr>
        <w:pStyle w:val="BodyText"/>
        <w:spacing w:line="240" w:lineRule="auto"/>
        <w:ind w:left="720" w:hanging="720"/>
        <w:pPrChange w:id="177" w:author="Maital Neta [2]" w:date="2020-02-21T11:45:00Z">
          <w:pPr>
            <w:pStyle w:val="BodyText"/>
          </w:pPr>
        </w:pPrChange>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p w14:paraId="2B058E9C" w14:textId="77777777" w:rsidR="00704CDD" w:rsidRDefault="00704CDD">
      <w:pPr>
        <w:pStyle w:val="BodyText"/>
        <w:spacing w:line="240" w:lineRule="auto"/>
        <w:ind w:left="720" w:hanging="720"/>
        <w:pPrChange w:id="178" w:author="Maital Neta [2]" w:date="2020-02-21T11:45:00Z">
          <w:pPr>
            <w:pStyle w:val="BodyText"/>
          </w:pPr>
        </w:pPrChange>
      </w:pPr>
      <w:bookmarkStart w:id="179"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r w:rsidR="00D56C13">
        <w:fldChar w:fldCharType="begin"/>
      </w:r>
      <w:r w:rsidR="00D56C13">
        <w:instrText xml:space="preserve"> HYPERLINK "https://doi.org/10.1027/1618-3169/a000333" \h </w:instrText>
      </w:r>
      <w:r w:rsidR="00D56C13">
        <w:fldChar w:fldCharType="separate"/>
      </w:r>
      <w:r>
        <w:rPr>
          <w:rStyle w:val="Hyperlink"/>
        </w:rPr>
        <w:t>10.1027/1618-3169/a000333</w:t>
      </w:r>
      <w:r w:rsidR="00D56C13">
        <w:rPr>
          <w:rStyle w:val="Hyperlink"/>
        </w:rPr>
        <w:fldChar w:fldCharType="end"/>
      </w:r>
    </w:p>
    <w:bookmarkEnd w:id="179"/>
    <w:p w14:paraId="0F3CB34B" w14:textId="06763E96" w:rsidR="00704CDD" w:rsidRDefault="00704CDD">
      <w:pPr>
        <w:pStyle w:val="BodyText"/>
        <w:spacing w:line="240" w:lineRule="auto"/>
        <w:ind w:left="720" w:hanging="720"/>
        <w:rPr>
          <w:ins w:id="180" w:author="Nicholas Harp" w:date="2020-02-24T08:35:00Z"/>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17">
        <w:r>
          <w:rPr>
            <w:rStyle w:val="Hyperlink"/>
          </w:rPr>
          <w:t>10.1016/j.neuroimage.2009.01.016</w:t>
        </w:r>
      </w:hyperlink>
    </w:p>
    <w:p w14:paraId="014BBB9D" w14:textId="3F0043D5" w:rsidR="005F7D92" w:rsidRDefault="005F7D92">
      <w:pPr>
        <w:pStyle w:val="BodyText"/>
        <w:spacing w:line="240" w:lineRule="auto"/>
        <w:ind w:left="720" w:hanging="720"/>
        <w:rPr>
          <w:ins w:id="181" w:author="Nicholas Harp" w:date="2020-02-24T08:35:00Z"/>
          <w:rStyle w:val="Hyperlink"/>
        </w:rPr>
      </w:pPr>
      <w:ins w:id="182" w:author="Nicholas Harp" w:date="2020-02-24T08:35:00Z">
        <w:r w:rsidRPr="005F7D92">
          <w:rPr>
            <w:rStyle w:val="Hyperlink"/>
          </w:rPr>
          <w:t>Wickham</w:t>
        </w:r>
        <w:r>
          <w:rPr>
            <w:rStyle w:val="Hyperlink"/>
          </w:rPr>
          <w:t>, H. (2016)</w:t>
        </w:r>
        <w:r w:rsidRPr="005F7D92">
          <w:rPr>
            <w:rStyle w:val="Hyperlink"/>
          </w:rPr>
          <w:t>. ggplot2: Elegant Graphics for Data Analysis. Springer-Verlag</w:t>
        </w:r>
      </w:ins>
      <w:ins w:id="183" w:author="Nicholas Harp" w:date="2020-02-24T08:36:00Z">
        <w:r>
          <w:rPr>
            <w:rStyle w:val="Hyperlink"/>
          </w:rPr>
          <w:t>:</w:t>
        </w:r>
      </w:ins>
      <w:ins w:id="184" w:author="Nicholas Harp" w:date="2020-02-24T08:35:00Z">
        <w:r w:rsidRPr="005F7D92">
          <w:rPr>
            <w:rStyle w:val="Hyperlink"/>
          </w:rPr>
          <w:t xml:space="preserve"> New York</w:t>
        </w:r>
      </w:ins>
      <w:ins w:id="185" w:author="Nicholas Harp" w:date="2020-02-24T08:36:00Z">
        <w:r>
          <w:rPr>
            <w:rStyle w:val="Hyperlink"/>
          </w:rPr>
          <w:t>.</w:t>
        </w:r>
      </w:ins>
    </w:p>
    <w:p w14:paraId="57058CDC" w14:textId="77777777" w:rsidR="005F7D92" w:rsidRDefault="005F7D92" w:rsidP="0026612C">
      <w:pPr>
        <w:pStyle w:val="BodyText"/>
        <w:spacing w:line="240" w:lineRule="auto"/>
        <w:ind w:left="720" w:hanging="720"/>
      </w:pPr>
    </w:p>
    <w:bookmarkEnd w:id="42"/>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ital Neta" w:date="2020-03-03T13:57:00Z" w:initials="MN">
    <w:p w14:paraId="497D0FE3" w14:textId="2389A167" w:rsidR="005C533A" w:rsidRDefault="005C533A">
      <w:pPr>
        <w:pStyle w:val="CommentText"/>
      </w:pPr>
      <w:r>
        <w:rPr>
          <w:rStyle w:val="CommentReference"/>
        </w:rPr>
        <w:annotationRef/>
      </w:r>
      <w:r>
        <w:t>What’s the word limit on this? This seems long…</w:t>
      </w:r>
    </w:p>
  </w:comment>
  <w:comment w:id="5" w:author="Nicholas Harp" w:date="2020-03-04T13:54:00Z" w:initials="NH">
    <w:p w14:paraId="0466CD4D" w14:textId="62720E58" w:rsidR="005C533A" w:rsidRDefault="005C533A">
      <w:pPr>
        <w:pStyle w:val="CommentText"/>
      </w:pPr>
      <w:r>
        <w:rPr>
          <w:rStyle w:val="CommentReference"/>
        </w:rPr>
        <w:annotationRef/>
      </w:r>
      <w:r>
        <w:t>The abstract can be 250 words for Emotion</w:t>
      </w:r>
    </w:p>
  </w:comment>
  <w:comment w:id="12" w:author="Rebecca Loucks" w:date="2010-09-09T15:58:00Z" w:initials="RL">
    <w:p w14:paraId="3160125F" w14:textId="77777777" w:rsidR="005C533A" w:rsidRDefault="005C533A" w:rsidP="001A4A31">
      <w:pPr>
        <w:pStyle w:val="CommentText"/>
      </w:pPr>
      <w:r>
        <w:rPr>
          <w:rStyle w:val="CommentReference"/>
        </w:rPr>
        <w:annotationRef/>
      </w:r>
      <w:r>
        <w:t xml:space="preserve">I’ll beef up the refs once we have a solid structure. </w:t>
      </w:r>
      <w:proofErr w:type="gramStart"/>
      <w:r>
        <w:t>Sure</w:t>
      </w:r>
      <w:proofErr w:type="gramEnd"/>
      <w:r>
        <w:t xml:space="preserve"> I can find more on this.</w:t>
      </w:r>
    </w:p>
  </w:comment>
  <w:comment w:id="13" w:author="Maital Neta" w:date="2020-02-18T09:20:00Z" w:initials="MN">
    <w:p w14:paraId="0F45F52B" w14:textId="77777777" w:rsidR="005C533A" w:rsidRDefault="005C533A" w:rsidP="00B2503A">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14" w:author="Maital Neta [2]" w:date="2020-03-03T15:57:00Z" w:initials="MN">
    <w:p w14:paraId="512E3853" w14:textId="32DDAF70" w:rsidR="005C533A" w:rsidRDefault="005C533A">
      <w:pPr>
        <w:pStyle w:val="CommentText"/>
      </w:pPr>
      <w:r>
        <w:rPr>
          <w:rStyle w:val="CommentReference"/>
        </w:rPr>
        <w:annotationRef/>
      </w:r>
      <w:r>
        <w:t xml:space="preserve">I don’t know about “clear overlap” and some of that </w:t>
      </w:r>
      <w:proofErr w:type="spellStart"/>
      <w:r>
        <w:t>lanauge</w:t>
      </w:r>
      <w:proofErr w:type="spellEnd"/>
      <w:r>
        <w:t xml:space="preserve"> seemed a bit strong… is this saying the same thing?</w:t>
      </w:r>
    </w:p>
  </w:comment>
  <w:comment w:id="15" w:author="Maital Neta [2]" w:date="2020-03-04T08:13:00Z" w:initials="MN">
    <w:p w14:paraId="02BDD2E0" w14:textId="1D9FB737" w:rsidR="005C533A" w:rsidRDefault="005C533A">
      <w:pPr>
        <w:pStyle w:val="CommentText"/>
      </w:pPr>
      <w:r>
        <w:rPr>
          <w:rStyle w:val="CommentReference"/>
        </w:rPr>
        <w:annotationRef/>
      </w:r>
      <w:r>
        <w:t xml:space="preserve">Now I think we should lose this sentence (and maybe eventually combine this paragraph with the next one </w:t>
      </w:r>
      <w:proofErr w:type="spellStart"/>
      <w:r>
        <w:t>bc</w:t>
      </w:r>
      <w:proofErr w:type="spellEnd"/>
      <w:r>
        <w:t xml:space="preserve"> they’re starting to feel like they’re making the same point… see my comment below. But maybe it’s OK as is now…</w:t>
      </w:r>
    </w:p>
  </w:comment>
  <w:comment w:id="10" w:author="Maital Neta [2]" w:date="2020-03-04T09:22:00Z" w:initials="MN">
    <w:p w14:paraId="462C14BF" w14:textId="5D8134BC" w:rsidR="005C533A" w:rsidRDefault="005C533A" w:rsidP="00E81BA7">
      <w:pPr>
        <w:pStyle w:val="CommentText"/>
      </w:pPr>
      <w:r>
        <w:rPr>
          <w:rStyle w:val="CommentReference"/>
        </w:rPr>
        <w:annotationRef/>
      </w:r>
      <w:r>
        <w:t xml:space="preserve">Went back and forth about this but kept feeling like this paragraph is making the same point as the one I removed that came before it: depletion impacts emotion processing, but esp. when depleting emotion resources. </w:t>
      </w:r>
    </w:p>
    <w:p w14:paraId="40D0ED6F" w14:textId="12EC7873" w:rsidR="005C533A" w:rsidRDefault="005C533A" w:rsidP="00E81BA7">
      <w:pPr>
        <w:pStyle w:val="CommentText"/>
      </w:pPr>
      <w:r>
        <w:t>In the end, I felt like this Intro was just too long-winded and needed to zero in much more cleanly on the specifics of this study.</w:t>
      </w:r>
    </w:p>
    <w:p w14:paraId="069DDDA8" w14:textId="4B089907" w:rsidR="005C533A" w:rsidRDefault="005C533A">
      <w:pPr>
        <w:pStyle w:val="CommentText"/>
      </w:pPr>
    </w:p>
  </w:comment>
  <w:comment w:id="16" w:author="Maital Neta [2]" w:date="2020-03-03T16:09:00Z" w:initials="MN">
    <w:p w14:paraId="3E9A839B" w14:textId="7B92DB79" w:rsidR="005C533A" w:rsidRDefault="005C533A">
      <w:pPr>
        <w:pStyle w:val="CommentText"/>
      </w:pPr>
      <w:r>
        <w:rPr>
          <w:rStyle w:val="CommentReference"/>
        </w:rPr>
        <w:annotationRef/>
      </w:r>
      <w:r>
        <w:t>Does remembering the identity impair perceptual pairings??</w:t>
      </w:r>
    </w:p>
  </w:comment>
  <w:comment w:id="17" w:author="Nicholas Harp" w:date="2020-03-09T09:37:00Z" w:initials="NH">
    <w:p w14:paraId="6A054AA1" w14:textId="1E3F6B33" w:rsidR="005C533A" w:rsidRDefault="005C533A">
      <w:pPr>
        <w:pStyle w:val="CommentText"/>
      </w:pPr>
      <w:r>
        <w:rPr>
          <w:rStyle w:val="CommentReference"/>
        </w:rPr>
        <w:annotationRef/>
      </w:r>
      <w:r>
        <w:rPr>
          <w:rStyle w:val="CommentReference"/>
        </w:rPr>
        <w:t xml:space="preserve">No, it looks like there are load effects (3-back less accurate and slower than 1-back responses) for the perceptual pairings, but no difference b/w remembering the identity vs. expression for the sensory judgments. </w:t>
      </w:r>
    </w:p>
  </w:comment>
  <w:comment w:id="25" w:author="Maital Neta [2]" w:date="2020-03-04T10:09:00Z" w:initials="MN">
    <w:p w14:paraId="6850DC6C" w14:textId="64B8D6C1" w:rsidR="005C533A" w:rsidRDefault="005C533A">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26" w:author="Maital Neta [2]" w:date="2020-03-04T10:10:00Z" w:initials="MN">
    <w:p w14:paraId="0AF83B9B" w14:textId="77777777" w:rsidR="005C533A" w:rsidRDefault="005C533A">
      <w:pPr>
        <w:pStyle w:val="CommentText"/>
      </w:pPr>
      <w:r>
        <w:rPr>
          <w:rStyle w:val="CommentReference"/>
        </w:rPr>
        <w:annotationRef/>
      </w:r>
      <w:r>
        <w:t xml:space="preserve">Did you not equate for the probes that didn’t appear in the matrices (the new 61 images)? </w:t>
      </w:r>
    </w:p>
    <w:p w14:paraId="5E86FB27" w14:textId="128FF5A8" w:rsidR="005C533A" w:rsidRDefault="005C533A">
      <w:pPr>
        <w:pStyle w:val="CommentText"/>
      </w:pPr>
      <w:proofErr w:type="gramStart"/>
      <w:r>
        <w:t>Also</w:t>
      </w:r>
      <w:proofErr w:type="gramEnd"/>
      <w:r>
        <w:t xml:space="preserve"> might want to include the M and SD for arousal and valence ratings for each of these conditions.</w:t>
      </w:r>
    </w:p>
  </w:comment>
  <w:comment w:id="47" w:author="Nicholas Harp" w:date="2020-02-06T14:27:00Z" w:initials="NH">
    <w:p w14:paraId="6C038524" w14:textId="347F5140" w:rsidR="005C533A" w:rsidRDefault="005C533A">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D0FE3" w15:done="0"/>
  <w15:commentEx w15:paraId="0466CD4D" w15:paraIdParent="497D0FE3" w15:done="0"/>
  <w15:commentEx w15:paraId="3160125F" w15:done="0"/>
  <w15:commentEx w15:paraId="0F45F52B" w15:done="0"/>
  <w15:commentEx w15:paraId="512E3853" w15:done="0"/>
  <w15:commentEx w15:paraId="02BDD2E0" w15:paraIdParent="512E3853" w15:done="0"/>
  <w15:commentEx w15:paraId="069DDDA8" w15:done="0"/>
  <w15:commentEx w15:paraId="3E9A839B" w15:done="0"/>
  <w15:commentEx w15:paraId="6A054AA1" w15:paraIdParent="3E9A839B" w15:done="0"/>
  <w15:commentEx w15:paraId="6850DC6C" w15:done="0"/>
  <w15:commentEx w15:paraId="5E86FB27"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D0FE3" w16cid:durableId="2208E0C7"/>
  <w16cid:commentId w16cid:paraId="0466CD4D" w16cid:durableId="220A3194"/>
  <w16cid:commentId w16cid:paraId="3160125F" w16cid:durableId="08AE6C41"/>
  <w16cid:commentId w16cid:paraId="0F45F52B" w16cid:durableId="21F67085"/>
  <w16cid:commentId w16cid:paraId="512E3853" w16cid:durableId="2208FD03"/>
  <w16cid:commentId w16cid:paraId="02BDD2E0" w16cid:durableId="2209E1B9"/>
  <w16cid:commentId w16cid:paraId="069DDDA8" w16cid:durableId="2209F1C7"/>
  <w16cid:commentId w16cid:paraId="3E9A839B" w16cid:durableId="2208FF9D"/>
  <w16cid:commentId w16cid:paraId="6A054AA1" w16cid:durableId="22108CCB"/>
  <w16cid:commentId w16cid:paraId="6850DC6C" w16cid:durableId="2209FCCB"/>
  <w16cid:commentId w16cid:paraId="5E86FB27" w16cid:durableId="2209FD23"/>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6A4B7" w14:textId="77777777" w:rsidR="001D0799" w:rsidRDefault="001D0799">
      <w:pPr>
        <w:spacing w:after="0"/>
      </w:pPr>
      <w:r>
        <w:separator/>
      </w:r>
    </w:p>
  </w:endnote>
  <w:endnote w:type="continuationSeparator" w:id="0">
    <w:p w14:paraId="33ABF158" w14:textId="77777777" w:rsidR="001D0799" w:rsidRDefault="001D07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01D72C" w14:textId="77777777" w:rsidR="001D0799" w:rsidRDefault="001D0799">
      <w:r>
        <w:separator/>
      </w:r>
    </w:p>
  </w:footnote>
  <w:footnote w:type="continuationSeparator" w:id="0">
    <w:p w14:paraId="125A95E6" w14:textId="77777777" w:rsidR="001D0799" w:rsidRDefault="001D07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C96"/>
    <w:rsid w:val="000173B8"/>
    <w:rsid w:val="00021129"/>
    <w:rsid w:val="0002268A"/>
    <w:rsid w:val="00022A70"/>
    <w:rsid w:val="00023423"/>
    <w:rsid w:val="00026506"/>
    <w:rsid w:val="00034AB1"/>
    <w:rsid w:val="00034C53"/>
    <w:rsid w:val="00040A7D"/>
    <w:rsid w:val="00042A20"/>
    <w:rsid w:val="00043BDD"/>
    <w:rsid w:val="0005047F"/>
    <w:rsid w:val="00051035"/>
    <w:rsid w:val="00052087"/>
    <w:rsid w:val="000563C5"/>
    <w:rsid w:val="00057099"/>
    <w:rsid w:val="000613DA"/>
    <w:rsid w:val="0006469E"/>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E84"/>
    <w:rsid w:val="000A1223"/>
    <w:rsid w:val="000A3A56"/>
    <w:rsid w:val="000A3CB1"/>
    <w:rsid w:val="000A4C06"/>
    <w:rsid w:val="000A4E98"/>
    <w:rsid w:val="000A526B"/>
    <w:rsid w:val="000A7245"/>
    <w:rsid w:val="000B34B6"/>
    <w:rsid w:val="000B40AE"/>
    <w:rsid w:val="000B5C6B"/>
    <w:rsid w:val="000B5F17"/>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7673"/>
    <w:rsid w:val="00230952"/>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F7"/>
    <w:rsid w:val="00257547"/>
    <w:rsid w:val="00262A33"/>
    <w:rsid w:val="002648E3"/>
    <w:rsid w:val="00265BC6"/>
    <w:rsid w:val="0026612C"/>
    <w:rsid w:val="00272132"/>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B5915"/>
    <w:rsid w:val="002B7177"/>
    <w:rsid w:val="002C0343"/>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66A0"/>
    <w:rsid w:val="003069BB"/>
    <w:rsid w:val="00306A02"/>
    <w:rsid w:val="003119BB"/>
    <w:rsid w:val="00313B09"/>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36E8"/>
    <w:rsid w:val="00343A8D"/>
    <w:rsid w:val="0034450A"/>
    <w:rsid w:val="003457CB"/>
    <w:rsid w:val="00345FE6"/>
    <w:rsid w:val="003461CE"/>
    <w:rsid w:val="003477BB"/>
    <w:rsid w:val="0035183E"/>
    <w:rsid w:val="00352D2B"/>
    <w:rsid w:val="00352DC8"/>
    <w:rsid w:val="0035400A"/>
    <w:rsid w:val="0035600B"/>
    <w:rsid w:val="00357199"/>
    <w:rsid w:val="00360408"/>
    <w:rsid w:val="00362A26"/>
    <w:rsid w:val="00367465"/>
    <w:rsid w:val="00372F44"/>
    <w:rsid w:val="0037699D"/>
    <w:rsid w:val="003774D8"/>
    <w:rsid w:val="003776C9"/>
    <w:rsid w:val="00380FF5"/>
    <w:rsid w:val="003821F1"/>
    <w:rsid w:val="00382CF3"/>
    <w:rsid w:val="0038357D"/>
    <w:rsid w:val="003841A0"/>
    <w:rsid w:val="00386B14"/>
    <w:rsid w:val="00390FA0"/>
    <w:rsid w:val="00391222"/>
    <w:rsid w:val="00396612"/>
    <w:rsid w:val="003976D7"/>
    <w:rsid w:val="003A18C5"/>
    <w:rsid w:val="003A2695"/>
    <w:rsid w:val="003A6943"/>
    <w:rsid w:val="003B38C8"/>
    <w:rsid w:val="003B3951"/>
    <w:rsid w:val="003B43DF"/>
    <w:rsid w:val="003C0C0F"/>
    <w:rsid w:val="003C2774"/>
    <w:rsid w:val="003C2C94"/>
    <w:rsid w:val="003C3F99"/>
    <w:rsid w:val="003C5304"/>
    <w:rsid w:val="003C5C8C"/>
    <w:rsid w:val="003C692A"/>
    <w:rsid w:val="003C758F"/>
    <w:rsid w:val="003C77D1"/>
    <w:rsid w:val="003D0976"/>
    <w:rsid w:val="003D1572"/>
    <w:rsid w:val="003D15D7"/>
    <w:rsid w:val="003D1C91"/>
    <w:rsid w:val="003D5CF5"/>
    <w:rsid w:val="003E0E80"/>
    <w:rsid w:val="003E28D3"/>
    <w:rsid w:val="003E2C2A"/>
    <w:rsid w:val="003E3E9D"/>
    <w:rsid w:val="003E7A83"/>
    <w:rsid w:val="003F0723"/>
    <w:rsid w:val="003F0B6E"/>
    <w:rsid w:val="003F14DC"/>
    <w:rsid w:val="003F26BA"/>
    <w:rsid w:val="003F50F6"/>
    <w:rsid w:val="003F527F"/>
    <w:rsid w:val="003F58CB"/>
    <w:rsid w:val="003F71BB"/>
    <w:rsid w:val="003F7902"/>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5B14"/>
    <w:rsid w:val="00436BF2"/>
    <w:rsid w:val="004379CF"/>
    <w:rsid w:val="0044052D"/>
    <w:rsid w:val="00440BE5"/>
    <w:rsid w:val="00440D03"/>
    <w:rsid w:val="004417F3"/>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A51"/>
    <w:rsid w:val="00500E99"/>
    <w:rsid w:val="00501126"/>
    <w:rsid w:val="00504025"/>
    <w:rsid w:val="00504E6A"/>
    <w:rsid w:val="00510A6E"/>
    <w:rsid w:val="005121F1"/>
    <w:rsid w:val="00513245"/>
    <w:rsid w:val="0051534D"/>
    <w:rsid w:val="00516D3D"/>
    <w:rsid w:val="00522573"/>
    <w:rsid w:val="005258B8"/>
    <w:rsid w:val="005263A5"/>
    <w:rsid w:val="005265CC"/>
    <w:rsid w:val="00527045"/>
    <w:rsid w:val="00527B88"/>
    <w:rsid w:val="00530A65"/>
    <w:rsid w:val="00534819"/>
    <w:rsid w:val="00536268"/>
    <w:rsid w:val="0055099A"/>
    <w:rsid w:val="005517FC"/>
    <w:rsid w:val="0055507E"/>
    <w:rsid w:val="00555744"/>
    <w:rsid w:val="005608CD"/>
    <w:rsid w:val="00564AC9"/>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B0D99"/>
    <w:rsid w:val="005B1A05"/>
    <w:rsid w:val="005B7BEC"/>
    <w:rsid w:val="005C533A"/>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7C1C"/>
    <w:rsid w:val="00650E74"/>
    <w:rsid w:val="006511E5"/>
    <w:rsid w:val="006532D4"/>
    <w:rsid w:val="00655A7E"/>
    <w:rsid w:val="0065635E"/>
    <w:rsid w:val="00660BFF"/>
    <w:rsid w:val="00660C31"/>
    <w:rsid w:val="006679E4"/>
    <w:rsid w:val="0067362A"/>
    <w:rsid w:val="00673A84"/>
    <w:rsid w:val="00673C33"/>
    <w:rsid w:val="00674517"/>
    <w:rsid w:val="00677C1A"/>
    <w:rsid w:val="006862CB"/>
    <w:rsid w:val="00687BD2"/>
    <w:rsid w:val="00690B13"/>
    <w:rsid w:val="00690FFF"/>
    <w:rsid w:val="00691BCD"/>
    <w:rsid w:val="00692AAF"/>
    <w:rsid w:val="0069328B"/>
    <w:rsid w:val="006936B9"/>
    <w:rsid w:val="006A095D"/>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443"/>
    <w:rsid w:val="006D7820"/>
    <w:rsid w:val="006D78F6"/>
    <w:rsid w:val="006E0EF4"/>
    <w:rsid w:val="006E1512"/>
    <w:rsid w:val="006E1B24"/>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5319"/>
    <w:rsid w:val="007464E1"/>
    <w:rsid w:val="00746FB3"/>
    <w:rsid w:val="00747239"/>
    <w:rsid w:val="007477B7"/>
    <w:rsid w:val="00747E36"/>
    <w:rsid w:val="00750EEC"/>
    <w:rsid w:val="0075236F"/>
    <w:rsid w:val="00752AFC"/>
    <w:rsid w:val="00753603"/>
    <w:rsid w:val="00754482"/>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95F94"/>
    <w:rsid w:val="007A12CB"/>
    <w:rsid w:val="007A1E38"/>
    <w:rsid w:val="007B0235"/>
    <w:rsid w:val="007B255C"/>
    <w:rsid w:val="007B37B1"/>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26AE"/>
    <w:rsid w:val="008B288E"/>
    <w:rsid w:val="008B7CD3"/>
    <w:rsid w:val="008B7F1B"/>
    <w:rsid w:val="008C18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5B97"/>
    <w:rsid w:val="0091768D"/>
    <w:rsid w:val="0092534D"/>
    <w:rsid w:val="009258F3"/>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B1784"/>
    <w:rsid w:val="009B2DE8"/>
    <w:rsid w:val="009B3693"/>
    <w:rsid w:val="009B6ED5"/>
    <w:rsid w:val="009B71EF"/>
    <w:rsid w:val="009C1295"/>
    <w:rsid w:val="009C4783"/>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D8"/>
    <w:rsid w:val="00A11434"/>
    <w:rsid w:val="00A20C66"/>
    <w:rsid w:val="00A23E8B"/>
    <w:rsid w:val="00A369CC"/>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80D20"/>
    <w:rsid w:val="00A80F28"/>
    <w:rsid w:val="00A81CFA"/>
    <w:rsid w:val="00A829FA"/>
    <w:rsid w:val="00A83745"/>
    <w:rsid w:val="00A84007"/>
    <w:rsid w:val="00A84376"/>
    <w:rsid w:val="00A84680"/>
    <w:rsid w:val="00A85AA4"/>
    <w:rsid w:val="00A86C7E"/>
    <w:rsid w:val="00A90D76"/>
    <w:rsid w:val="00A9225C"/>
    <w:rsid w:val="00A936BB"/>
    <w:rsid w:val="00A956A2"/>
    <w:rsid w:val="00A9633D"/>
    <w:rsid w:val="00A96EC2"/>
    <w:rsid w:val="00AA1866"/>
    <w:rsid w:val="00AA7952"/>
    <w:rsid w:val="00AB0C04"/>
    <w:rsid w:val="00AB1837"/>
    <w:rsid w:val="00AB4C72"/>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B01D95"/>
    <w:rsid w:val="00B05881"/>
    <w:rsid w:val="00B05BD2"/>
    <w:rsid w:val="00B0744B"/>
    <w:rsid w:val="00B07907"/>
    <w:rsid w:val="00B11B56"/>
    <w:rsid w:val="00B139E5"/>
    <w:rsid w:val="00B150A8"/>
    <w:rsid w:val="00B233D2"/>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6B74"/>
    <w:rsid w:val="00BD23E1"/>
    <w:rsid w:val="00BD3DC6"/>
    <w:rsid w:val="00BE20F7"/>
    <w:rsid w:val="00BF1875"/>
    <w:rsid w:val="00BF3425"/>
    <w:rsid w:val="00BF68F2"/>
    <w:rsid w:val="00BF6919"/>
    <w:rsid w:val="00C0120D"/>
    <w:rsid w:val="00C02226"/>
    <w:rsid w:val="00C059E6"/>
    <w:rsid w:val="00C10CBB"/>
    <w:rsid w:val="00C1369D"/>
    <w:rsid w:val="00C15927"/>
    <w:rsid w:val="00C22B30"/>
    <w:rsid w:val="00C25408"/>
    <w:rsid w:val="00C26A26"/>
    <w:rsid w:val="00C26EE5"/>
    <w:rsid w:val="00C27DCC"/>
    <w:rsid w:val="00C32B8F"/>
    <w:rsid w:val="00C35960"/>
    <w:rsid w:val="00C35C43"/>
    <w:rsid w:val="00C36279"/>
    <w:rsid w:val="00C440B7"/>
    <w:rsid w:val="00C45C4B"/>
    <w:rsid w:val="00C50F93"/>
    <w:rsid w:val="00C51652"/>
    <w:rsid w:val="00C52E47"/>
    <w:rsid w:val="00C53140"/>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15A3"/>
    <w:rsid w:val="00E32377"/>
    <w:rsid w:val="00E34F3C"/>
    <w:rsid w:val="00E5018F"/>
    <w:rsid w:val="00E528FF"/>
    <w:rsid w:val="00E52AEF"/>
    <w:rsid w:val="00E535C3"/>
    <w:rsid w:val="00E5385F"/>
    <w:rsid w:val="00E550C4"/>
    <w:rsid w:val="00E602B4"/>
    <w:rsid w:val="00E60BB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09B2"/>
    <w:rsid w:val="00FA10EA"/>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nharp@huskers.unl.edu" TargetMode="External"/><Relationship Id="rId12" Type="http://schemas.openxmlformats.org/officeDocument/2006/relationships/image" Target="media/image2.tiff"/><Relationship Id="rId17" Type="http://schemas.openxmlformats.org/officeDocument/2006/relationships/hyperlink" Target="https://doi.org/10.1016/j.neuroimage.2009.01.016" TargetMode="External"/><Relationship Id="rId2" Type="http://schemas.openxmlformats.org/officeDocument/2006/relationships/styles" Target="styles.xml"/><Relationship Id="rId16" Type="http://schemas.openxmlformats.org/officeDocument/2006/relationships/hyperlink" Target="https://doi.org/10.1037/0022-3514.78.6.1092"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doi.org/10.3724/SP.J.1041.2017.00622" TargetMode="Externa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177/1529100619832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29</Pages>
  <Words>8376</Words>
  <Characters>47746</Characters>
  <Application>Microsoft Office Word</Application>
  <DocSecurity>0</DocSecurity>
  <Lines>397</Lines>
  <Paragraphs>112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51</cp:revision>
  <dcterms:created xsi:type="dcterms:W3CDTF">2020-03-09T14:22:00Z</dcterms:created>
  <dcterms:modified xsi:type="dcterms:W3CDTF">2020-03-09T22:27:00Z</dcterms:modified>
</cp:coreProperties>
</file>